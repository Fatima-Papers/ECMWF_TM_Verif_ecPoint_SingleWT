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AF1B58" w14:textId="6EC18916" w:rsidR="00C3227F" w:rsidRDefault="0004519A" w:rsidP="001A0B58">
      <w:pPr>
        <w:spacing w:before="240"/>
        <w:ind w:firstLine="0"/>
        <w:rPr>
          <w:rFonts w:cstheme="minorHAnsi"/>
          <w:b/>
          <w:bCs/>
          <w:u w:val="single"/>
        </w:rPr>
      </w:pPr>
      <w:r>
        <w:rPr>
          <w:rFonts w:cstheme="minorHAnsi"/>
          <w:b/>
          <w:bCs/>
          <w:u w:val="single"/>
        </w:rPr>
        <w:t>ECMWF TECHNICAL MEMORANDUM</w:t>
      </w:r>
    </w:p>
    <w:p w14:paraId="3A67ECC1" w14:textId="55A6AEAA" w:rsidR="00C3227F" w:rsidRDefault="00DA459F" w:rsidP="00C3227F">
      <w:pPr>
        <w:pStyle w:val="Title"/>
      </w:pPr>
      <w:r>
        <w:t>D</w:t>
      </w:r>
      <w:r w:rsidR="00330EF7">
        <w:t>o</w:t>
      </w:r>
      <w:r w:rsidR="002571E2">
        <w:t>e</w:t>
      </w:r>
      <w:r w:rsidR="00330EF7">
        <w:t xml:space="preserve">s the use of additional </w:t>
      </w:r>
      <w:r w:rsidR="002571E2">
        <w:t>variables add value to grid-box-to-point</w:t>
      </w:r>
      <w:r w:rsidR="004D4B82">
        <w:t>-</w:t>
      </w:r>
      <w:r w:rsidR="002571E2">
        <w:t>scale post-processed rainfall forecasts</w:t>
      </w:r>
      <w:r>
        <w:t>? A comparative analysis</w:t>
      </w:r>
    </w:p>
    <w:p w14:paraId="7446E3C2" w14:textId="364490BA" w:rsidR="00EE303C" w:rsidRPr="00B80EBF" w:rsidRDefault="28E9BF57" w:rsidP="28E9BF57">
      <w:pPr>
        <w:ind w:firstLine="0"/>
        <w:jc w:val="left"/>
        <w:rPr>
          <w:vertAlign w:val="superscript"/>
        </w:rPr>
      </w:pPr>
      <w:r w:rsidRPr="28E9BF57">
        <w:t>Fatima M. Pillosu</w:t>
      </w:r>
      <w:r w:rsidRPr="28E9BF57">
        <w:rPr>
          <w:vertAlign w:val="superscript"/>
        </w:rPr>
        <w:t>1,2</w:t>
      </w:r>
      <w:r w:rsidRPr="28E9BF57">
        <w:t>, Tim Hewson</w:t>
      </w:r>
      <w:r w:rsidRPr="28E9BF57">
        <w:rPr>
          <w:vertAlign w:val="superscript"/>
        </w:rPr>
        <w:t>2</w:t>
      </w:r>
      <w:r w:rsidRPr="28E9BF57">
        <w:t>, Christel Prudhomme</w:t>
      </w:r>
      <w:r w:rsidRPr="28E9BF57">
        <w:rPr>
          <w:vertAlign w:val="superscript"/>
        </w:rPr>
        <w:t>2</w:t>
      </w:r>
      <w:r w:rsidRPr="28E9BF57">
        <w:t>, Elisabeth Stephens</w:t>
      </w:r>
      <w:r w:rsidRPr="28E9BF57">
        <w:rPr>
          <w:vertAlign w:val="superscript"/>
        </w:rPr>
        <w:t>1,3,4</w:t>
      </w:r>
      <w:r w:rsidRPr="28E9BF57">
        <w:t>, Hannah L. Cloke</w:t>
      </w:r>
      <w:r w:rsidRPr="28E9BF57">
        <w:rPr>
          <w:vertAlign w:val="superscript"/>
        </w:rPr>
        <w:t>1,3</w:t>
      </w:r>
    </w:p>
    <w:p w14:paraId="7BAE4A8F" w14:textId="1CBB9024" w:rsidR="003E4A83" w:rsidRPr="000C774A" w:rsidRDefault="28E9BF57" w:rsidP="226A0E33">
      <w:pPr>
        <w:ind w:firstLine="0"/>
        <w:jc w:val="left"/>
        <w:rPr>
          <w:sz w:val="16"/>
          <w:szCs w:val="16"/>
        </w:rPr>
      </w:pPr>
      <w:r w:rsidRPr="28E9BF57">
        <w:rPr>
          <w:sz w:val="16"/>
          <w:szCs w:val="16"/>
          <w:vertAlign w:val="superscript"/>
        </w:rPr>
        <w:t xml:space="preserve">1 </w:t>
      </w:r>
      <w:r w:rsidRPr="28E9BF57">
        <w:rPr>
          <w:sz w:val="16"/>
          <w:szCs w:val="16"/>
        </w:rPr>
        <w:t>Department of Geography and Environmental Science, University of Reading, Reading, UK</w:t>
      </w:r>
    </w:p>
    <w:p w14:paraId="686F44FC" w14:textId="1D55F9B7" w:rsidR="003E4A83" w:rsidRPr="000C774A" w:rsidRDefault="28E9BF57" w:rsidP="003E4A83">
      <w:pPr>
        <w:spacing w:before="0"/>
        <w:ind w:firstLine="0"/>
        <w:jc w:val="left"/>
        <w:rPr>
          <w:rFonts w:cstheme="minorHAnsi"/>
          <w:sz w:val="16"/>
          <w:szCs w:val="16"/>
        </w:rPr>
      </w:pPr>
      <w:r w:rsidRPr="28E9BF57">
        <w:rPr>
          <w:sz w:val="16"/>
          <w:szCs w:val="16"/>
          <w:vertAlign w:val="superscript"/>
        </w:rPr>
        <w:t xml:space="preserve">2 </w:t>
      </w:r>
      <w:r w:rsidRPr="28E9BF57">
        <w:rPr>
          <w:sz w:val="16"/>
          <w:szCs w:val="16"/>
        </w:rPr>
        <w:t>Forecast Department, European Centre for Medium-range Weather Forecasts, Reading, UK</w:t>
      </w:r>
    </w:p>
    <w:p w14:paraId="16848ACB" w14:textId="287F24F8" w:rsidR="003E4A83" w:rsidRPr="000C774A" w:rsidRDefault="28E9BF57" w:rsidP="28E9BF57">
      <w:pPr>
        <w:spacing w:before="0"/>
        <w:ind w:firstLine="0"/>
        <w:jc w:val="left"/>
        <w:rPr>
          <w:sz w:val="16"/>
          <w:szCs w:val="16"/>
        </w:rPr>
      </w:pPr>
      <w:r w:rsidRPr="28E9BF57">
        <w:rPr>
          <w:sz w:val="16"/>
          <w:szCs w:val="16"/>
          <w:vertAlign w:val="superscript"/>
        </w:rPr>
        <w:t xml:space="preserve">3 </w:t>
      </w:r>
      <w:r w:rsidRPr="28E9BF57">
        <w:rPr>
          <w:sz w:val="16"/>
          <w:szCs w:val="16"/>
        </w:rPr>
        <w:t>Department of Meteorology, University of Reading, Reading, UK</w:t>
      </w:r>
    </w:p>
    <w:p w14:paraId="5F118D5E" w14:textId="531F8A7C" w:rsidR="00A039C0" w:rsidRPr="00193D3B" w:rsidRDefault="28E9BF57" w:rsidP="00193D3B">
      <w:pPr>
        <w:spacing w:before="0"/>
        <w:ind w:firstLine="0"/>
        <w:jc w:val="left"/>
        <w:rPr>
          <w:sz w:val="16"/>
          <w:szCs w:val="16"/>
        </w:rPr>
      </w:pPr>
      <w:r w:rsidRPr="28E9BF57">
        <w:rPr>
          <w:sz w:val="16"/>
          <w:szCs w:val="16"/>
          <w:vertAlign w:val="superscript"/>
        </w:rPr>
        <w:t>4</w:t>
      </w:r>
      <w:r w:rsidRPr="28E9BF57">
        <w:rPr>
          <w:sz w:val="16"/>
          <w:szCs w:val="16"/>
        </w:rPr>
        <w:t xml:space="preserve"> Red Cross Red Crescent Climate Centre, The Hague, The Netherlands</w:t>
      </w:r>
    </w:p>
    <w:p w14:paraId="25ADAEC9" w14:textId="09922435" w:rsidR="003E4A83" w:rsidRPr="000D37F4" w:rsidRDefault="003E4A83" w:rsidP="00EB32D2">
      <w:pPr>
        <w:pStyle w:val="Caption"/>
        <w:spacing w:after="0"/>
        <w:ind w:firstLine="0"/>
        <w:rPr>
          <w:rFonts w:cstheme="minorHAnsi"/>
          <w:b/>
          <w:bCs/>
          <w:sz w:val="16"/>
          <w:szCs w:val="16"/>
          <w:lang w:val="it-IT"/>
        </w:rPr>
      </w:pPr>
      <w:r w:rsidRPr="000D37F4">
        <w:rPr>
          <w:rFonts w:cstheme="minorHAnsi"/>
          <w:b/>
          <w:bCs/>
          <w:sz w:val="16"/>
          <w:szCs w:val="16"/>
          <w:lang w:val="it-IT"/>
        </w:rPr>
        <w:t xml:space="preserve">Correspondence: </w:t>
      </w:r>
      <w:r w:rsidRPr="000D37F4">
        <w:rPr>
          <w:rFonts w:cstheme="minorHAnsi"/>
          <w:sz w:val="16"/>
          <w:szCs w:val="16"/>
          <w:lang w:val="it-IT"/>
        </w:rPr>
        <w:t xml:space="preserve">Fatima </w:t>
      </w:r>
      <w:r w:rsidR="00EB32D2" w:rsidRPr="000D37F4">
        <w:rPr>
          <w:rFonts w:cstheme="minorHAnsi"/>
          <w:sz w:val="16"/>
          <w:szCs w:val="16"/>
          <w:lang w:val="it-IT"/>
        </w:rPr>
        <w:t>M</w:t>
      </w:r>
      <w:r w:rsidRPr="000D37F4">
        <w:rPr>
          <w:rFonts w:cstheme="minorHAnsi"/>
          <w:sz w:val="16"/>
          <w:szCs w:val="16"/>
          <w:lang w:val="it-IT"/>
        </w:rPr>
        <w:t>. Pillosu</w:t>
      </w:r>
      <w:r w:rsidRPr="000D37F4">
        <w:rPr>
          <w:rFonts w:cstheme="minorHAnsi"/>
          <w:b/>
          <w:bCs/>
          <w:sz w:val="16"/>
          <w:szCs w:val="16"/>
          <w:lang w:val="it-IT"/>
        </w:rPr>
        <w:t xml:space="preserve"> </w:t>
      </w:r>
      <w:r w:rsidR="00EB32D2" w:rsidRPr="000D37F4">
        <w:rPr>
          <w:rFonts w:cstheme="minorHAnsi"/>
          <w:sz w:val="16"/>
          <w:szCs w:val="16"/>
          <w:lang w:val="it-IT"/>
        </w:rPr>
        <w:t>(</w:t>
      </w:r>
      <w:r w:rsidRPr="000D37F4">
        <w:rPr>
          <w:rFonts w:cstheme="minorHAnsi"/>
          <w:sz w:val="16"/>
          <w:szCs w:val="16"/>
          <w:lang w:val="it-IT"/>
        </w:rPr>
        <w:t>fatima.pillosu@ecmwf.int</w:t>
      </w:r>
      <w:r w:rsidR="00EB32D2" w:rsidRPr="000D37F4">
        <w:rPr>
          <w:rFonts w:cstheme="minorHAnsi"/>
          <w:sz w:val="16"/>
          <w:szCs w:val="16"/>
          <w:lang w:val="it-IT"/>
        </w:rPr>
        <w:t>)</w:t>
      </w:r>
    </w:p>
    <w:p w14:paraId="4F0FEDA1" w14:textId="6074FFA8" w:rsidR="00F62DA3" w:rsidRPr="00F62DA3" w:rsidRDefault="006A31ED" w:rsidP="00F62DA3">
      <w:pPr>
        <w:spacing w:before="240"/>
        <w:ind w:firstLine="0"/>
      </w:pPr>
      <w:r w:rsidRPr="006A31ED">
        <w:rPr>
          <w:b/>
          <w:bCs/>
        </w:rPr>
        <w:t>Abstract.</w:t>
      </w:r>
      <w:r>
        <w:t xml:space="preserve"> </w:t>
      </w:r>
      <w:r w:rsidR="00F62DA3" w:rsidRPr="00F62DA3">
        <w:t xml:space="preserve">Statistical post-processing techniques correct bias and anticipate representativeness errors in raw rainfall forecasts. Univariate approaches (i.e., those that adjust </w:t>
      </w:r>
      <w:r w:rsidR="007D6526">
        <w:t>all grid-boxes in the same way</w:t>
      </w:r>
      <w:r w:rsidR="00F62DA3" w:rsidRPr="00F62DA3">
        <w:t xml:space="preserve"> according to information provided only by historical rainfall observations) are widely used due to low calibration and production costs or when other variables are unavailable. This study investigates whether using a multivariate approach (i.e. a post-processing system that differentiates its corrections according to weather scenarios defined using variables such as fraction of convective rainfall, wind speed, CAPE and solar radiation) provides better post-processed rainfall forecasts. The study compares the reliability and the discrimination ability of forecasts from three systems: the raw ECMWF ensemble (ENS), the </w:t>
      </w:r>
      <w:r w:rsidR="00865B87">
        <w:t>original</w:t>
      </w:r>
      <w:r w:rsidR="00F62DA3" w:rsidRPr="00F62DA3">
        <w:t xml:space="preserve"> </w:t>
      </w:r>
      <w:r w:rsidR="00865B87">
        <w:t xml:space="preserve">and currently operational </w:t>
      </w:r>
      <w:r w:rsidR="00F62DA3" w:rsidRPr="00F62DA3">
        <w:t xml:space="preserve">multivariate ecPoint (M-ecPoint), and the experimental univariate ecPoint (U-ecPoint). M-ecPoint has better reliability and discrimination ability than U-ecPoint and ENS. It also keeps event detection rates high while reducing false alarm rates, enhancing users’ trust in M-ecPoint forecasts. </w:t>
      </w:r>
    </w:p>
    <w:p w14:paraId="08012777" w14:textId="311C0D8F" w:rsidR="00DC3AAC" w:rsidRDefault="00DC3AAC" w:rsidP="00EB32D2">
      <w:pPr>
        <w:spacing w:before="240"/>
        <w:ind w:firstLine="0"/>
        <w:rPr>
          <w:rFonts w:cstheme="minorHAnsi"/>
          <w:b/>
          <w:bCs/>
        </w:rPr>
      </w:pPr>
      <w:r>
        <w:rPr>
          <w:rFonts w:cstheme="minorHAnsi"/>
          <w:b/>
          <w:bCs/>
        </w:rPr>
        <w:t>Plain language summary.</w:t>
      </w:r>
    </w:p>
    <w:p w14:paraId="308180B9" w14:textId="182A553E" w:rsidR="005C39AF" w:rsidRPr="005C39AF" w:rsidRDefault="005C39AF" w:rsidP="00EB32D2">
      <w:pPr>
        <w:spacing w:before="240"/>
        <w:ind w:firstLine="0"/>
      </w:pPr>
      <w:r w:rsidRPr="00B075A3">
        <w:rPr>
          <w:b/>
          <w:bCs/>
        </w:rPr>
        <w:t>Word count.</w:t>
      </w:r>
      <w:r w:rsidRPr="00B075A3">
        <w:t xml:space="preserve"> </w:t>
      </w:r>
      <w:r w:rsidR="001D3CA6">
        <w:t>5185</w:t>
      </w:r>
      <w:r w:rsidRPr="00B075A3">
        <w:t xml:space="preserve"> words, excluding abstract, tables, captions, and references.</w:t>
      </w:r>
    </w:p>
    <w:p w14:paraId="554A1055" w14:textId="3512FA32" w:rsidR="005739B2" w:rsidRPr="008167CE" w:rsidRDefault="005557BE" w:rsidP="005739B2">
      <w:pPr>
        <w:spacing w:before="240"/>
        <w:ind w:firstLine="0"/>
        <w:rPr>
          <w:rFonts w:cstheme="minorHAnsi"/>
        </w:rPr>
      </w:pPr>
      <w:r w:rsidRPr="008167CE">
        <w:rPr>
          <w:rFonts w:cstheme="minorHAnsi"/>
          <w:b/>
          <w:bCs/>
        </w:rPr>
        <w:t xml:space="preserve">Keywords. </w:t>
      </w:r>
      <w:bookmarkStart w:id="0" w:name="_Toc72741637"/>
      <w:r w:rsidR="001E0629" w:rsidRPr="00B075A3">
        <w:t>Ensemble rainfall forecasts, ecPoint</w:t>
      </w:r>
      <w:r w:rsidR="001E0629">
        <w:t>,</w:t>
      </w:r>
      <w:r w:rsidR="00184F8D">
        <w:t xml:space="preserve"> Brier Score,</w:t>
      </w:r>
      <w:r w:rsidR="001E0629">
        <w:t xml:space="preserve"> ROC curves</w:t>
      </w:r>
    </w:p>
    <w:p w14:paraId="56332330" w14:textId="77777777" w:rsidR="00BF0862" w:rsidRPr="008167CE" w:rsidRDefault="001A0B58" w:rsidP="00BF0862">
      <w:pPr>
        <w:spacing w:before="0"/>
        <w:ind w:firstLine="0"/>
        <w:jc w:val="left"/>
        <w:rPr>
          <w:rFonts w:cstheme="minorHAnsi"/>
          <w:szCs w:val="20"/>
        </w:rPr>
      </w:pPr>
      <w:r w:rsidRPr="008167CE">
        <w:rPr>
          <w:rFonts w:cstheme="minorHAnsi"/>
          <w:szCs w:val="20"/>
        </w:rPr>
        <w:t>________________________________________________________________________________________________</w:t>
      </w:r>
    </w:p>
    <w:p w14:paraId="6914FDFB" w14:textId="77777777" w:rsidR="00BF0862" w:rsidRPr="008167CE" w:rsidRDefault="00BF0862" w:rsidP="00BF0862">
      <w:pPr>
        <w:spacing w:before="0"/>
        <w:ind w:firstLine="0"/>
        <w:jc w:val="left"/>
        <w:rPr>
          <w:rFonts w:cstheme="minorHAnsi"/>
        </w:rPr>
      </w:pPr>
    </w:p>
    <w:p w14:paraId="799C2266" w14:textId="3C398776" w:rsidR="00CB0DD1" w:rsidRDefault="28E9BF57" w:rsidP="00BF0862">
      <w:pPr>
        <w:pStyle w:val="Heading1"/>
      </w:pPr>
      <w:r>
        <w:t>Introduction</w:t>
      </w:r>
      <w:bookmarkStart w:id="1" w:name="_Hlk75787885"/>
      <w:bookmarkStart w:id="2" w:name="_Toc72741638"/>
      <w:bookmarkEnd w:id="0"/>
    </w:p>
    <w:p w14:paraId="78FF5646" w14:textId="5726DB0A" w:rsidR="00783C44" w:rsidRDefault="005310EB" w:rsidP="007770FD">
      <w:commentRangeStart w:id="3"/>
      <w:commentRangeStart w:id="4"/>
      <w:commentRangeStart w:id="5"/>
      <w:r>
        <w:t xml:space="preserve">Due to the scale mismatch between site-specific </w:t>
      </w:r>
      <w:r w:rsidR="00AA31D4">
        <w:t>rainfall totals</w:t>
      </w:r>
      <w:r>
        <w:t xml:space="preserve"> and</w:t>
      </w:r>
      <w:r w:rsidR="00BB5FAE">
        <w:t xml:space="preserve"> gridded outputs from</w:t>
      </w:r>
      <w:r>
        <w:t xml:space="preserve"> </w:t>
      </w:r>
      <w:r w:rsidR="00BB5FAE">
        <w:t>Numerical Weather Prediction (</w:t>
      </w:r>
      <w:r>
        <w:t>NWP</w:t>
      </w:r>
      <w:r w:rsidR="00BB5FAE">
        <w:t>)</w:t>
      </w:r>
      <w:r>
        <w:t xml:space="preserve"> models, NWP </w:t>
      </w:r>
      <w:r w:rsidR="00AA31D4">
        <w:t xml:space="preserve">rainfall </w:t>
      </w:r>
      <w:r>
        <w:t xml:space="preserve">predictions can be largely inaccurate, especially in global, low-scale NWP models and under certain weather conditions e.g., convective rainfall </w:t>
      </w:r>
      <w:sdt>
        <w:sdtPr>
          <w:rPr>
            <w:color w:val="000000"/>
          </w:rPr>
          <w:tag w:val="MENDELEY_CITATION_v3_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"/>
          <w:id w:val="271915005"/>
          <w:placeholder>
            <w:docPart w:val="85C44B8ADB4042229835B532C017F56B"/>
          </w:placeholder>
        </w:sdtPr>
        <w:sdtContent>
          <w:r w:rsidR="00576DA1">
            <w:rPr>
              <w:color w:val="000000"/>
            </w:rPr>
            <w:t>(Göber et al., 2008)</w:t>
          </w:r>
        </w:sdtContent>
      </w:sdt>
      <w:r>
        <w:rPr>
          <w:color w:val="000000"/>
        </w:rPr>
        <w:t>.</w:t>
      </w:r>
      <w:commentRangeEnd w:id="3"/>
      <w:r>
        <w:rPr>
          <w:rStyle w:val="CommentReference"/>
        </w:rPr>
        <w:commentReference w:id="3"/>
      </w:r>
      <w:commentRangeEnd w:id="4"/>
      <w:r>
        <w:rPr>
          <w:rStyle w:val="CommentReference"/>
        </w:rPr>
        <w:commentReference w:id="4"/>
      </w:r>
      <w:commentRangeEnd w:id="5"/>
      <w:r w:rsidR="003C3157">
        <w:rPr>
          <w:rStyle w:val="CommentReference"/>
        </w:rPr>
        <w:commentReference w:id="5"/>
      </w:r>
      <w:r w:rsidR="00D35D32">
        <w:t xml:space="preserve"> </w:t>
      </w:r>
      <w:r w:rsidR="00F47F38">
        <w:t xml:space="preserve">Hence, while weather forecasts rely heavily on NWP models </w:t>
      </w:r>
      <w:sdt>
        <w:sdtPr>
          <w:rPr>
            <w:color w:val="000000"/>
          </w:rPr>
          <w:tag w:val="MENDELEY_CITATION_v3_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"/>
          <w:id w:val="-2021691158"/>
          <w:placeholder>
            <w:docPart w:val="A33387CF92F644E0A65F526C3EF9E095"/>
          </w:placeholder>
        </w:sdtPr>
        <w:sdtContent>
          <w:r w:rsidR="00576DA1" w:rsidRPr="00576DA1">
            <w:rPr>
              <w:color w:val="000000"/>
            </w:rPr>
            <w:t>(Bauer et al., 2021)</w:t>
          </w:r>
        </w:sdtContent>
      </w:sdt>
      <w:r w:rsidR="00F47F38">
        <w:t xml:space="preserve">, their use </w:t>
      </w:r>
      <w:r w:rsidR="00056D0C">
        <w:t>is</w:t>
      </w:r>
      <w:r w:rsidR="00F47F38">
        <w:t xml:space="preserve"> not</w:t>
      </w:r>
      <w:r w:rsidR="00056D0C">
        <w:t xml:space="preserve"> always</w:t>
      </w:r>
      <w:r w:rsidR="00F47F38">
        <w:t xml:space="preserve"> as </w:t>
      </w:r>
      <w:r w:rsidR="00F47F38" w:rsidRPr="00FA080F">
        <w:t>straightforward as it might seem</w:t>
      </w:r>
      <w:r w:rsidR="00F47F38">
        <w:t>. Such a</w:t>
      </w:r>
      <w:r w:rsidR="001A6B0C">
        <w:t xml:space="preserve"> scale mismatch is called representativeness error</w:t>
      </w:r>
      <w:r w:rsidR="00950AB1">
        <w:t xml:space="preserve"> </w:t>
      </w:r>
      <w:sdt>
        <w:sdtPr>
          <w:rPr>
            <w:color w:val="000000"/>
          </w:rPr>
          <w:tag w:val="MENDELEY_CITATION_v3_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"/>
          <w:id w:val="-132724925"/>
          <w:placeholder>
            <w:docPart w:val="DefaultPlaceholder_-1854013440"/>
          </w:placeholder>
        </w:sdtPr>
        <w:sdtContent>
          <w:r w:rsidR="00576DA1" w:rsidRPr="00576DA1">
            <w:rPr>
              <w:color w:val="000000"/>
            </w:rPr>
            <w:t>(Janjić et al., 2018)</w:t>
          </w:r>
        </w:sdtContent>
      </w:sdt>
      <w:r w:rsidR="00950AB1">
        <w:t xml:space="preserve"> </w:t>
      </w:r>
      <w:r w:rsidR="001A6B0C">
        <w:t xml:space="preserve">and increases when the variation seen among observed point values within the model grid-box (i.e., sub-grid variability) is </w:t>
      </w:r>
      <w:commentRangeStart w:id="6"/>
      <w:commentRangeStart w:id="7"/>
      <w:r w:rsidR="001A6B0C">
        <w:t>significan</w:t>
      </w:r>
      <w:r w:rsidR="009A196B">
        <w:t>t. For examp</w:t>
      </w:r>
      <w:r w:rsidR="00E9575A">
        <w:t>le, a</w:t>
      </w:r>
      <w:r w:rsidR="00763DE1">
        <w:t xml:space="preserve"> case of </w:t>
      </w:r>
      <w:r w:rsidR="005615A5">
        <w:t>high</w:t>
      </w:r>
      <w:r w:rsidR="00763DE1">
        <w:t xml:space="preserve"> rainfall sub-grid variability </w:t>
      </w:r>
      <w:r w:rsidR="00E9575A">
        <w:t>occurs</w:t>
      </w:r>
      <w:r w:rsidR="009A196B">
        <w:t xml:space="preserve"> </w:t>
      </w:r>
      <w:r w:rsidR="00BF5BFF">
        <w:t xml:space="preserve">when </w:t>
      </w:r>
      <w:r w:rsidR="009A196B">
        <w:t xml:space="preserve">the model grid-box provides 10 mm of </w:t>
      </w:r>
      <w:r w:rsidR="005615A5">
        <w:t>rainfall,</w:t>
      </w:r>
      <w:r w:rsidR="009A196B">
        <w:t xml:space="preserve"> but the distribution of point rainfall observations ranges from 0 mm (</w:t>
      </w:r>
      <w:r w:rsidR="00FE5E75">
        <w:t xml:space="preserve">i.e., </w:t>
      </w:r>
      <w:r w:rsidR="009A196B">
        <w:t>the model grid-box value overestimates the observed small values</w:t>
      </w:r>
      <w:r w:rsidR="00C962E8">
        <w:t>) an</w:t>
      </w:r>
      <w:r w:rsidR="009A196B">
        <w:t>d 50 mm (</w:t>
      </w:r>
      <w:r w:rsidR="00FE5E75">
        <w:t xml:space="preserve">i.e., </w:t>
      </w:r>
      <w:r w:rsidR="009A196B">
        <w:t>the model grid-box value underestimates the observed high rainfall totals)</w:t>
      </w:r>
      <w:r w:rsidR="00C962E8">
        <w:t>.</w:t>
      </w:r>
      <w:commentRangeEnd w:id="6"/>
      <w:commentRangeEnd w:id="7"/>
      <w:r w:rsidR="007239D3">
        <w:t xml:space="preserve"> </w:t>
      </w:r>
      <w:r w:rsidR="001A6B0C">
        <w:rPr>
          <w:rStyle w:val="CommentReference"/>
        </w:rPr>
        <w:commentReference w:id="6"/>
      </w:r>
      <w:r w:rsidR="00EC54B8">
        <w:rPr>
          <w:rStyle w:val="CommentReference"/>
        </w:rPr>
        <w:commentReference w:id="7"/>
      </w:r>
      <w:r w:rsidR="00E35E0C">
        <w:t xml:space="preserve">The degree of </w:t>
      </w:r>
      <w:r w:rsidR="00197821">
        <w:t xml:space="preserve">observed </w:t>
      </w:r>
      <w:r w:rsidR="00E35E0C">
        <w:t>s</w:t>
      </w:r>
      <w:r w:rsidR="001A6B0C">
        <w:t xml:space="preserve">ub-grid variability relates closely to </w:t>
      </w:r>
      <w:r w:rsidR="007770FD">
        <w:t xml:space="preserve">the </w:t>
      </w:r>
      <w:r w:rsidR="001A6B0C">
        <w:t xml:space="preserve">weather condition. Dynamics-driven (large-scale) rainfall, often related to atmospheric fronts, arises from a steady ascent of moist air across regions typically larger than model grid-box scales. Thus, rainfall sub-grid variability tends to be small. Conversely, instability-driven rainfall (i.e., showers/convection) arises from localised pockets of rapid ascent hundreds of metres to kilometres across. Thus, rainfall sub-grid variability can be very large </w:t>
      </w:r>
      <w:r w:rsidR="00672D0E">
        <w:t>i</w:t>
      </w:r>
      <w:r w:rsidR="001A6B0C">
        <w:t xml:space="preserve">n </w:t>
      </w:r>
      <w:commentRangeStart w:id="8"/>
      <w:commentRangeStart w:id="9"/>
      <w:r w:rsidR="001A6B0C">
        <w:t>model grid-bo</w:t>
      </w:r>
      <w:r w:rsidR="00B20302">
        <w:t xml:space="preserve">xes </w:t>
      </w:r>
      <w:r w:rsidR="00B65366">
        <w:t>whose resolution corresponds to</w:t>
      </w:r>
      <w:r w:rsidR="00B20302">
        <w:t xml:space="preserve"> tens of </w:t>
      </w:r>
      <w:r w:rsidR="00672D0E">
        <w:t>kilometres</w:t>
      </w:r>
      <w:r w:rsidR="00B65366">
        <w:t xml:space="preserve"> of </w:t>
      </w:r>
      <w:r w:rsidR="00E032BB">
        <w:t>resolution.</w:t>
      </w:r>
      <w:commentRangeEnd w:id="8"/>
      <w:r w:rsidR="001A6B0C">
        <w:rPr>
          <w:rStyle w:val="CommentReference"/>
        </w:rPr>
        <w:commentReference w:id="8"/>
      </w:r>
      <w:commentRangeEnd w:id="9"/>
      <w:r w:rsidR="00B65366">
        <w:rPr>
          <w:rStyle w:val="CommentReference"/>
        </w:rPr>
        <w:commentReference w:id="9"/>
      </w:r>
      <w:r w:rsidR="001A6B0C">
        <w:t xml:space="preserve"> </w:t>
      </w:r>
    </w:p>
    <w:p w14:paraId="2DE420D3" w14:textId="2D036F8B" w:rsidR="00413079" w:rsidRDefault="001A6B0C" w:rsidP="005D2976">
      <w:r>
        <w:t>Representativeness errors can</w:t>
      </w:r>
      <w:r w:rsidR="009B3788">
        <w:t>not</w:t>
      </w:r>
      <w:r>
        <w:t xml:space="preserve"> be addressed by ensemble</w:t>
      </w:r>
      <w:r w:rsidR="004A387C">
        <w:t>s because they uniquely address uncertainties at grid-scal</w:t>
      </w:r>
      <w:r w:rsidR="008F63D1">
        <w:t>e related to synoptic scale errors</w:t>
      </w:r>
      <w:r w:rsidR="0025468B">
        <w:t xml:space="preserve"> </w:t>
      </w:r>
      <w:sdt>
        <w:sdtPr>
          <w:rPr>
            <w:color w:val="000000"/>
          </w:rPr>
          <w:tag w:val="MENDELEY_CITATION_v3_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"/>
          <w:id w:val="-333459202"/>
          <w:placeholder>
            <w:docPart w:val="DefaultPlaceholder_-1854013440"/>
          </w:placeholder>
        </w:sdtPr>
        <w:sdtContent>
          <w:r w:rsidR="00576DA1" w:rsidRPr="00576DA1">
            <w:rPr>
              <w:color w:val="000000"/>
            </w:rPr>
            <w:t>(Buizza, 2019)</w:t>
          </w:r>
        </w:sdtContent>
      </w:sdt>
      <w:r w:rsidR="008F63D1">
        <w:rPr>
          <w:color w:val="000000"/>
        </w:rPr>
        <w:t xml:space="preserve">. </w:t>
      </w:r>
      <w:r w:rsidR="005C3A04">
        <w:t xml:space="preserve">Representativeness errors </w:t>
      </w:r>
      <w:r w:rsidR="008F63D1">
        <w:rPr>
          <w:color w:val="000000"/>
        </w:rPr>
        <w:t>can be address by</w:t>
      </w:r>
      <w:r>
        <w:t xml:space="preserve"> increasing the spatial </w:t>
      </w:r>
      <w:r w:rsidR="003E3666">
        <w:t>resolution</w:t>
      </w:r>
      <w:r>
        <w:t xml:space="preserve"> of NWP model</w:t>
      </w:r>
      <w:r w:rsidR="00CE6DBC">
        <w:t xml:space="preserve"> grid-boxes</w:t>
      </w:r>
      <w:r w:rsidR="007814C1">
        <w:t xml:space="preserve"> </w:t>
      </w:r>
      <w:r w:rsidR="005C3A04">
        <w:t xml:space="preserve">(e.g. up to </w:t>
      </w:r>
      <w:r w:rsidR="00F41FEE">
        <w:t>5 km spatial resolution</w:t>
      </w:r>
      <w:r w:rsidR="005C3A04">
        <w:t>)</w:t>
      </w:r>
      <w:r w:rsidR="0087406F">
        <w:t xml:space="preserve"> as it is done in regional, km-scale NWP model</w:t>
      </w:r>
      <w:r>
        <w:t>s</w:t>
      </w:r>
      <w:r w:rsidR="008F6C18">
        <w:t xml:space="preserve"> </w:t>
      </w:r>
      <w:sdt>
        <w:sdtPr>
          <w:rPr>
            <w:color w:val="000000"/>
          </w:rPr>
          <w:tag w:val="MENDELEY_CITATION_v3_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"/>
          <w:id w:val="-1883397130"/>
          <w:placeholder>
            <w:docPart w:val="DefaultPlaceholder_-1854013440"/>
          </w:placeholder>
        </w:sdtPr>
        <w:sdtContent>
          <w:r w:rsidR="00576DA1" w:rsidRPr="00576DA1">
            <w:rPr>
              <w:color w:val="000000"/>
            </w:rPr>
            <w:t>(Cafaro et al., 2021)</w:t>
          </w:r>
        </w:sdtContent>
      </w:sdt>
      <w:r>
        <w:t>.</w:t>
      </w:r>
      <w:r w:rsidR="0088459C">
        <w:t xml:space="preserve"> </w:t>
      </w:r>
      <w:commentRangeStart w:id="10"/>
      <w:commentRangeStart w:id="11"/>
      <w:commentRangeStart w:id="12"/>
      <w:r w:rsidR="0088459C">
        <w:t>Km-scale models</w:t>
      </w:r>
      <w:commentRangeEnd w:id="10"/>
      <w:r w:rsidR="0088459C">
        <w:rPr>
          <w:rStyle w:val="CommentReference"/>
        </w:rPr>
        <w:commentReference w:id="10"/>
      </w:r>
      <w:commentRangeEnd w:id="11"/>
      <w:r w:rsidR="0088459C">
        <w:rPr>
          <w:rStyle w:val="CommentReference"/>
        </w:rPr>
        <w:commentReference w:id="11"/>
      </w:r>
      <w:commentRangeEnd w:id="12"/>
      <w:r w:rsidR="00491E03">
        <w:rPr>
          <w:rStyle w:val="CommentReference"/>
        </w:rPr>
        <w:commentReference w:id="12"/>
      </w:r>
      <w:r w:rsidR="0088459C">
        <w:t xml:space="preserve"> </w:t>
      </w:r>
      <w:r w:rsidR="00E92EB3">
        <w:t xml:space="preserve">can indeed </w:t>
      </w:r>
      <w:r w:rsidR="0088459C">
        <w:t xml:space="preserve">display realistic-looking spatial patterns </w:t>
      </w:r>
      <w:sdt>
        <w:sdtPr>
          <w:rPr>
            <w:color w:val="000000"/>
          </w:rPr>
          <w:tag w:val="MENDELEY_CITATION_v3_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"/>
          <w:id w:val="-191225983"/>
          <w:placeholder>
            <w:docPart w:val="C9F0398795214820984E4D7B541D041B"/>
          </w:placeholder>
        </w:sdtPr>
        <w:sdtContent>
          <w:r w:rsidR="00576DA1" w:rsidRPr="00576DA1">
            <w:rPr>
              <w:color w:val="000000"/>
            </w:rPr>
            <w:t>(Roberts, 2008)</w:t>
          </w:r>
        </w:sdtContent>
      </w:sdt>
      <w:r w:rsidR="0088459C">
        <w:t xml:space="preserve"> and improve forecast accuracy by better representing complex features such as orography and convection </w:t>
      </w:r>
      <w:sdt>
        <w:sdtPr>
          <w:rPr>
            <w:color w:val="000000"/>
          </w:rPr>
          <w:tag w:val="MENDELEY_CITATION_v3_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"/>
          <w:id w:val="-869989298"/>
          <w:placeholder>
            <w:docPart w:val="C9F0398795214820984E4D7B541D041B"/>
          </w:placeholder>
        </w:sdtPr>
        <w:sdtContent>
          <w:r w:rsidR="00576DA1" w:rsidRPr="00576DA1">
            <w:rPr>
              <w:color w:val="000000"/>
            </w:rPr>
            <w:t>(Casaretto et al., 2022)</w:t>
          </w:r>
        </w:sdtContent>
      </w:sdt>
      <w:r w:rsidR="0088459C">
        <w:rPr>
          <w:color w:val="000000"/>
        </w:rPr>
        <w:t>.</w:t>
      </w:r>
      <w:r w:rsidR="0088459C">
        <w:t xml:space="preserve"> However, due to computational costs, their geographical coverage is limited, and lead times rarely exceed day 3. </w:t>
      </w:r>
    </w:p>
    <w:p w14:paraId="53E4C9FF" w14:textId="1EC079E5" w:rsidR="00824709" w:rsidRDefault="0088459C" w:rsidP="00685D77">
      <w:r>
        <w:t xml:space="preserve">Although research in developing km-scale models is advancing rapidly </w:t>
      </w:r>
      <w:sdt>
        <w:sdtPr>
          <w:rPr>
            <w:color w:val="000000"/>
          </w:rPr>
          <w:tag w:val="MENDELEY_CITATION_v3_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"/>
          <w:id w:val="-1628615294"/>
          <w:placeholder>
            <w:docPart w:val="C9F0398795214820984E4D7B541D041B"/>
          </w:placeholder>
        </w:sdtPr>
        <w:sdtContent>
          <w:r w:rsidR="00576DA1" w:rsidRPr="00576DA1">
            <w:rPr>
              <w:color w:val="000000"/>
            </w:rPr>
            <w:t>(Zeman et al., 2021)</w:t>
          </w:r>
        </w:sdtContent>
      </w:sdt>
      <w:r>
        <w:t>, statistical post-processing still offer</w:t>
      </w:r>
      <w:r w:rsidR="00413079">
        <w:t>s</w:t>
      </w:r>
      <w:r>
        <w:t xml:space="preserve"> a cost-effective way to </w:t>
      </w:r>
      <w:r w:rsidR="00093675">
        <w:t>address representative</w:t>
      </w:r>
      <w:r w:rsidR="006D6CC0">
        <w:t>ness</w:t>
      </w:r>
      <w:r w:rsidR="00093675">
        <w:t xml:space="preserve"> errors in raw NWP forecasts</w:t>
      </w:r>
      <w:r w:rsidR="00D5612B">
        <w:t xml:space="preserve">. </w:t>
      </w:r>
      <w:r w:rsidR="00D5612B">
        <w:rPr>
          <w:color w:val="000000"/>
        </w:rPr>
        <w:t>The authors invite the reader to refer to</w:t>
      </w:r>
      <w:r>
        <w:t xml:space="preserve"> </w:t>
      </w:r>
      <w:sdt>
        <w:sdtPr>
          <w:rPr>
            <w:color w:val="000000"/>
          </w:rPr>
          <w:tag w:val="MENDELEY_CITATION_v3_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"/>
          <w:id w:val="1229268255"/>
          <w:placeholder>
            <w:docPart w:val="C9F0398795214820984E4D7B541D041B"/>
          </w:placeholder>
        </w:sdtPr>
        <w:sdtContent>
          <w:r w:rsidR="00576DA1" w:rsidRPr="00576DA1">
            <w:rPr>
              <w:color w:val="000000"/>
            </w:rPr>
            <w:t>Vannitsem et al. (2021)</w:t>
          </w:r>
        </w:sdtContent>
      </w:sdt>
      <w:r w:rsidR="006F49B5">
        <w:rPr>
          <w:color w:val="000000"/>
        </w:rPr>
        <w:t xml:space="preserve"> for a comprehensive list of the most common statistical post-processing approaches in the literature</w:t>
      </w:r>
      <w:r w:rsidR="006D6CC0">
        <w:rPr>
          <w:color w:val="000000"/>
        </w:rPr>
        <w:t xml:space="preserve">, and to read </w:t>
      </w:r>
      <w:sdt>
        <w:sdtPr>
          <w:rPr>
            <w:color w:val="000000"/>
          </w:rPr>
          <w:tag w:val="MENDELEY_CITATION_v3_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"/>
          <w:id w:val="-92100214"/>
          <w:placeholder>
            <w:docPart w:val="DefaultPlaceholder_-1854013440"/>
          </w:placeholder>
        </w:sdtPr>
        <w:sdtContent>
          <w:r w:rsidR="00576DA1" w:rsidRPr="00576DA1">
            <w:rPr>
              <w:color w:val="000000"/>
            </w:rPr>
            <w:t>Roberts et al. (2023)</w:t>
          </w:r>
        </w:sdtContent>
      </w:sdt>
      <w:r w:rsidR="000A110A">
        <w:rPr>
          <w:color w:val="000000"/>
        </w:rPr>
        <w:t xml:space="preserve"> for state-of-the-art statistical post-processing of operational NWP model </w:t>
      </w:r>
      <w:r w:rsidR="000A110A">
        <w:rPr>
          <w:color w:val="000000"/>
        </w:rPr>
        <w:lastRenderedPageBreak/>
        <w:t>outputs</w:t>
      </w:r>
      <w:r w:rsidR="006F49B5">
        <w:rPr>
          <w:color w:val="000000"/>
        </w:rPr>
        <w:t>.</w:t>
      </w:r>
      <w:r w:rsidR="007E4C4F">
        <w:rPr>
          <w:color w:val="000000"/>
        </w:rPr>
        <w:t xml:space="preserve"> The reader will notice</w:t>
      </w:r>
      <w:r w:rsidR="003230B2">
        <w:rPr>
          <w:color w:val="000000"/>
        </w:rPr>
        <w:t xml:space="preserve"> that statistical post-processing techniques tend to consist in univariate approaches</w:t>
      </w:r>
      <w:r w:rsidR="00AD758A">
        <w:rPr>
          <w:color w:val="000000"/>
        </w:rPr>
        <w:t>. This means that t</w:t>
      </w:r>
      <w:r w:rsidR="003230B2">
        <w:t>he correctio</w:t>
      </w:r>
      <w:r w:rsidR="009503DB">
        <w:t>ns</w:t>
      </w:r>
      <w:r w:rsidR="003230B2">
        <w:t xml:space="preserve"> </w:t>
      </w:r>
      <w:r w:rsidR="00AD758A">
        <w:t>of</w:t>
      </w:r>
      <w:r w:rsidR="003230B2" w:rsidRPr="00F62DA3">
        <w:t xml:space="preserve"> raw forecasts</w:t>
      </w:r>
      <w:r w:rsidR="009503DB">
        <w:t xml:space="preserve"> are applied</w:t>
      </w:r>
      <w:r w:rsidR="003230B2" w:rsidRPr="00F62DA3">
        <w:t xml:space="preserve"> according to information provided only by historical observations</w:t>
      </w:r>
      <w:r w:rsidR="009503DB">
        <w:t>.</w:t>
      </w:r>
      <w:r w:rsidR="00814071">
        <w:t xml:space="preserve"> Univariate approaches were</w:t>
      </w:r>
      <w:r w:rsidR="008C561A">
        <w:t xml:space="preserve"> and are</w:t>
      </w:r>
      <w:r w:rsidR="00814071" w:rsidRPr="00F62DA3">
        <w:t xml:space="preserve"> widely used due to low calibration and production costs</w:t>
      </w:r>
      <w:r w:rsidR="008C561A">
        <w:t>,</w:t>
      </w:r>
      <w:r w:rsidR="00814071" w:rsidRPr="00F62DA3">
        <w:t xml:space="preserve"> or</w:t>
      </w:r>
      <w:r w:rsidR="008C561A">
        <w:t xml:space="preserve"> because</w:t>
      </w:r>
      <w:r w:rsidR="00E06740">
        <w:t xml:space="preserve"> information from other sources (e.g., </w:t>
      </w:r>
      <w:r w:rsidR="00814071" w:rsidRPr="00F62DA3">
        <w:t xml:space="preserve"> other </w:t>
      </w:r>
      <w:r w:rsidR="00E06740">
        <w:t xml:space="preserve">NWP </w:t>
      </w:r>
      <w:r w:rsidR="00814071" w:rsidRPr="00F62DA3">
        <w:t>variables</w:t>
      </w:r>
      <w:r w:rsidR="00E06740">
        <w:t>)</w:t>
      </w:r>
      <w:r w:rsidR="00814071" w:rsidRPr="00F62DA3">
        <w:t xml:space="preserve"> are unavailable.</w:t>
      </w:r>
      <w:r w:rsidR="00C15422">
        <w:rPr>
          <w:color w:val="000000"/>
        </w:rPr>
        <w:t xml:space="preserve"> </w:t>
      </w:r>
      <w:r w:rsidR="00D90A38">
        <w:rPr>
          <w:color w:val="000000"/>
        </w:rPr>
        <w:t xml:space="preserve">ecPoint is a cost-effective </w:t>
      </w:r>
      <w:r w:rsidR="00D90A38">
        <w:t>statistical post-processing technique that transforms global raw, gridded NWP model outputs into probabilistic predictions at point-scale</w:t>
      </w:r>
      <w:r w:rsidR="00D90A38" w:rsidRPr="00D90A38">
        <w:rPr>
          <w:color w:val="000000"/>
        </w:rPr>
        <w:t xml:space="preserve"> </w:t>
      </w:r>
      <w:sdt>
        <w:sdtPr>
          <w:rPr>
            <w:color w:val="000000"/>
          </w:rPr>
          <w:tag w:val="MENDELEY_CITATION_v3_eyJjaXRhdGlvbklEIjoiTUVOREVMRVlfQ0lUQVRJT05fMjM3ZTI4YWItYzA0My00ZjQwLTg0OTUtYmZmN2JmNGFhYTgzIiwicHJvcGVydGllcyI6eyJub3RlSW5kZXgiOjB9LCJpc0VkaXRlZCI6ZmFsc2UsIm1hbnVhbE92ZXJyaWRlIjp7ImlzTWFudWFsbHlPdmVycmlkZGVuIjp0cnVlLCJjaXRlcHJvY1RleHQiOiIoVC4gRC4gSGV3c29uICYjMzg7IFBpbGxvc3UsIDIwMjEpIiwibWFudWFsT3ZlcnJpZGVUZXh0IjoiKEhld3NvbiAmIFBpbGxvc3UsIDIwMjEpIn0sImNpdGF0aW9uSXRlbXMiOlt7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kRPSSI6IjEwLjEwMzgvczQzMjQ3LTAyMS0wMDE4NS05IiwiaXNzdWVkIjp7ImRhdGUtcGFydHMiOltbMjAyMV1dfSwiaXNzdWUiOiIxIiwidm9sdW1lIjoiMiIsImNvbnRhaW5lci10aXRsZS1zaG9ydCI6IkNvbW11biBFYXJ0aCBFbnZpcm9uIn0sImlzVGVtcG9yYXJ5IjpmYWxzZX1dfQ=="/>
          <w:id w:val="-86538409"/>
          <w:placeholder>
            <w:docPart w:val="6DBD6E5F52C1400AA8D8E5327CF8A576"/>
          </w:placeholder>
        </w:sdtPr>
        <w:sdtContent>
          <w:r w:rsidR="00576DA1" w:rsidRPr="00576DA1">
            <w:rPr>
              <w:rFonts w:eastAsia="Times New Roman"/>
              <w:color w:val="000000"/>
            </w:rPr>
            <w:t>(Hewson &amp; Pillosu, 2021)</w:t>
          </w:r>
        </w:sdtContent>
      </w:sdt>
      <w:r w:rsidR="00D90A38">
        <w:rPr>
          <w:color w:val="000000"/>
        </w:rPr>
        <w:t xml:space="preserve">. </w:t>
      </w:r>
      <w:commentRangeStart w:id="13"/>
      <w:commentRangeStart w:id="14"/>
      <w:commentRangeStart w:id="15"/>
      <w:r w:rsidR="006A31ED">
        <w:t>ecPoint</w:t>
      </w:r>
      <w:r w:rsidR="00D90A38">
        <w:rPr>
          <w:color w:val="000000"/>
        </w:rPr>
        <w:t xml:space="preserve"> is a cost-effective </w:t>
      </w:r>
      <w:r w:rsidR="00D90A38">
        <w:t>statistical post-processing technique that transforms global raw, gridded NWP model outputs into probabilistic predictions at point-scale</w:t>
      </w:r>
      <w:r w:rsidR="00D90A38" w:rsidRPr="00D90A38">
        <w:rPr>
          <w:color w:val="000000"/>
        </w:rPr>
        <w:t xml:space="preserve"> </w:t>
      </w:r>
      <w:sdt>
        <w:sdtPr>
          <w:rPr>
            <w:color w:val="000000"/>
          </w:rPr>
          <w:tag w:val="MENDELEY_CITATION_v3_eyJjaXRhdGlvbklEIjoiTUVOREVMRVlfQ0lUQVRJT05fZThkY2RiODAtMjI5ZC00Y2RkLTlkMDUtMzJjNWFiYWY2MGU1IiwicHJvcGVydGllcyI6eyJub3RlSW5kZXgiOjB9LCJpc0VkaXRlZCI6ZmFsc2UsIm1hbnVhbE92ZXJyaWRlIjp7ImlzTWFudWFsbHlPdmVycmlkZGVuIjp0cnVlLCJjaXRlcHJvY1RleHQiOiIoVC4gRC4gSGV3c29uICYjMzg7IFBpbGxvc3UsIDIwMjEpIiwibWFudWFsT3ZlcnJpZGVUZXh0IjoiKEhld3NvbiAmIFBpbGxvc3UsIDIwMjEpIn0sImNpdGF0aW9uSXRlbXMiOlt7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kRPSSI6IjEwLjEwMzgvczQzMjQ3LTAyMS0wMDE4NS05IiwiaXNzdWVkIjp7ImRhdGUtcGFydHMiOltbMjAyMV1dfSwiaXNzdWUiOiIxIiwidm9sdW1lIjoiMiIsImNvbnRhaW5lci10aXRsZS1zaG9ydCI6IkNvbW11biBFYXJ0aCBFbnZpcm9uIn0sImlzVGVtcG9yYXJ5IjpmYWxzZX1dfQ=="/>
          <w:id w:val="1683785092"/>
          <w:placeholder>
            <w:docPart w:val="569FDD4162A94D8F91DD894B954B8B5C"/>
          </w:placeholder>
        </w:sdtPr>
        <w:sdtContent>
          <w:r w:rsidR="00576DA1" w:rsidRPr="00576DA1">
            <w:rPr>
              <w:rFonts w:eastAsia="Times New Roman"/>
              <w:color w:val="000000"/>
            </w:rPr>
            <w:t>(Hewson &amp; Pillosu, 2021)</w:t>
          </w:r>
        </w:sdtContent>
      </w:sdt>
      <w:r w:rsidR="00D90A38">
        <w:rPr>
          <w:color w:val="000000"/>
        </w:rPr>
        <w:t>.</w:t>
      </w:r>
      <w:commentRangeEnd w:id="13"/>
      <w:r w:rsidR="28E9BF57">
        <w:rPr>
          <w:rStyle w:val="CommentReference"/>
        </w:rPr>
        <w:commentReference w:id="13"/>
      </w:r>
      <w:commentRangeEnd w:id="14"/>
      <w:r w:rsidR="28E9BF57">
        <w:rPr>
          <w:rStyle w:val="CommentReference"/>
        </w:rPr>
        <w:commentReference w:id="14"/>
      </w:r>
      <w:commentRangeEnd w:id="15"/>
      <w:r w:rsidR="00705CE3">
        <w:rPr>
          <w:rStyle w:val="CommentReference"/>
        </w:rPr>
        <w:commentReference w:id="15"/>
      </w:r>
      <w:r w:rsidR="00D90A38">
        <w:t xml:space="preserve"> </w:t>
      </w:r>
      <w:r w:rsidR="00152724">
        <w:rPr>
          <w:color w:val="000000" w:themeColor="text1"/>
        </w:rPr>
        <w:t xml:space="preserve">For rainfall, ecPoint </w:t>
      </w:r>
      <w:r w:rsidR="00152724">
        <w:t xml:space="preserve">has </w:t>
      </w:r>
      <w:r w:rsidR="000C6ACF">
        <w:t xml:space="preserve">been </w:t>
      </w:r>
      <w:r w:rsidR="00152724">
        <w:t xml:space="preserve">shown to improve reliability and discrimination ability against point verification across different lead-time ranges </w:t>
      </w:r>
      <w:sdt>
        <w:sdtPr>
          <w:rPr>
            <w:color w:val="000000"/>
          </w:rPr>
          <w:tag w:val="MENDELEY_CITATION_v3_eyJjaXRhdGlvbklEIjoiTUVOREVMRVlfQ0lUQVRJT05fNmJhNmUwOTktODVkOC00ODEzLTliMDktZDY0N2E3ODc1ZTc4IiwicHJvcGVydGllcyI6eyJub3RlSW5kZXgiOjB9LCJpc0VkaXRlZCI6ZmFsc2UsIm1hbnVhbE92ZXJyaWRlIjp7ImlzTWFudWFsbHlPdmVycmlkZGVuIjpmYWxzZSwiY2l0ZXByb2NUZXh0IjoiKEdhc2PDs24gZXQgYWwuLCAyMDIzOyBIZW1yaSBldCBhbC4sIDIwMjI7IFQuIEhld3NvbiBldCBhbC4sIDIwMjM7IFQuIEQuIEhld3NvbiAmIzM4OyBQaWxsb3N1LC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"/>
          <w:id w:val="637767792"/>
          <w:placeholder>
            <w:docPart w:val="B2DED17A1FC342CD9F80C36915948658"/>
          </w:placeholder>
        </w:sdtPr>
        <w:sdtContent>
          <w:r w:rsidR="00576DA1" w:rsidRPr="00576DA1">
            <w:rPr>
              <w:rFonts w:eastAsia="Times New Roman"/>
              <w:color w:val="000000"/>
            </w:rPr>
            <w:t>(Gascón et al., 2023; Hemri et al., 2022; T. Hewson et al., 2023; T. D. Hewson &amp; Pillosu, 2021)</w:t>
          </w:r>
        </w:sdtContent>
      </w:sdt>
      <w:r w:rsidR="00152724" w:rsidRPr="006A31ED">
        <w:rPr>
          <w:color w:val="000000" w:themeColor="text1"/>
        </w:rPr>
        <w:t>.</w:t>
      </w:r>
      <w:r w:rsidR="00C5593F">
        <w:rPr>
          <w:color w:val="000000" w:themeColor="text1"/>
        </w:rPr>
        <w:t xml:space="preserve"> </w:t>
      </w:r>
      <w:r w:rsidR="00C5593F">
        <w:t xml:space="preserve">ecPoint's embodiment acknowledges that weather scenarios at grid-box scale can anticipate the degree of sub-grid variability for the variable under consideration and estimate biases at grid scale. Hence, ecPoint adopts a multivariate approach, which </w:t>
      </w:r>
      <w:r w:rsidR="00C5593F" w:rsidRPr="00F62DA3">
        <w:t>differentiates its corrections according to weather scenarios defined using variables such as fraction of convective rainfall, wind speed, CAPE</w:t>
      </w:r>
      <w:r w:rsidR="00C5593F">
        <w:t xml:space="preserve">, </w:t>
      </w:r>
      <w:r w:rsidR="00C5593F" w:rsidRPr="00F62DA3">
        <w:t>solar radiation</w:t>
      </w:r>
      <w:r w:rsidR="00C5593F">
        <w:t>, and deviation standard of sub-grid scale orography.</w:t>
      </w:r>
      <w:r w:rsidR="00157276">
        <w:t xml:space="preserve"> While </w:t>
      </w:r>
      <w:r w:rsidR="006C06B9">
        <w:t>ecPoint’s</w:t>
      </w:r>
      <w:r w:rsidR="00157276">
        <w:t xml:space="preserve"> multivariate approach </w:t>
      </w:r>
      <w:r w:rsidR="00EF358C">
        <w:t>has</w:t>
      </w:r>
      <w:r w:rsidR="003E4FB6">
        <w:t xml:space="preserve"> been</w:t>
      </w:r>
      <w:r w:rsidR="00EF358C">
        <w:t xml:space="preserve"> shown to improve the quality of raw</w:t>
      </w:r>
      <w:r w:rsidR="00561E0E">
        <w:t xml:space="preserve"> ENS rainfall</w:t>
      </w:r>
      <w:r w:rsidR="00EF358C">
        <w:t xml:space="preserve"> forecasts, training of the post-processing system </w:t>
      </w:r>
      <w:r w:rsidR="00E82244">
        <w:t xml:space="preserve">and </w:t>
      </w:r>
      <w:r w:rsidR="00D01CCA">
        <w:t>producing</w:t>
      </w:r>
      <w:r w:rsidR="00E82244">
        <w:t xml:space="preserve"> the post-processed forecasts </w:t>
      </w:r>
      <w:r w:rsidR="00EF358C">
        <w:t xml:space="preserve">is more costly </w:t>
      </w:r>
      <w:r w:rsidR="00585880">
        <w:t>than</w:t>
      </w:r>
      <w:r w:rsidR="00EF358C">
        <w:t xml:space="preserve"> </w:t>
      </w:r>
      <w:r w:rsidR="00E82244">
        <w:t xml:space="preserve">its univariate counterparts. </w:t>
      </w:r>
      <w:r w:rsidR="0091059F">
        <w:t xml:space="preserve">The training </w:t>
      </w:r>
      <w:r w:rsidR="007E1FD4">
        <w:t xml:space="preserve">of ecPoint </w:t>
      </w:r>
      <w:r w:rsidR="0091059F">
        <w:t xml:space="preserve">consists </w:t>
      </w:r>
      <w:r w:rsidR="00E848A3">
        <w:t>of</w:t>
      </w:r>
      <w:r w:rsidR="0091059F">
        <w:t xml:space="preserve"> building a decision tree </w:t>
      </w:r>
      <w:r w:rsidR="007E1FD4">
        <w:t xml:space="preserve">that increases significantly in size </w:t>
      </w:r>
      <w:r w:rsidR="005B5D0F">
        <w:t>with the increase of the</w:t>
      </w:r>
      <w:r w:rsidR="007E1FD4">
        <w:t xml:space="preserve"> number of</w:t>
      </w:r>
      <w:r w:rsidR="0091059F">
        <w:t xml:space="preserve"> </w:t>
      </w:r>
      <w:r w:rsidR="005B5D0F">
        <w:t xml:space="preserve">considered </w:t>
      </w:r>
      <w:r w:rsidR="0091059F">
        <w:t>predictors</w:t>
      </w:r>
      <w:r w:rsidR="005B5D0F">
        <w:t xml:space="preserve">. </w:t>
      </w:r>
      <w:r w:rsidR="00186E34">
        <w:t xml:space="preserve">Since the creation of the decision tree </w:t>
      </w:r>
      <w:r w:rsidR="00B800B6">
        <w:t>is done in a semi-subjective fashion, increasing the number of predictors might require a person to work</w:t>
      </w:r>
      <w:r w:rsidR="006C06B9">
        <w:t xml:space="preserve"> full-time</w:t>
      </w:r>
      <w:r w:rsidR="00B800B6">
        <w:t xml:space="preserve"> on the ecPoint training for</w:t>
      </w:r>
      <w:r w:rsidR="00CF59EA">
        <w:t xml:space="preserve"> a</w:t>
      </w:r>
      <w:r w:rsidR="006350DE">
        <w:t xml:space="preserve"> very variable</w:t>
      </w:r>
      <w:r w:rsidR="00CF59EA">
        <w:t xml:space="preserve"> </w:t>
      </w:r>
      <w:proofErr w:type="gramStart"/>
      <w:r w:rsidR="00CF59EA">
        <w:t>period of time</w:t>
      </w:r>
      <w:proofErr w:type="gramEnd"/>
      <w:r w:rsidR="006F3DD4">
        <w:t>, from a few hours to</w:t>
      </w:r>
      <w:r w:rsidR="00B800B6">
        <w:t xml:space="preserve"> up to a week. Moreover, </w:t>
      </w:r>
      <w:r w:rsidR="006F3DD4">
        <w:t xml:space="preserve">on average, </w:t>
      </w:r>
      <w:r w:rsidR="00294D5B">
        <w:t>adding 2</w:t>
      </w:r>
      <w:r w:rsidR="00C07760">
        <w:t>0 leaves</w:t>
      </w:r>
      <w:r w:rsidR="00294D5B">
        <w:t xml:space="preserve"> to the decision tree means adding </w:t>
      </w:r>
      <w:r w:rsidR="003E1773">
        <w:t>approximately 1 minute in the computation of the post-processed forecasts. While this</w:t>
      </w:r>
      <w:r w:rsidR="00242436">
        <w:t xml:space="preserve"> increase in computational time</w:t>
      </w:r>
      <w:r w:rsidR="003E1773">
        <w:t xml:space="preserve"> might seem small, </w:t>
      </w:r>
      <w:r w:rsidR="00C86123">
        <w:t>it can be critical in the authors’ experience</w:t>
      </w:r>
      <w:r w:rsidR="00685D77">
        <w:t xml:space="preserve"> in operational settings</w:t>
      </w:r>
      <w:r w:rsidR="00CA7E57">
        <w:t xml:space="preserve">, considering that adding only one predictor </w:t>
      </w:r>
      <w:r w:rsidR="001A5BAE">
        <w:t>can</w:t>
      </w:r>
      <w:r w:rsidR="00CA7E57">
        <w:t xml:space="preserve"> increase</w:t>
      </w:r>
      <w:r w:rsidR="0005493D">
        <w:t xml:space="preserve"> the decision tree of</w:t>
      </w:r>
      <w:r w:rsidR="00CA7E57">
        <w:t xml:space="preserve"> </w:t>
      </w:r>
      <w:r w:rsidR="001A5BAE">
        <w:t>up to 100 leaves.</w:t>
      </w:r>
    </w:p>
    <w:p w14:paraId="67FF5DEE" w14:textId="238794D1" w:rsidR="00F47F38" w:rsidRPr="001A6B0C" w:rsidRDefault="00824709" w:rsidP="0057188A">
      <w:r>
        <w:t xml:space="preserve"> </w:t>
      </w:r>
      <w:r w:rsidR="006A31ED">
        <w:t xml:space="preserve">This study poses the following research question: is it worth bearing the cost of adopting </w:t>
      </w:r>
      <w:r>
        <w:t>a multivariate</w:t>
      </w:r>
      <w:r w:rsidR="006A31ED">
        <w:t xml:space="preserve"> approach, or would similar improvements be achievable with </w:t>
      </w:r>
      <w:r w:rsidR="00AD7EED">
        <w:t>univariate</w:t>
      </w:r>
      <w:r w:rsidR="006A31ED">
        <w:t xml:space="preserve"> approaches? To answer this question, the reliability and discrimination ability of forecasts from three forecasting systems are compared: </w:t>
      </w:r>
      <w:r w:rsidR="00865B87" w:rsidRPr="00F62DA3">
        <w:t>the raw ECMWF ensemble (ENS)</w:t>
      </w:r>
      <w:r w:rsidR="006A31ED">
        <w:t>, the original</w:t>
      </w:r>
      <w:r w:rsidR="005A3C9B">
        <w:t xml:space="preserve"> and currently operational multivariate </w:t>
      </w:r>
      <w:r w:rsidR="006A31ED">
        <w:t xml:space="preserve">ecPoint, and an experimental </w:t>
      </w:r>
      <w:r w:rsidR="005A3C9B">
        <w:t>univariate</w:t>
      </w:r>
      <w:r w:rsidR="006A31ED">
        <w:t xml:space="preserve"> ecPoint.</w:t>
      </w:r>
      <w:r w:rsidR="001A5BAE">
        <w:t xml:space="preserve"> </w:t>
      </w:r>
      <w:r w:rsidR="001A6B0C">
        <w:t>Section 2 describes the data used in the verification analysis, while section 3 describes the methods used to compute the forecasts' reliability and discrimination ability. Section 4</w:t>
      </w:r>
      <w:r w:rsidR="009670DC">
        <w:t xml:space="preserve"> and 5</w:t>
      </w:r>
      <w:r w:rsidR="001A6B0C">
        <w:t xml:space="preserve"> present</w:t>
      </w:r>
      <w:r w:rsidR="009670DC">
        <w:t>, respectively,</w:t>
      </w:r>
      <w:r w:rsidR="001A6B0C">
        <w:t xml:space="preserve"> the results of</w:t>
      </w:r>
      <w:r w:rsidR="009670DC">
        <w:t xml:space="preserve"> the</w:t>
      </w:r>
      <w:r w:rsidR="001A6B0C">
        <w:t xml:space="preserve"> objective verification analysis</w:t>
      </w:r>
      <w:r w:rsidR="009670DC">
        <w:t xml:space="preserve"> and</w:t>
      </w:r>
      <w:r w:rsidR="001A6B0C">
        <w:t xml:space="preserve"> a case-study-based subjective verification </w:t>
      </w:r>
      <w:r w:rsidR="00427D7F">
        <w:t>study</w:t>
      </w:r>
      <w:r w:rsidR="001A6B0C">
        <w:t xml:space="preserve"> for an extreme rainfall event. Section 6 discusses the results</w:t>
      </w:r>
      <w:r w:rsidR="00606E15">
        <w:t xml:space="preserve"> and </w:t>
      </w:r>
      <w:r w:rsidR="001A6B0C">
        <w:t>draws the study's final remarks.</w:t>
      </w:r>
    </w:p>
    <w:bookmarkEnd w:id="1"/>
    <w:bookmarkEnd w:id="2"/>
    <w:p w14:paraId="5C7DEB8B" w14:textId="6DFAA861" w:rsidR="003848C7" w:rsidRDefault="00D00A41" w:rsidP="00C1276F">
      <w:pPr>
        <w:pStyle w:val="Heading1"/>
        <w:rPr>
          <w:rFonts w:cstheme="minorHAnsi"/>
        </w:rPr>
      </w:pPr>
      <w:r w:rsidRPr="008167CE">
        <w:rPr>
          <w:rFonts w:cstheme="minorHAnsi"/>
        </w:rPr>
        <w:t>Data</w:t>
      </w:r>
    </w:p>
    <w:p w14:paraId="16B34AA7" w14:textId="594CAD00" w:rsidR="00D66A22" w:rsidRPr="00D66A22" w:rsidRDefault="006B1CE4" w:rsidP="00FC5C6D">
      <w:pPr>
        <w:pStyle w:val="Heading2"/>
      </w:pPr>
      <w:commentRangeStart w:id="16"/>
      <w:commentRangeStart w:id="17"/>
      <w:commentRangeStart w:id="18"/>
      <w:commentRangeStart w:id="19"/>
      <w:commentRangeStart w:id="20"/>
      <w:r>
        <w:t>Rainfall f</w:t>
      </w:r>
      <w:r w:rsidR="006A31ED">
        <w:t>orecasts</w:t>
      </w:r>
      <w:commentRangeEnd w:id="16"/>
      <w:r w:rsidR="416BBB7B">
        <w:rPr>
          <w:rStyle w:val="CommentReference"/>
        </w:rPr>
        <w:commentReference w:id="16"/>
      </w:r>
      <w:commentRangeEnd w:id="17"/>
      <w:r w:rsidR="416BBB7B">
        <w:rPr>
          <w:rStyle w:val="CommentReference"/>
        </w:rPr>
        <w:commentReference w:id="17"/>
      </w:r>
      <w:commentRangeEnd w:id="18"/>
      <w:r w:rsidR="416BBB7B">
        <w:rPr>
          <w:rStyle w:val="CommentReference"/>
        </w:rPr>
        <w:commentReference w:id="18"/>
      </w:r>
      <w:commentRangeEnd w:id="19"/>
      <w:r w:rsidR="416BBB7B">
        <w:rPr>
          <w:rStyle w:val="CommentReference"/>
        </w:rPr>
        <w:commentReference w:id="19"/>
      </w:r>
      <w:commentRangeEnd w:id="20"/>
      <w:r w:rsidR="00AE251E">
        <w:rPr>
          <w:rStyle w:val="CommentReference"/>
          <w:rFonts w:eastAsiaTheme="minorHAnsi" w:cstheme="minorBidi"/>
          <w:b w:val="0"/>
        </w:rPr>
        <w:commentReference w:id="20"/>
      </w:r>
    </w:p>
    <w:p w14:paraId="77F8CD81" w14:textId="748A5906" w:rsidR="0042583B" w:rsidRDefault="0042583B" w:rsidP="0042583B">
      <w:pPr>
        <w:pStyle w:val="Heading3"/>
      </w:pPr>
      <w:r>
        <w:t>ECMWF ENS</w:t>
      </w:r>
    </w:p>
    <w:p w14:paraId="4AB7C224" w14:textId="1BB76C86" w:rsidR="0071160E" w:rsidRPr="00E53122" w:rsidRDefault="00BD6089" w:rsidP="00FF644F">
      <w:pPr>
        <w:rPr>
          <w:color w:val="000000"/>
        </w:rPr>
      </w:pPr>
      <w:r>
        <w:t xml:space="preserve">ECMWF ENS </w:t>
      </w:r>
      <w:r w:rsidR="00946B29">
        <w:t xml:space="preserve">consists </w:t>
      </w:r>
      <w:r w:rsidR="001A07D6">
        <w:t>of one control run starting from the best possible representation of unperturbed initial conditions</w:t>
      </w:r>
      <w:r w:rsidR="00946B29">
        <w:t xml:space="preserve"> and 50 perturbed members starting from perturbed initial conditions </w:t>
      </w:r>
      <w:r w:rsidR="003F597E">
        <w:t>(</w:t>
      </w:r>
      <w:r w:rsidR="00946B29">
        <w:t xml:space="preserve">using singular vectors and </w:t>
      </w:r>
      <w:r w:rsidR="003F597E">
        <w:t xml:space="preserve">a data assimilation ensemble) and stochastic model uncertainties </w:t>
      </w:r>
      <w:sdt>
        <w:sdtPr>
          <w:rPr>
            <w:color w:val="000000"/>
          </w:rPr>
          <w:tag w:val="MENDELEY_CITATION_v3_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"/>
          <w:id w:val="93139277"/>
          <w:placeholder>
            <w:docPart w:val="DefaultPlaceholder_-1854013440"/>
          </w:placeholder>
        </w:sdtPr>
        <w:sdtContent>
          <w:r w:rsidR="00576DA1" w:rsidRPr="00576DA1">
            <w:rPr>
              <w:color w:val="000000"/>
            </w:rPr>
            <w:t>(Buizza, 2019)</w:t>
          </w:r>
        </w:sdtContent>
      </w:sdt>
      <w:r w:rsidR="004C7E98">
        <w:rPr>
          <w:color w:val="000000"/>
        </w:rPr>
        <w:t>.</w:t>
      </w:r>
      <w:r w:rsidR="00C54EC7">
        <w:rPr>
          <w:color w:val="000000"/>
        </w:rPr>
        <w:t xml:space="preserve"> </w:t>
      </w:r>
      <w:r w:rsidR="009F358F">
        <w:rPr>
          <w:color w:val="000000"/>
        </w:rPr>
        <w:t>We used forecasts up to day 15 in their native octahedral reduced-Gaussian grid, for the period between 01/12/</w:t>
      </w:r>
      <w:r w:rsidR="009F358F">
        <w:t>2021 and 30/11/2022</w:t>
      </w:r>
      <w:r w:rsidR="00FF644F">
        <w:t xml:space="preserve">. </w:t>
      </w:r>
      <w:commentRangeStart w:id="21"/>
      <w:commentRangeStart w:id="22"/>
      <w:commentRangeStart w:id="23"/>
      <w:commentRangeStart w:id="24"/>
      <w:commentRangeStart w:id="25"/>
      <w:r w:rsidR="0071160E">
        <w:t xml:space="preserve">Such forecasts belong to the </w:t>
      </w:r>
      <w:r w:rsidR="0071160E">
        <w:rPr>
          <w:color w:val="000000"/>
        </w:rPr>
        <w:t>47r3</w:t>
      </w:r>
      <w:r w:rsidR="0071160E">
        <w:rPr>
          <w:rStyle w:val="FootnoteReference"/>
          <w:color w:val="000000"/>
        </w:rPr>
        <w:footnoteReference w:id="2"/>
      </w:r>
      <w:r w:rsidR="0071160E">
        <w:rPr>
          <w:color w:val="000000"/>
        </w:rPr>
        <w:t xml:space="preserve"> cycle, which had a spatial resolution of ~18km at the equator</w:t>
      </w:r>
      <w:r w:rsidR="00917F4B">
        <w:rPr>
          <w:color w:val="000000"/>
        </w:rPr>
        <w:t xml:space="preserve"> </w:t>
      </w:r>
      <w:sdt>
        <w:sdtPr>
          <w:rPr>
            <w:color w:val="000000"/>
          </w:rPr>
          <w:tag w:val="MENDELEY_CITATION_v3_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"/>
          <w:id w:val="1728566639"/>
          <w:placeholder>
            <w:docPart w:val="5EF484C8A74C4EE7A3C6CE74D02CB75C"/>
          </w:placeholder>
        </w:sdtPr>
        <w:sdtContent>
          <w:r w:rsidR="00576DA1" w:rsidRPr="00576DA1">
            <w:rPr>
              <w:rFonts w:eastAsia="Times New Roman"/>
              <w:color w:val="000000"/>
            </w:rPr>
            <w:t>(Owens &amp; Hewson, 2018)</w:t>
          </w:r>
        </w:sdtContent>
      </w:sdt>
      <w:r w:rsidR="0071160E">
        <w:rPr>
          <w:color w:val="000000"/>
        </w:rPr>
        <w:t>.</w:t>
      </w:r>
      <w:commentRangeEnd w:id="21"/>
      <w:r w:rsidR="0071160E">
        <w:rPr>
          <w:rStyle w:val="CommentReference"/>
        </w:rPr>
        <w:commentReference w:id="21"/>
      </w:r>
      <w:commentRangeEnd w:id="22"/>
      <w:r w:rsidR="0071160E">
        <w:rPr>
          <w:rStyle w:val="CommentReference"/>
        </w:rPr>
        <w:commentReference w:id="22"/>
      </w:r>
      <w:commentRangeEnd w:id="23"/>
      <w:r w:rsidR="0071160E">
        <w:rPr>
          <w:rStyle w:val="CommentReference"/>
        </w:rPr>
        <w:commentReference w:id="23"/>
      </w:r>
      <w:commentRangeEnd w:id="24"/>
      <w:r w:rsidR="001D7A48">
        <w:rPr>
          <w:rStyle w:val="CommentReference"/>
        </w:rPr>
        <w:commentReference w:id="24"/>
      </w:r>
      <w:commentRangeEnd w:id="25"/>
      <w:r w:rsidR="001D7A48">
        <w:rPr>
          <w:rStyle w:val="CommentReference"/>
        </w:rPr>
        <w:commentReference w:id="25"/>
      </w:r>
    </w:p>
    <w:p w14:paraId="7A205CFD" w14:textId="7DD26779" w:rsidR="009C215F" w:rsidRPr="00C96A8E" w:rsidRDefault="005E0626" w:rsidP="005E0626">
      <w:pPr>
        <w:pStyle w:val="Heading3"/>
      </w:pPr>
      <w:commentRangeStart w:id="26"/>
      <w:commentRangeStart w:id="27"/>
      <w:r>
        <w:rPr>
          <w:color w:val="000000"/>
        </w:rPr>
        <w:t>Univariate and Multivariate ecPoint</w:t>
      </w:r>
      <w:commentRangeEnd w:id="26"/>
      <w:r>
        <w:rPr>
          <w:rStyle w:val="CommentReference"/>
        </w:rPr>
        <w:commentReference w:id="26"/>
      </w:r>
      <w:commentRangeEnd w:id="27"/>
      <w:r>
        <w:rPr>
          <w:rStyle w:val="CommentReference"/>
        </w:rPr>
        <w:commentReference w:id="27"/>
      </w:r>
    </w:p>
    <w:p w14:paraId="2C4BC533" w14:textId="629B0C12" w:rsidR="00F84B87" w:rsidRPr="00B833D0" w:rsidRDefault="00B92B83" w:rsidP="003170E5">
      <w:pPr>
        <w:rPr>
          <w:color w:val="000000"/>
        </w:rPr>
      </w:pPr>
      <w:r w:rsidRPr="00B833D0">
        <w:rPr>
          <w:color w:val="000000"/>
        </w:rPr>
        <w:t>ecPoint is a</w:t>
      </w:r>
      <w:r w:rsidR="00D85579" w:rsidRPr="00B833D0">
        <w:rPr>
          <w:color w:val="000000"/>
        </w:rPr>
        <w:t xml:space="preserve"> </w:t>
      </w:r>
      <w:r w:rsidR="00187365" w:rsidRPr="00B833D0">
        <w:rPr>
          <w:color w:val="000000"/>
        </w:rPr>
        <w:t>statistical post-processing technique</w:t>
      </w:r>
      <w:r w:rsidR="00A15264" w:rsidRPr="00B833D0">
        <w:rPr>
          <w:color w:val="000000"/>
        </w:rPr>
        <w:t xml:space="preserve"> </w:t>
      </w:r>
      <w:r w:rsidR="00187365" w:rsidRPr="00B833D0">
        <w:rPr>
          <w:color w:val="000000"/>
        </w:rPr>
        <w:t xml:space="preserve">that transforms global gridded </w:t>
      </w:r>
      <w:r w:rsidR="00D93CB8" w:rsidRPr="00B833D0">
        <w:rPr>
          <w:color w:val="000000"/>
        </w:rPr>
        <w:t>NWP outputs</w:t>
      </w:r>
      <w:r w:rsidR="00187365" w:rsidRPr="00B833D0">
        <w:rPr>
          <w:color w:val="000000"/>
        </w:rPr>
        <w:t xml:space="preserve"> into probabilistic point-scale </w:t>
      </w:r>
      <w:r w:rsidR="00025F57" w:rsidRPr="00B833D0">
        <w:rPr>
          <w:color w:val="000000"/>
        </w:rPr>
        <w:t xml:space="preserve">forecasts </w:t>
      </w:r>
      <w:sdt>
        <w:sdtPr>
          <w:rPr>
            <w:color w:val="000000"/>
          </w:rPr>
          <w:tag w:val="MENDELEY_CITATION_v3_eyJjaXRhdGlvbklEIjoiTUVOREVMRVlfQ0lUQVRJT05fZGFmMzYwOTYtZWFkZi00MzA5LWFjZDctMTk3NjdkMTYwMGI0IiwicHJvcGVydGllcyI6eyJub3RlSW5kZXgiOjB9LCJpc0VkaXRlZCI6ZmFsc2UsIm1hbnVhbE92ZXJyaWRlIjp7ImlzTWFudWFsbHlPdmVycmlkZGVuIjp0cnVlLCJjaXRlcHJvY1RleHQiOiIoVC4gRC4gSGV3c29uICYjMzg7IFBpbGxvc3UsIDIwMjEpIiwibWFudWFsT3ZlcnJpZGVUZXh0IjoiKEhld3NvbiAmIFBpbGxvc3UsIDIwMjEpIn0sImNpdGF0aW9uSXRlbXMiOlt7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kRPSSI6IjEwLjEwMzgvczQzMjQ3LTAyMS0wMDE4NS05IiwiaXNzdWVkIjp7ImRhdGUtcGFydHMiOltbMjAyMV1dfSwiaXNzdWUiOiIxIiwidm9sdW1lIjoiMiIsImNvbnRhaW5lci10aXRsZS1zaG9ydCI6IkNvbW11biBFYXJ0aCBFbnZpcm9uIn0sImlzVGVtcG9yYXJ5IjpmYWxzZX1dfQ=="/>
          <w:id w:val="-1807549246"/>
          <w:placeholder>
            <w:docPart w:val="DD6F58D235C54616A55FC848733360FE"/>
          </w:placeholder>
        </w:sdtPr>
        <w:sdtContent>
          <w:r w:rsidR="00576DA1" w:rsidRPr="00B833D0">
            <w:rPr>
              <w:rFonts w:eastAsia="Times New Roman"/>
              <w:color w:val="000000"/>
            </w:rPr>
            <w:t>(Hewson &amp; Pillosu, 2021)</w:t>
          </w:r>
        </w:sdtContent>
      </w:sdt>
      <w:r w:rsidR="00025F57" w:rsidRPr="00B833D0">
        <w:rPr>
          <w:color w:val="000000"/>
        </w:rPr>
        <w:t xml:space="preserve">. The post-processing technique aims to provide </w:t>
      </w:r>
      <w:r w:rsidR="00683F52" w:rsidRPr="00B833D0">
        <w:rPr>
          <w:color w:val="000000"/>
        </w:rPr>
        <w:t xml:space="preserve">post-processed forecasts </w:t>
      </w:r>
      <w:r w:rsidR="00025F57" w:rsidRPr="00B833D0">
        <w:rPr>
          <w:color w:val="000000"/>
        </w:rPr>
        <w:t>that mirror observations from rain gauge</w:t>
      </w:r>
      <w:r w:rsidR="001763FC" w:rsidRPr="00B833D0">
        <w:rPr>
          <w:color w:val="000000"/>
        </w:rPr>
        <w:t xml:space="preserve">s by addressing the two main factors affecting the performance of global NWP model outputs against point verification: systematic biases </w:t>
      </w:r>
      <w:sdt>
        <w:sdtPr>
          <w:rPr>
            <w:color w:val="000000"/>
          </w:rPr>
          <w:tag w:val="MENDELEY_CITATION_v3_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"/>
          <w:id w:val="89896499"/>
          <w:placeholder>
            <w:docPart w:val="DD6F58D235C54616A55FC848733360FE"/>
          </w:placeholder>
        </w:sdtPr>
        <w:sdtContent>
          <w:r w:rsidR="00576DA1" w:rsidRPr="00B833D0">
            <w:rPr>
              <w:color w:val="000000"/>
            </w:rPr>
            <w:t>(Lavers et al., 2021)</w:t>
          </w:r>
        </w:sdtContent>
      </w:sdt>
      <w:r w:rsidR="00452B0B" w:rsidRPr="00B833D0">
        <w:rPr>
          <w:color w:val="000000"/>
        </w:rPr>
        <w:t xml:space="preserve"> and lack of </w:t>
      </w:r>
      <w:r w:rsidR="00CD1D7E" w:rsidRPr="00B833D0">
        <w:rPr>
          <w:color w:val="000000"/>
        </w:rPr>
        <w:t xml:space="preserve">representation of forecast sub-grid variability </w:t>
      </w:r>
      <w:sdt>
        <w:sdtPr>
          <w:rPr>
            <w:color w:val="000000"/>
          </w:rPr>
          <w:tag w:val="MENDELEY_CITATION_v3_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"/>
          <w:id w:val="958222185"/>
          <w:placeholder>
            <w:docPart w:val="DD6F58D235C54616A55FC848733360FE"/>
          </w:placeholder>
        </w:sdtPr>
        <w:sdtContent>
          <w:r w:rsidR="00576DA1" w:rsidRPr="00B833D0">
            <w:rPr>
              <w:color w:val="000000"/>
            </w:rPr>
            <w:t>(Göber et al., 2008)</w:t>
          </w:r>
        </w:sdtContent>
      </w:sdt>
      <w:r w:rsidR="00876022" w:rsidRPr="00B833D0">
        <w:rPr>
          <w:color w:val="000000"/>
        </w:rPr>
        <w:t xml:space="preserve">. </w:t>
      </w:r>
      <w:r w:rsidR="00D62AF1" w:rsidRPr="00B833D0">
        <w:rPr>
          <w:color w:val="000000"/>
        </w:rPr>
        <w:t>T</w:t>
      </w:r>
      <w:r w:rsidR="00EE7E7C" w:rsidRPr="00B833D0">
        <w:rPr>
          <w:color w:val="000000"/>
        </w:rPr>
        <w:t>he</w:t>
      </w:r>
      <w:r w:rsidR="000F50A2" w:rsidRPr="00B833D0">
        <w:rPr>
          <w:color w:val="000000"/>
        </w:rPr>
        <w:t xml:space="preserve"> </w:t>
      </w:r>
      <w:r w:rsidR="00661E57" w:rsidRPr="00B833D0">
        <w:rPr>
          <w:color w:val="000000"/>
        </w:rPr>
        <w:t>error</w:t>
      </w:r>
      <w:r w:rsidR="00B25987" w:rsidRPr="00B833D0">
        <w:rPr>
          <w:color w:val="000000"/>
        </w:rPr>
        <w:t>s</w:t>
      </w:r>
      <w:r w:rsidR="00661E57" w:rsidRPr="00B833D0">
        <w:rPr>
          <w:color w:val="000000"/>
        </w:rPr>
        <w:t xml:space="preserve"> between</w:t>
      </w:r>
      <w:r w:rsidR="0097491F" w:rsidRPr="00B833D0">
        <w:rPr>
          <w:color w:val="000000"/>
        </w:rPr>
        <w:t xml:space="preserve"> global</w:t>
      </w:r>
      <w:r w:rsidR="00661E57" w:rsidRPr="00B833D0">
        <w:rPr>
          <w:color w:val="000000"/>
        </w:rPr>
        <w:t xml:space="preserve"> </w:t>
      </w:r>
      <w:r w:rsidR="000851A4" w:rsidRPr="00B833D0">
        <w:rPr>
          <w:color w:val="000000"/>
        </w:rPr>
        <w:t xml:space="preserve">gridded </w:t>
      </w:r>
      <w:r w:rsidR="00CF0083" w:rsidRPr="00B833D0">
        <w:rPr>
          <w:color w:val="000000"/>
        </w:rPr>
        <w:t xml:space="preserve">rainfall </w:t>
      </w:r>
      <w:r w:rsidR="00661E57" w:rsidRPr="00B833D0">
        <w:rPr>
          <w:color w:val="000000"/>
        </w:rPr>
        <w:t>forecasts</w:t>
      </w:r>
      <w:r w:rsidR="00E47CB8" w:rsidRPr="00B833D0">
        <w:rPr>
          <w:color w:val="000000"/>
        </w:rPr>
        <w:t xml:space="preserve"> (</w:t>
      </w:r>
      <w:r w:rsidR="00D22D97" w:rsidRPr="00B833D0">
        <w:rPr>
          <w:color w:val="000000"/>
        </w:rPr>
        <w:t>i.e., up to t+48,</w:t>
      </w:r>
      <w:r w:rsidR="00E47CB8" w:rsidRPr="00B833D0">
        <w:rPr>
          <w:color w:val="000000"/>
        </w:rPr>
        <w:t xml:space="preserve"> control run)</w:t>
      </w:r>
      <w:r w:rsidR="00661E57" w:rsidRPr="00B833D0">
        <w:rPr>
          <w:color w:val="000000"/>
        </w:rPr>
        <w:t xml:space="preserve"> and </w:t>
      </w:r>
      <w:r w:rsidR="001E79CA" w:rsidRPr="00B833D0">
        <w:rPr>
          <w:color w:val="000000"/>
        </w:rPr>
        <w:t>point</w:t>
      </w:r>
      <w:r w:rsidR="000851A4" w:rsidRPr="00B833D0">
        <w:rPr>
          <w:color w:val="000000"/>
        </w:rPr>
        <w:t xml:space="preserve"> rainfall</w:t>
      </w:r>
      <w:r w:rsidR="00BE6C65" w:rsidRPr="00B833D0">
        <w:rPr>
          <w:color w:val="000000"/>
        </w:rPr>
        <w:t xml:space="preserve"> </w:t>
      </w:r>
      <w:r w:rsidR="00661E57" w:rsidRPr="00B833D0">
        <w:rPr>
          <w:color w:val="000000"/>
        </w:rPr>
        <w:t>observations</w:t>
      </w:r>
      <w:r w:rsidR="00BE6C65" w:rsidRPr="00B833D0">
        <w:rPr>
          <w:color w:val="000000"/>
        </w:rPr>
        <w:t xml:space="preserve"> (</w:t>
      </w:r>
      <w:r w:rsidR="00D22D97" w:rsidRPr="00B833D0">
        <w:rPr>
          <w:color w:val="000000"/>
        </w:rPr>
        <w:t xml:space="preserve">i.e., </w:t>
      </w:r>
      <w:r w:rsidR="00BE6C65" w:rsidRPr="00B833D0">
        <w:rPr>
          <w:color w:val="000000"/>
        </w:rPr>
        <w:t>rain gauges)</w:t>
      </w:r>
      <w:r w:rsidR="00B25987" w:rsidRPr="00B833D0">
        <w:rPr>
          <w:color w:val="000000"/>
        </w:rPr>
        <w:t xml:space="preserve"> are</w:t>
      </w:r>
      <w:r w:rsidR="00EE7E7C" w:rsidRPr="00B833D0">
        <w:rPr>
          <w:color w:val="000000"/>
        </w:rPr>
        <w:t xml:space="preserve"> computed for </w:t>
      </w:r>
      <w:r w:rsidR="00AB6785" w:rsidRPr="00B833D0">
        <w:rPr>
          <w:color w:val="000000"/>
        </w:rPr>
        <w:t>a one-year</w:t>
      </w:r>
      <w:r w:rsidR="00EE7E7C" w:rsidRPr="00B833D0">
        <w:rPr>
          <w:color w:val="000000"/>
        </w:rPr>
        <w:t xml:space="preserve"> calibration period</w:t>
      </w:r>
      <w:r w:rsidR="00AB6785" w:rsidRPr="00B833D0">
        <w:rPr>
          <w:color w:val="000000"/>
        </w:rPr>
        <w:t>.</w:t>
      </w:r>
      <w:r w:rsidR="00547E27" w:rsidRPr="00B833D0">
        <w:rPr>
          <w:color w:val="000000"/>
        </w:rPr>
        <w:t xml:space="preserve"> T</w:t>
      </w:r>
      <w:r w:rsidR="00717F39" w:rsidRPr="00B833D0">
        <w:rPr>
          <w:color w:val="000000"/>
        </w:rPr>
        <w:t>he error computed</w:t>
      </w:r>
      <w:r w:rsidR="00547E27" w:rsidRPr="00B833D0">
        <w:rPr>
          <w:color w:val="000000"/>
        </w:rPr>
        <w:t xml:space="preserve"> for accumulated variables such as rainfall</w:t>
      </w:r>
      <w:r w:rsidR="00717F39" w:rsidRPr="00B833D0">
        <w:rPr>
          <w:color w:val="000000"/>
        </w:rPr>
        <w:t xml:space="preserve"> is</w:t>
      </w:r>
      <w:r w:rsidR="00AB61B9" w:rsidRPr="00B833D0">
        <w:rPr>
          <w:color w:val="000000"/>
        </w:rPr>
        <w:t xml:space="preserve"> </w:t>
      </w:r>
      <w:r w:rsidR="00D66C77" w:rsidRPr="00B833D0">
        <w:rPr>
          <w:color w:val="000000"/>
        </w:rPr>
        <w:t>the</w:t>
      </w:r>
      <w:r w:rsidR="00347D52" w:rsidRPr="00B833D0">
        <w:rPr>
          <w:color w:val="000000"/>
        </w:rPr>
        <w:t xml:space="preserve"> Forecast Error Ratio (FER)</w:t>
      </w:r>
      <w:r w:rsidR="005403EB" w:rsidRPr="00B833D0">
        <w:rPr>
          <w:color w:val="000000"/>
        </w:rPr>
        <w:t>,</w:t>
      </w:r>
      <w:r w:rsidR="00D66C77" w:rsidRPr="00B833D0">
        <w:rPr>
          <w:color w:val="000000"/>
        </w:rPr>
        <w:t xml:space="preserve"> whose formulation</w:t>
      </w:r>
      <w:r w:rsidR="00197A49" w:rsidRPr="00B833D0">
        <w:rPr>
          <w:color w:val="000000"/>
        </w:rPr>
        <w:t xml:space="preserve"> is shown in</w:t>
      </w:r>
      <w:r w:rsidR="00093111" w:rsidRPr="00B833D0">
        <w:rPr>
          <w:color w:val="000000"/>
        </w:rPr>
        <w:t xml:space="preserve"> </w:t>
      </w:r>
      <w:r w:rsidR="00661E57" w:rsidRPr="00B833D0">
        <w:rPr>
          <w:color w:val="000000"/>
        </w:rPr>
        <w:fldChar w:fldCharType="begin"/>
      </w:r>
      <w:r w:rsidR="00661E57" w:rsidRPr="00B833D0">
        <w:rPr>
          <w:color w:val="000000"/>
        </w:rPr>
        <w:instrText xml:space="preserve"> REF _Ref145516107 \h </w:instrText>
      </w:r>
      <w:r w:rsidR="00661E57" w:rsidRPr="00B833D0">
        <w:rPr>
          <w:color w:val="000000"/>
        </w:rPr>
      </w:r>
      <w:r w:rsidR="00B833D0" w:rsidRPr="00B833D0">
        <w:rPr>
          <w:color w:val="000000"/>
        </w:rPr>
        <w:instrText xml:space="preserve"> \* MERGEFORMAT </w:instrText>
      </w:r>
      <w:r w:rsidR="00661E57" w:rsidRPr="00B833D0">
        <w:rPr>
          <w:color w:val="000000"/>
        </w:rPr>
        <w:fldChar w:fldCharType="separate"/>
      </w:r>
      <w:r w:rsidR="000A7251" w:rsidRPr="00B833D0">
        <w:t xml:space="preserve">Figure </w:t>
      </w:r>
      <w:r w:rsidR="000A7251" w:rsidRPr="00B833D0">
        <w:rPr>
          <w:noProof/>
        </w:rPr>
        <w:t>1</w:t>
      </w:r>
      <w:r w:rsidR="00661E57" w:rsidRPr="00B833D0">
        <w:rPr>
          <w:color w:val="000000"/>
        </w:rPr>
        <w:fldChar w:fldCharType="end"/>
      </w:r>
      <w:r w:rsidR="00661E57" w:rsidRPr="00B833D0">
        <w:rPr>
          <w:color w:val="000000"/>
        </w:rPr>
        <w:t>a</w:t>
      </w:r>
      <w:r w:rsidR="005C67FA" w:rsidRPr="00B833D0">
        <w:rPr>
          <w:color w:val="000000"/>
        </w:rPr>
        <w:t xml:space="preserve">. </w:t>
      </w:r>
      <w:r w:rsidR="000C7760" w:rsidRPr="00B833D0">
        <w:rPr>
          <w:color w:val="000000"/>
        </w:rPr>
        <w:t>The errors’ distribution is called mapping function (MF)</w:t>
      </w:r>
      <w:r w:rsidR="00505985" w:rsidRPr="00B833D0">
        <w:rPr>
          <w:color w:val="000000"/>
        </w:rPr>
        <w:t xml:space="preserve">, and its shape is linked to the expected degree of sub-grid variability and biases at grid scale in the raw forecasts. </w:t>
      </w:r>
      <w:r w:rsidR="008362E5" w:rsidRPr="00B833D0">
        <w:rPr>
          <w:color w:val="000000"/>
        </w:rPr>
        <w:t xml:space="preserve">The MF for all the data points in the calibration period is shown in </w:t>
      </w:r>
      <w:r w:rsidR="008362E5" w:rsidRPr="00B833D0">
        <w:rPr>
          <w:color w:val="000000"/>
        </w:rPr>
        <w:fldChar w:fldCharType="begin"/>
      </w:r>
      <w:r w:rsidR="008362E5" w:rsidRPr="00B833D0">
        <w:rPr>
          <w:color w:val="000000"/>
        </w:rPr>
        <w:instrText xml:space="preserve"> REF _Ref145516107 \h </w:instrText>
      </w:r>
      <w:r w:rsidR="008362E5" w:rsidRPr="00B833D0">
        <w:rPr>
          <w:color w:val="000000"/>
        </w:rPr>
      </w:r>
      <w:r w:rsidR="00B833D0" w:rsidRPr="00B833D0">
        <w:rPr>
          <w:color w:val="000000"/>
        </w:rPr>
        <w:instrText xml:space="preserve"> \* MERGEFORMAT </w:instrText>
      </w:r>
      <w:r w:rsidR="008362E5" w:rsidRPr="00B833D0">
        <w:rPr>
          <w:color w:val="000000"/>
        </w:rPr>
        <w:fldChar w:fldCharType="separate"/>
      </w:r>
      <w:r w:rsidR="008362E5" w:rsidRPr="00B833D0">
        <w:t xml:space="preserve">Figure </w:t>
      </w:r>
      <w:r w:rsidR="008362E5" w:rsidRPr="00B833D0">
        <w:rPr>
          <w:noProof/>
        </w:rPr>
        <w:t>1</w:t>
      </w:r>
      <w:r w:rsidR="008362E5" w:rsidRPr="00B833D0">
        <w:rPr>
          <w:color w:val="000000"/>
        </w:rPr>
        <w:fldChar w:fldCharType="end"/>
      </w:r>
      <w:r w:rsidR="008362E5" w:rsidRPr="00B833D0">
        <w:rPr>
          <w:color w:val="000000"/>
        </w:rPr>
        <w:t>b</w:t>
      </w:r>
      <w:r w:rsidR="00322F3D" w:rsidRPr="00B833D0">
        <w:rPr>
          <w:color w:val="000000"/>
        </w:rPr>
        <w:t xml:space="preserve">, and it shows </w:t>
      </w:r>
      <w:r w:rsidR="00674102" w:rsidRPr="00B833D0">
        <w:rPr>
          <w:color w:val="000000"/>
        </w:rPr>
        <w:t xml:space="preserve">that </w:t>
      </w:r>
      <w:r w:rsidR="007A63EC" w:rsidRPr="00B833D0">
        <w:rPr>
          <w:color w:val="000000"/>
        </w:rPr>
        <w:t xml:space="preserve">ENS </w:t>
      </w:r>
      <w:r w:rsidR="00674102" w:rsidRPr="00B833D0">
        <w:rPr>
          <w:color w:val="000000"/>
        </w:rPr>
        <w:t xml:space="preserve">tend to overestimate </w:t>
      </w:r>
      <w:r w:rsidR="00C812FE" w:rsidRPr="00B833D0">
        <w:rPr>
          <w:color w:val="000000"/>
        </w:rPr>
        <w:t>small rainfall totals (green bars)</w:t>
      </w:r>
      <w:r w:rsidR="005F1FA6" w:rsidRPr="00B833D0">
        <w:rPr>
          <w:color w:val="000000"/>
        </w:rPr>
        <w:t>, and tends to underestimate big rainfall totals (</w:t>
      </w:r>
      <w:r w:rsidR="00491801" w:rsidRPr="00B833D0">
        <w:rPr>
          <w:color w:val="000000"/>
        </w:rPr>
        <w:t>yellow, but mainly red bars</w:t>
      </w:r>
      <w:r w:rsidR="005F1FA6" w:rsidRPr="00B833D0">
        <w:rPr>
          <w:color w:val="000000"/>
        </w:rPr>
        <w:t>)</w:t>
      </w:r>
      <w:r w:rsidR="00491801" w:rsidRPr="00B833D0">
        <w:rPr>
          <w:color w:val="000000"/>
        </w:rPr>
        <w:t xml:space="preserve">. The white bar </w:t>
      </w:r>
      <w:r w:rsidR="007A63EC" w:rsidRPr="00B833D0">
        <w:rPr>
          <w:color w:val="000000"/>
        </w:rPr>
        <w:t>indicates</w:t>
      </w:r>
      <w:r w:rsidR="00491801" w:rsidRPr="00B833D0">
        <w:rPr>
          <w:color w:val="000000"/>
        </w:rPr>
        <w:t xml:space="preserve"> that </w:t>
      </w:r>
      <w:r w:rsidR="00AA1116" w:rsidRPr="00B833D0">
        <w:rPr>
          <w:color w:val="000000"/>
        </w:rPr>
        <w:t>only 20</w:t>
      </w:r>
      <w:r w:rsidR="00AF2CC9" w:rsidRPr="00B833D0">
        <w:rPr>
          <w:color w:val="000000"/>
        </w:rPr>
        <w:t>% of the rainfall observations was forecasted correctly</w:t>
      </w:r>
      <w:r w:rsidR="007A63EC" w:rsidRPr="00B833D0">
        <w:rPr>
          <w:color w:val="000000"/>
        </w:rPr>
        <w:t>.</w:t>
      </w:r>
      <w:r w:rsidR="008362E5" w:rsidRPr="00B833D0">
        <w:rPr>
          <w:color w:val="000000"/>
        </w:rPr>
        <w:t xml:space="preserve"> </w:t>
      </w:r>
      <w:r w:rsidR="00DE4BA8" w:rsidRPr="00B833D0">
        <w:rPr>
          <w:color w:val="000000"/>
        </w:rPr>
        <w:t xml:space="preserve">The MF shape </w:t>
      </w:r>
      <w:r w:rsidR="002045BE" w:rsidRPr="00B833D0">
        <w:rPr>
          <w:color w:val="000000"/>
        </w:rPr>
        <w:t xml:space="preserve">can </w:t>
      </w:r>
      <w:r w:rsidR="00484D68" w:rsidRPr="00B833D0">
        <w:rPr>
          <w:color w:val="000000"/>
        </w:rPr>
        <w:t xml:space="preserve">significantly </w:t>
      </w:r>
      <w:r w:rsidR="002045BE" w:rsidRPr="00B833D0">
        <w:rPr>
          <w:color w:val="000000"/>
        </w:rPr>
        <w:t>change according to different weather scenarios at grid-scale (called grid-box weather types, G-WT)</w:t>
      </w:r>
      <w:r w:rsidR="009C5747" w:rsidRPr="00B833D0">
        <w:rPr>
          <w:color w:val="000000"/>
        </w:rPr>
        <w:t>. The multiple MF</w:t>
      </w:r>
      <w:r w:rsidR="00C21262" w:rsidRPr="00B833D0">
        <w:rPr>
          <w:color w:val="000000"/>
        </w:rPr>
        <w:t>s</w:t>
      </w:r>
      <w:r w:rsidR="0079745A" w:rsidRPr="00B833D0">
        <w:rPr>
          <w:color w:val="000000"/>
        </w:rPr>
        <w:t xml:space="preserve"> can be visualized with a decision-tree-like representation</w:t>
      </w:r>
      <w:r w:rsidR="00F54096" w:rsidRPr="00B833D0">
        <w:rPr>
          <w:color w:val="000000"/>
        </w:rPr>
        <w:t>,</w:t>
      </w:r>
      <w:r w:rsidR="006A2D0C" w:rsidRPr="00B833D0">
        <w:rPr>
          <w:color w:val="000000"/>
        </w:rPr>
        <w:t xml:space="preserve"> where each leaf of the decision tree corresponds to a G-WT</w:t>
      </w:r>
      <w:r w:rsidR="00F54096" w:rsidRPr="00B833D0">
        <w:rPr>
          <w:color w:val="000000"/>
        </w:rPr>
        <w:t xml:space="preserve"> and its correspondent MF</w:t>
      </w:r>
      <w:r w:rsidR="0079745A" w:rsidRPr="00B833D0">
        <w:rPr>
          <w:color w:val="000000"/>
        </w:rPr>
        <w:t xml:space="preserve"> (</w:t>
      </w:r>
      <w:r w:rsidR="0079745A" w:rsidRPr="00B833D0">
        <w:rPr>
          <w:color w:val="000000"/>
        </w:rPr>
        <w:fldChar w:fldCharType="begin"/>
      </w:r>
      <w:r w:rsidR="0079745A" w:rsidRPr="00B833D0">
        <w:rPr>
          <w:color w:val="000000"/>
        </w:rPr>
        <w:instrText xml:space="preserve"> REF _Ref145516107 \h </w:instrText>
      </w:r>
      <w:r w:rsidR="0079745A" w:rsidRPr="00B833D0">
        <w:rPr>
          <w:color w:val="000000"/>
        </w:rPr>
      </w:r>
      <w:r w:rsidR="00B833D0" w:rsidRPr="00B833D0">
        <w:rPr>
          <w:color w:val="000000"/>
        </w:rPr>
        <w:instrText xml:space="preserve"> \* MERGEFORMAT </w:instrText>
      </w:r>
      <w:r w:rsidR="0079745A" w:rsidRPr="00B833D0">
        <w:rPr>
          <w:color w:val="000000"/>
        </w:rPr>
        <w:fldChar w:fldCharType="separate"/>
      </w:r>
      <w:r w:rsidR="0079745A" w:rsidRPr="00B833D0">
        <w:t xml:space="preserve">Figure </w:t>
      </w:r>
      <w:r w:rsidR="0079745A" w:rsidRPr="00B833D0">
        <w:rPr>
          <w:noProof/>
        </w:rPr>
        <w:t>1</w:t>
      </w:r>
      <w:r w:rsidR="0079745A" w:rsidRPr="00B833D0">
        <w:rPr>
          <w:color w:val="000000"/>
        </w:rPr>
        <w:fldChar w:fldCharType="end"/>
      </w:r>
      <w:r w:rsidR="0079745A" w:rsidRPr="00B833D0">
        <w:rPr>
          <w:color w:val="000000"/>
        </w:rPr>
        <w:t>c).</w:t>
      </w:r>
      <w:r w:rsidR="00F84B87" w:rsidRPr="00B833D0">
        <w:rPr>
          <w:color w:val="000000"/>
        </w:rPr>
        <w:t xml:space="preserve"> </w:t>
      </w:r>
      <w:r w:rsidR="001B6A2E" w:rsidRPr="00B833D0">
        <w:rPr>
          <w:color w:val="000000"/>
        </w:rPr>
        <w:t xml:space="preserve">When on a grid-box, the raw ENS predicts high totals of mainly large-scale rainfall and strong steering wind speeds (case A in </w:t>
      </w:r>
      <w:r w:rsidR="004B5002" w:rsidRPr="00B833D0">
        <w:rPr>
          <w:color w:val="000000"/>
        </w:rPr>
        <w:fldChar w:fldCharType="begin"/>
      </w:r>
      <w:r w:rsidR="004B5002" w:rsidRPr="00B833D0">
        <w:rPr>
          <w:color w:val="000000"/>
        </w:rPr>
        <w:instrText xml:space="preserve"> REF _Ref145516107 \h </w:instrText>
      </w:r>
      <w:r w:rsidR="004B5002" w:rsidRPr="00B833D0">
        <w:rPr>
          <w:color w:val="000000"/>
        </w:rPr>
      </w:r>
      <w:r w:rsidR="00B833D0" w:rsidRPr="00B833D0">
        <w:rPr>
          <w:color w:val="000000"/>
        </w:rPr>
        <w:instrText xml:space="preserve"> \* MERGEFORMAT </w:instrText>
      </w:r>
      <w:r w:rsidR="004B5002" w:rsidRPr="00B833D0">
        <w:rPr>
          <w:color w:val="000000"/>
        </w:rPr>
        <w:fldChar w:fldCharType="separate"/>
      </w:r>
      <w:r w:rsidR="000A7251" w:rsidRPr="00B833D0">
        <w:t xml:space="preserve">Figure </w:t>
      </w:r>
      <w:r w:rsidR="000A7251" w:rsidRPr="00B833D0">
        <w:rPr>
          <w:noProof/>
        </w:rPr>
        <w:t>1</w:t>
      </w:r>
      <w:r w:rsidR="004B5002" w:rsidRPr="00B833D0">
        <w:rPr>
          <w:color w:val="000000"/>
        </w:rPr>
        <w:fldChar w:fldCharType="end"/>
      </w:r>
      <w:r w:rsidR="004B5002" w:rsidRPr="00B833D0">
        <w:rPr>
          <w:color w:val="000000"/>
        </w:rPr>
        <w:t>c</w:t>
      </w:r>
      <w:r w:rsidR="001B6A2E" w:rsidRPr="00B833D0">
        <w:rPr>
          <w:color w:val="000000"/>
        </w:rPr>
        <w:t>),</w:t>
      </w:r>
      <w:r w:rsidR="00F54096" w:rsidRPr="00B833D0">
        <w:rPr>
          <w:color w:val="000000"/>
        </w:rPr>
        <w:t xml:space="preserve"> </w:t>
      </w:r>
      <w:r w:rsidR="001B6A2E" w:rsidRPr="00B833D0">
        <w:rPr>
          <w:color w:val="000000"/>
        </w:rPr>
        <w:t>the MF takes a Gaussian-like form</w:t>
      </w:r>
      <w:r w:rsidR="00F54096" w:rsidRPr="00B833D0">
        <w:rPr>
          <w:color w:val="000000"/>
        </w:rPr>
        <w:t>. This m</w:t>
      </w:r>
      <w:r w:rsidR="001B6A2E" w:rsidRPr="00B833D0">
        <w:rPr>
          <w:color w:val="000000"/>
        </w:rPr>
        <w:t>ean</w:t>
      </w:r>
      <w:r w:rsidR="00F54096" w:rsidRPr="00B833D0">
        <w:rPr>
          <w:color w:val="000000"/>
        </w:rPr>
        <w:t>s</w:t>
      </w:r>
      <w:r w:rsidR="001B6A2E" w:rsidRPr="00B833D0">
        <w:rPr>
          <w:color w:val="000000"/>
        </w:rPr>
        <w:t xml:space="preserve"> that the raw </w:t>
      </w:r>
      <w:r w:rsidR="001B6A2E" w:rsidRPr="00B833D0">
        <w:rPr>
          <w:color w:val="000000"/>
        </w:rPr>
        <w:lastRenderedPageBreak/>
        <w:t xml:space="preserve">model output is representative of the point-scale rainfall totals. When the raw ENS predicts mainly convective rainfall with light steering wind speeds (case B in </w:t>
      </w:r>
      <w:r w:rsidR="004B5002" w:rsidRPr="00B833D0">
        <w:rPr>
          <w:color w:val="000000"/>
        </w:rPr>
        <w:fldChar w:fldCharType="begin"/>
      </w:r>
      <w:r w:rsidR="004B5002" w:rsidRPr="00B833D0">
        <w:rPr>
          <w:color w:val="000000"/>
        </w:rPr>
        <w:instrText xml:space="preserve"> REF _Ref145516107 \h </w:instrText>
      </w:r>
      <w:r w:rsidR="004B5002" w:rsidRPr="00B833D0">
        <w:rPr>
          <w:color w:val="000000"/>
        </w:rPr>
      </w:r>
      <w:r w:rsidR="00B833D0" w:rsidRPr="00B833D0">
        <w:rPr>
          <w:color w:val="000000"/>
        </w:rPr>
        <w:instrText xml:space="preserve"> \* MERGEFORMAT </w:instrText>
      </w:r>
      <w:r w:rsidR="004B5002" w:rsidRPr="00B833D0">
        <w:rPr>
          <w:color w:val="000000"/>
        </w:rPr>
        <w:fldChar w:fldCharType="separate"/>
      </w:r>
      <w:r w:rsidR="000A7251" w:rsidRPr="00B833D0">
        <w:t xml:space="preserve">Figure </w:t>
      </w:r>
      <w:r w:rsidR="000A7251" w:rsidRPr="00B833D0">
        <w:rPr>
          <w:noProof/>
        </w:rPr>
        <w:t>1</w:t>
      </w:r>
      <w:r w:rsidR="004B5002" w:rsidRPr="00B833D0">
        <w:rPr>
          <w:color w:val="000000"/>
        </w:rPr>
        <w:fldChar w:fldCharType="end"/>
      </w:r>
      <w:r w:rsidR="004B5002" w:rsidRPr="00B833D0">
        <w:rPr>
          <w:color w:val="000000"/>
        </w:rPr>
        <w:t>c</w:t>
      </w:r>
      <w:r w:rsidR="001B6A2E" w:rsidRPr="00B833D0">
        <w:rPr>
          <w:color w:val="000000"/>
        </w:rPr>
        <w:t>), the MF might take a</w:t>
      </w:r>
      <w:r w:rsidR="00932247" w:rsidRPr="00B833D0">
        <w:rPr>
          <w:color w:val="000000"/>
        </w:rPr>
        <w:t>n</w:t>
      </w:r>
      <w:r w:rsidR="001B6A2E" w:rsidRPr="00B833D0">
        <w:rPr>
          <w:color w:val="000000"/>
        </w:rPr>
        <w:t xml:space="preserve"> </w:t>
      </w:r>
      <w:r w:rsidR="00321436" w:rsidRPr="00B833D0">
        <w:rPr>
          <w:color w:val="000000"/>
        </w:rPr>
        <w:t>exponential</w:t>
      </w:r>
      <w:r w:rsidR="001B6A2E" w:rsidRPr="00B833D0">
        <w:rPr>
          <w:color w:val="000000"/>
        </w:rPr>
        <w:t>-like form</w:t>
      </w:r>
      <w:r w:rsidR="00F84B87" w:rsidRPr="00B833D0">
        <w:rPr>
          <w:color w:val="000000"/>
        </w:rPr>
        <w:t>. This</w:t>
      </w:r>
      <w:r w:rsidR="001B6A2E" w:rsidRPr="00B833D0">
        <w:rPr>
          <w:color w:val="000000"/>
        </w:rPr>
        <w:t xml:space="preserve"> mean</w:t>
      </w:r>
      <w:r w:rsidR="00F84B87" w:rsidRPr="00B833D0">
        <w:rPr>
          <w:color w:val="000000"/>
        </w:rPr>
        <w:t>s</w:t>
      </w:r>
      <w:r w:rsidR="001B6A2E" w:rsidRPr="00B833D0">
        <w:rPr>
          <w:color w:val="000000"/>
        </w:rPr>
        <w:t xml:space="preserve"> that the raw model output is </w:t>
      </w:r>
      <w:r w:rsidR="00321436" w:rsidRPr="00B833D0">
        <w:rPr>
          <w:color w:val="000000"/>
        </w:rPr>
        <w:t xml:space="preserve">not </w:t>
      </w:r>
      <w:r w:rsidR="001B6A2E" w:rsidRPr="00B833D0">
        <w:rPr>
          <w:color w:val="000000"/>
        </w:rPr>
        <w:t>representative of the point-scale rainfall totals</w:t>
      </w:r>
      <w:r w:rsidR="005F716D" w:rsidRPr="00B833D0">
        <w:rPr>
          <w:color w:val="000000"/>
        </w:rPr>
        <w:t xml:space="preserve"> and that the expected degree of sub-grid variability is bigger than in case A</w:t>
      </w:r>
      <w:r w:rsidR="001B6A2E" w:rsidRPr="00B833D0">
        <w:rPr>
          <w:color w:val="000000"/>
        </w:rPr>
        <w:t>.</w:t>
      </w:r>
      <w:r w:rsidR="00F51C45" w:rsidRPr="00B833D0">
        <w:rPr>
          <w:color w:val="000000"/>
        </w:rPr>
        <w:t xml:space="preserve"> </w:t>
      </w:r>
      <w:r w:rsidR="007E5BF3" w:rsidRPr="00B833D0">
        <w:rPr>
          <w:color w:val="000000"/>
        </w:rPr>
        <w:t xml:space="preserve">Each single raw forecast is converted into a distribution of </w:t>
      </w:r>
      <w:r w:rsidR="002D1457" w:rsidRPr="00B833D0">
        <w:rPr>
          <w:color w:val="000000"/>
        </w:rPr>
        <w:t>N point-scale forecasts by sampling th</w:t>
      </w:r>
      <w:r w:rsidR="005D19A5" w:rsidRPr="00B833D0">
        <w:rPr>
          <w:color w:val="000000"/>
        </w:rPr>
        <w:t>e MF</w:t>
      </w:r>
      <w:r w:rsidR="00F857AB" w:rsidRPr="00B833D0">
        <w:rPr>
          <w:color w:val="000000"/>
        </w:rPr>
        <w:t>s</w:t>
      </w:r>
      <w:r w:rsidR="005D19A5" w:rsidRPr="00B833D0">
        <w:rPr>
          <w:color w:val="000000"/>
        </w:rPr>
        <w:t>.</w:t>
      </w:r>
    </w:p>
    <w:p w14:paraId="5A632B82" w14:textId="2CB27A94" w:rsidR="00927DA0" w:rsidRPr="00B833D0" w:rsidRDefault="003C5A6C" w:rsidP="00DA08FF">
      <w:pPr>
        <w:rPr>
          <w:color w:val="000000"/>
        </w:rPr>
      </w:pPr>
      <w:r w:rsidRPr="00B833D0">
        <w:rPr>
          <w:color w:val="000000"/>
        </w:rPr>
        <w:t>If</w:t>
      </w:r>
      <w:r w:rsidR="00046570" w:rsidRPr="00B833D0">
        <w:rPr>
          <w:color w:val="000000"/>
        </w:rPr>
        <w:t xml:space="preserve"> from the outset</w:t>
      </w:r>
      <w:r w:rsidR="00195AE5" w:rsidRPr="00B833D0">
        <w:rPr>
          <w:color w:val="000000"/>
        </w:rPr>
        <w:t xml:space="preserve"> </w:t>
      </w:r>
      <w:r w:rsidR="0047215A" w:rsidRPr="00B833D0">
        <w:rPr>
          <w:color w:val="000000"/>
        </w:rPr>
        <w:t>all the grid-boxes in the</w:t>
      </w:r>
      <w:r w:rsidR="00142795" w:rsidRPr="00B833D0">
        <w:rPr>
          <w:color w:val="000000"/>
        </w:rPr>
        <w:t xml:space="preserve"> </w:t>
      </w:r>
      <w:r w:rsidRPr="00B833D0">
        <w:rPr>
          <w:color w:val="000000"/>
        </w:rPr>
        <w:t>r</w:t>
      </w:r>
      <w:r w:rsidR="009C629E" w:rsidRPr="00B833D0">
        <w:rPr>
          <w:color w:val="000000"/>
        </w:rPr>
        <w:t>aw f</w:t>
      </w:r>
      <w:r w:rsidR="00D41B88" w:rsidRPr="00B833D0">
        <w:rPr>
          <w:color w:val="000000"/>
        </w:rPr>
        <w:t xml:space="preserve">orecasts </w:t>
      </w:r>
      <w:r w:rsidRPr="00B833D0">
        <w:rPr>
          <w:color w:val="000000"/>
        </w:rPr>
        <w:t xml:space="preserve">are </w:t>
      </w:r>
      <w:r w:rsidR="009C629E" w:rsidRPr="00B833D0">
        <w:rPr>
          <w:color w:val="000000"/>
        </w:rPr>
        <w:t>post-processed</w:t>
      </w:r>
      <w:r w:rsidR="00D41B88" w:rsidRPr="00B833D0">
        <w:rPr>
          <w:color w:val="000000"/>
        </w:rPr>
        <w:t xml:space="preserve"> </w:t>
      </w:r>
      <w:r w:rsidR="00142795" w:rsidRPr="00B833D0">
        <w:rPr>
          <w:color w:val="000000"/>
        </w:rPr>
        <w:t>by sampling</w:t>
      </w:r>
      <w:r w:rsidR="00D41B88" w:rsidRPr="00B833D0">
        <w:rPr>
          <w:color w:val="000000"/>
        </w:rPr>
        <w:t xml:space="preserve"> </w:t>
      </w:r>
      <w:r w:rsidR="000D000A" w:rsidRPr="00B833D0">
        <w:rPr>
          <w:color w:val="000000"/>
        </w:rPr>
        <w:t xml:space="preserve">only </w:t>
      </w:r>
      <w:r w:rsidR="00D41B88" w:rsidRPr="00B833D0">
        <w:rPr>
          <w:color w:val="000000"/>
        </w:rPr>
        <w:t xml:space="preserve">the MF in </w:t>
      </w:r>
      <w:r w:rsidR="00D41B88" w:rsidRPr="00B833D0">
        <w:rPr>
          <w:color w:val="000000"/>
        </w:rPr>
        <w:fldChar w:fldCharType="begin"/>
      </w:r>
      <w:r w:rsidR="00D41B88" w:rsidRPr="00B833D0">
        <w:rPr>
          <w:color w:val="000000"/>
        </w:rPr>
        <w:instrText xml:space="preserve"> REF _Ref145516107 \h </w:instrText>
      </w:r>
      <w:r w:rsidR="00D41B88" w:rsidRPr="00B833D0">
        <w:rPr>
          <w:color w:val="000000"/>
        </w:rPr>
      </w:r>
      <w:r w:rsidR="00B833D0" w:rsidRPr="00B833D0">
        <w:rPr>
          <w:color w:val="000000"/>
        </w:rPr>
        <w:instrText xml:space="preserve"> \* MERGEFORMAT </w:instrText>
      </w:r>
      <w:r w:rsidR="00D41B88" w:rsidRPr="00B833D0">
        <w:rPr>
          <w:color w:val="000000"/>
        </w:rPr>
        <w:fldChar w:fldCharType="separate"/>
      </w:r>
      <w:r w:rsidR="000A7251" w:rsidRPr="00B833D0">
        <w:t xml:space="preserve">Figure </w:t>
      </w:r>
      <w:r w:rsidR="000A7251" w:rsidRPr="00B833D0">
        <w:rPr>
          <w:noProof/>
        </w:rPr>
        <w:t>1</w:t>
      </w:r>
      <w:r w:rsidR="00D41B88" w:rsidRPr="00B833D0">
        <w:rPr>
          <w:color w:val="000000"/>
        </w:rPr>
        <w:fldChar w:fldCharType="end"/>
      </w:r>
      <w:r w:rsidR="00D41B88" w:rsidRPr="00B833D0">
        <w:rPr>
          <w:color w:val="000000"/>
        </w:rPr>
        <w:t>b</w:t>
      </w:r>
      <w:r w:rsidR="00E728BC" w:rsidRPr="00B833D0">
        <w:rPr>
          <w:color w:val="000000"/>
        </w:rPr>
        <w:t>, t</w:t>
      </w:r>
      <w:r w:rsidR="008D04AB" w:rsidRPr="00B833D0">
        <w:rPr>
          <w:color w:val="000000"/>
        </w:rPr>
        <w:t>he post-process</w:t>
      </w:r>
      <w:r w:rsidR="000D000A" w:rsidRPr="00B833D0">
        <w:rPr>
          <w:color w:val="000000"/>
        </w:rPr>
        <w:t xml:space="preserve">ing approach is </w:t>
      </w:r>
      <w:r w:rsidR="00BC626B" w:rsidRPr="00B833D0">
        <w:rPr>
          <w:color w:val="000000"/>
        </w:rPr>
        <w:t xml:space="preserve">called </w:t>
      </w:r>
      <w:r w:rsidR="008D04AB" w:rsidRPr="00B833D0">
        <w:rPr>
          <w:color w:val="000000"/>
        </w:rPr>
        <w:t>univariate</w:t>
      </w:r>
      <w:r w:rsidR="00FE3E68" w:rsidRPr="00B833D0">
        <w:rPr>
          <w:color w:val="000000"/>
        </w:rPr>
        <w:t>, and it</w:t>
      </w:r>
      <w:r w:rsidR="005E2593" w:rsidRPr="00B833D0">
        <w:t xml:space="preserve"> </w:t>
      </w:r>
      <w:r w:rsidR="00C10CA9" w:rsidRPr="00B833D0">
        <w:t xml:space="preserve">will be </w:t>
      </w:r>
      <w:r w:rsidR="00A558C4" w:rsidRPr="00B833D0">
        <w:t>named in this study</w:t>
      </w:r>
      <w:r w:rsidR="00C10CA9" w:rsidRPr="00B833D0">
        <w:t xml:space="preserve"> </w:t>
      </w:r>
      <w:r w:rsidR="00FA35E9" w:rsidRPr="00B833D0">
        <w:t>“</w:t>
      </w:r>
      <w:r w:rsidR="00C10CA9" w:rsidRPr="00B833D0">
        <w:t>Univariate ecPoint</w:t>
      </w:r>
      <w:r w:rsidR="00FA35E9" w:rsidRPr="00B833D0">
        <w:t>”</w:t>
      </w:r>
      <w:r w:rsidR="00C10CA9" w:rsidRPr="00B833D0">
        <w:t xml:space="preserve"> (U-ecPoint)</w:t>
      </w:r>
      <w:r w:rsidR="000E18E6" w:rsidRPr="00B833D0">
        <w:t>.</w:t>
      </w:r>
      <w:r w:rsidR="009B7769">
        <w:t xml:space="preserve"> U-ecPo</w:t>
      </w:r>
      <w:r w:rsidR="00947AA3">
        <w:t>int could be imagined as a single-leaf decision tree.</w:t>
      </w:r>
      <w:r w:rsidR="0000568A" w:rsidRPr="00B833D0">
        <w:t xml:space="preserve"> </w:t>
      </w:r>
      <w:r w:rsidR="004F59AE" w:rsidRPr="00B833D0">
        <w:t>U-ecPoint</w:t>
      </w:r>
      <w:r w:rsidR="0000568A" w:rsidRPr="00B833D0">
        <w:t xml:space="preserve"> will generally</w:t>
      </w:r>
      <w:r w:rsidR="006A374F" w:rsidRPr="00B833D0">
        <w:rPr>
          <w:color w:val="000000"/>
        </w:rPr>
        <w:t xml:space="preserve"> increase the number of zeros in the distribution of point-rainfall forecasts to correct ENS’s tendency to overpredict small rainfall totals </w:t>
      </w:r>
      <w:sdt>
        <w:sdtPr>
          <w:rPr>
            <w:color w:val="000000"/>
          </w:rPr>
          <w:tag w:val="MENDELEY_CITATION_v3_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"/>
          <w:id w:val="421148610"/>
          <w:placeholder>
            <w:docPart w:val="10AF78B6068B45F7A62D9DD427925BC5"/>
          </w:placeholder>
        </w:sdtPr>
        <w:sdtContent>
          <w:r w:rsidR="00576DA1" w:rsidRPr="00B833D0">
            <w:rPr>
              <w:color w:val="000000"/>
            </w:rPr>
            <w:t>(Haiden et al., 2023)</w:t>
          </w:r>
        </w:sdtContent>
      </w:sdt>
      <w:r w:rsidR="004F59AE" w:rsidRPr="00B833D0">
        <w:rPr>
          <w:color w:val="000000"/>
        </w:rPr>
        <w:t>. It will</w:t>
      </w:r>
      <w:r w:rsidR="00447D4E" w:rsidRPr="00B833D0">
        <w:rPr>
          <w:color w:val="000000"/>
        </w:rPr>
        <w:t xml:space="preserve"> generally</w:t>
      </w:r>
      <w:r w:rsidR="004F59AE" w:rsidRPr="00B833D0">
        <w:rPr>
          <w:color w:val="000000"/>
        </w:rPr>
        <w:t xml:space="preserve"> also </w:t>
      </w:r>
      <w:r w:rsidR="006A374F" w:rsidRPr="00B833D0">
        <w:rPr>
          <w:color w:val="000000"/>
        </w:rPr>
        <w:t xml:space="preserve">increase the amounts in the distribution’s wet tail to correct for ENS’s underestimation of high rainfall values </w:t>
      </w:r>
      <w:sdt>
        <w:sdtPr>
          <w:rPr>
            <w:color w:val="000000"/>
          </w:rPr>
          <w:tag w:val="MENDELEY_CITATION_v3_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"/>
          <w:id w:val="1683245431"/>
          <w:placeholder>
            <w:docPart w:val="515DB28864764B7B8AAE09200172AE61"/>
          </w:placeholder>
        </w:sdtPr>
        <w:sdtContent>
          <w:r w:rsidR="00576DA1" w:rsidRPr="00B833D0">
            <w:rPr>
              <w:color w:val="000000"/>
            </w:rPr>
            <w:t>(Haiden et al., 2023)</w:t>
          </w:r>
        </w:sdtContent>
      </w:sdt>
      <w:r w:rsidR="006A374F" w:rsidRPr="00B833D0">
        <w:rPr>
          <w:color w:val="000000"/>
        </w:rPr>
        <w:t>.</w:t>
      </w:r>
      <w:r w:rsidR="00FE6909" w:rsidRPr="00B833D0">
        <w:rPr>
          <w:color w:val="000000"/>
        </w:rPr>
        <w:t xml:space="preserve"> </w:t>
      </w:r>
    </w:p>
    <w:p w14:paraId="169CC448" w14:textId="3CC89B50" w:rsidR="001A714F" w:rsidRPr="00B833D0" w:rsidRDefault="00C10CA9" w:rsidP="00DB10EF">
      <w:pPr>
        <w:rPr>
          <w:color w:val="000000"/>
        </w:rPr>
      </w:pPr>
      <w:r w:rsidRPr="00B833D0">
        <w:rPr>
          <w:color w:val="000000"/>
        </w:rPr>
        <w:t xml:space="preserve">If </w:t>
      </w:r>
      <w:r w:rsidR="00AE300F" w:rsidRPr="00B833D0">
        <w:rPr>
          <w:color w:val="000000"/>
        </w:rPr>
        <w:t>each grid-box in the</w:t>
      </w:r>
      <w:r w:rsidR="002A6036" w:rsidRPr="00B833D0">
        <w:rPr>
          <w:color w:val="000000"/>
        </w:rPr>
        <w:t xml:space="preserve"> </w:t>
      </w:r>
      <w:r w:rsidRPr="00B833D0">
        <w:rPr>
          <w:color w:val="000000"/>
        </w:rPr>
        <w:t xml:space="preserve">raw forecast </w:t>
      </w:r>
      <w:r w:rsidR="00AE300F" w:rsidRPr="00B833D0">
        <w:rPr>
          <w:color w:val="000000"/>
        </w:rPr>
        <w:t>is</w:t>
      </w:r>
      <w:r w:rsidRPr="00B833D0">
        <w:rPr>
          <w:color w:val="000000"/>
        </w:rPr>
        <w:t xml:space="preserve"> post-processed</w:t>
      </w:r>
      <w:r w:rsidR="000A6A91" w:rsidRPr="00B833D0">
        <w:rPr>
          <w:color w:val="000000"/>
        </w:rPr>
        <w:t xml:space="preserve"> </w:t>
      </w:r>
      <w:r w:rsidR="002A6036" w:rsidRPr="00B833D0">
        <w:rPr>
          <w:color w:val="000000"/>
        </w:rPr>
        <w:t xml:space="preserve">by sampling </w:t>
      </w:r>
      <w:r w:rsidRPr="00B833D0">
        <w:rPr>
          <w:color w:val="000000"/>
        </w:rPr>
        <w:t xml:space="preserve">the </w:t>
      </w:r>
      <w:r w:rsidR="00DA08FF" w:rsidRPr="00B833D0">
        <w:rPr>
          <w:color w:val="000000"/>
        </w:rPr>
        <w:t xml:space="preserve">MF </w:t>
      </w:r>
      <w:r w:rsidR="00ED2B1C" w:rsidRPr="00B833D0">
        <w:rPr>
          <w:color w:val="000000"/>
        </w:rPr>
        <w:t>correspond</w:t>
      </w:r>
      <w:r w:rsidR="001729B1" w:rsidRPr="00B833D0">
        <w:rPr>
          <w:color w:val="000000"/>
        </w:rPr>
        <w:t>ing</w:t>
      </w:r>
      <w:r w:rsidR="00DA08FF" w:rsidRPr="00B833D0">
        <w:rPr>
          <w:color w:val="000000"/>
        </w:rPr>
        <w:t xml:space="preserve"> </w:t>
      </w:r>
      <w:r w:rsidR="00ED2B1C" w:rsidRPr="00B833D0">
        <w:rPr>
          <w:color w:val="000000"/>
        </w:rPr>
        <w:t>to the</w:t>
      </w:r>
      <w:r w:rsidR="001729B1" w:rsidRPr="00B833D0">
        <w:rPr>
          <w:color w:val="000000"/>
        </w:rPr>
        <w:t xml:space="preserve"> matching</w:t>
      </w:r>
      <w:r w:rsidR="00ED2B1C" w:rsidRPr="00B833D0">
        <w:rPr>
          <w:color w:val="000000"/>
        </w:rPr>
        <w:t xml:space="preserve"> G-WT</w:t>
      </w:r>
      <w:r w:rsidRPr="00B833D0">
        <w:rPr>
          <w:color w:val="000000"/>
        </w:rPr>
        <w:t xml:space="preserve"> in the decision tree in </w:t>
      </w:r>
      <w:r w:rsidRPr="00B833D0">
        <w:rPr>
          <w:color w:val="000000"/>
        </w:rPr>
        <w:fldChar w:fldCharType="begin"/>
      </w:r>
      <w:r w:rsidRPr="00B833D0">
        <w:rPr>
          <w:color w:val="000000"/>
        </w:rPr>
        <w:instrText xml:space="preserve"> REF _Ref145516107 \h </w:instrText>
      </w:r>
      <w:r w:rsidRPr="00B833D0">
        <w:rPr>
          <w:color w:val="000000"/>
        </w:rPr>
      </w:r>
      <w:r w:rsidR="00B833D0" w:rsidRPr="00B833D0">
        <w:rPr>
          <w:color w:val="000000"/>
        </w:rPr>
        <w:instrText xml:space="preserve"> \* MERGEFORMAT </w:instrText>
      </w:r>
      <w:r w:rsidRPr="00B833D0">
        <w:rPr>
          <w:color w:val="000000"/>
        </w:rPr>
        <w:fldChar w:fldCharType="separate"/>
      </w:r>
      <w:r w:rsidRPr="00B833D0">
        <w:t xml:space="preserve">Figure </w:t>
      </w:r>
      <w:r w:rsidRPr="00B833D0">
        <w:rPr>
          <w:noProof/>
        </w:rPr>
        <w:t>1</w:t>
      </w:r>
      <w:r w:rsidRPr="00B833D0">
        <w:rPr>
          <w:color w:val="000000"/>
        </w:rPr>
        <w:fldChar w:fldCharType="end"/>
      </w:r>
      <w:r w:rsidRPr="00B833D0">
        <w:rPr>
          <w:color w:val="000000"/>
        </w:rPr>
        <w:t>c, the</w:t>
      </w:r>
      <w:r w:rsidR="002A6036" w:rsidRPr="00B833D0">
        <w:rPr>
          <w:color w:val="000000"/>
        </w:rPr>
        <w:t xml:space="preserve"> </w:t>
      </w:r>
      <w:r w:rsidRPr="00B833D0">
        <w:rPr>
          <w:color w:val="000000"/>
        </w:rPr>
        <w:t>post-process</w:t>
      </w:r>
      <w:r w:rsidR="002A6036" w:rsidRPr="00B833D0">
        <w:rPr>
          <w:color w:val="000000"/>
        </w:rPr>
        <w:t>ing</w:t>
      </w:r>
      <w:r w:rsidRPr="00B833D0">
        <w:rPr>
          <w:color w:val="000000"/>
        </w:rPr>
        <w:t xml:space="preserve"> </w:t>
      </w:r>
      <w:r w:rsidR="001953FC" w:rsidRPr="00B833D0">
        <w:rPr>
          <w:color w:val="000000"/>
        </w:rPr>
        <w:t xml:space="preserve">approach is </w:t>
      </w:r>
      <w:r w:rsidR="00BC626B" w:rsidRPr="00B833D0">
        <w:rPr>
          <w:color w:val="000000"/>
        </w:rPr>
        <w:t xml:space="preserve">called </w:t>
      </w:r>
      <w:r w:rsidRPr="00B833D0">
        <w:rPr>
          <w:color w:val="000000"/>
        </w:rPr>
        <w:t>multivariate</w:t>
      </w:r>
      <w:r w:rsidR="00BC626B" w:rsidRPr="00B833D0">
        <w:rPr>
          <w:color w:val="000000"/>
        </w:rPr>
        <w:t>, and it</w:t>
      </w:r>
      <w:r w:rsidR="00BC626B" w:rsidRPr="00B833D0">
        <w:t xml:space="preserve"> will be named in this study “</w:t>
      </w:r>
      <w:r w:rsidR="007A71B9" w:rsidRPr="00B833D0">
        <w:t>Multivariate</w:t>
      </w:r>
      <w:r w:rsidR="00BC626B" w:rsidRPr="00B833D0">
        <w:t xml:space="preserve"> ecPoint” (</w:t>
      </w:r>
      <w:r w:rsidR="007A71B9" w:rsidRPr="00B833D0">
        <w:t>M</w:t>
      </w:r>
      <w:r w:rsidR="00BC626B" w:rsidRPr="00B833D0">
        <w:t>-ecPoint).</w:t>
      </w:r>
      <w:r w:rsidR="0008671C" w:rsidRPr="00B833D0">
        <w:t xml:space="preserve"> </w:t>
      </w:r>
      <w:r w:rsidR="00947AA3">
        <w:t xml:space="preserve"> M-ecPoint could be </w:t>
      </w:r>
      <w:r w:rsidR="00611AC8">
        <w:t xml:space="preserve">imagined as multiple-leaf decision </w:t>
      </w:r>
      <w:r w:rsidR="00891826">
        <w:t>tree and</w:t>
      </w:r>
      <w:r w:rsidR="0008671C" w:rsidRPr="00B833D0">
        <w:t xml:space="preserve"> corresponds to the original ecPoint system described in </w:t>
      </w:r>
      <w:sdt>
        <w:sdtPr>
          <w:rPr>
            <w:color w:val="000000"/>
          </w:rPr>
          <w:tag w:val="MENDELEY_CITATION_v3_eyJjaXRhdGlvbklEIjoiTUVOREVMRVlfQ0lUQVRJT05fMjIxMWFiMDgtNDc3YS00NzU3LWFiNjktZWQ2ZDA3NzE0MTUxIiwicHJvcGVydGllcyI6eyJub3RlSW5kZXgiOjAsIm1vZGUiOiJjb21wb3NpdGUifSwiaXNFZGl0ZWQiOmZhbHNlLCJtYW51YWxPdmVycmlkZSI6eyJpc01hbnVhbGx5T3ZlcnJpZGRlbiI6ZmFsc2UsImNpdGVwcm9jVGV4dCI6IlQuIEQuIEhld3NvbiAmIzM4OyBQaWxsb3N1ICgyMDIxKSIsIm1hbnVhbE92ZXJyaWRlVGV4dCI6IiJ9LCJjaXRhdGlvbkl0ZW1zIjpbeyJkaXNwbGF5QXMiOiJjb21wb3NpdGUiLCJsYWJlbCI6InBhZ2UiLC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UsInN1cHByZXNzLWF1dGhvciI6ZmFsc2UsImNvbXBvc2l0ZSI6dHJ1ZSwiYXV0aG9yLW9ubHkiOmZhbHNlfV19"/>
          <w:id w:val="803118603"/>
          <w:placeholder>
            <w:docPart w:val="7534E20A45B64416BDC0E9EC80D85A03"/>
          </w:placeholder>
        </w:sdtPr>
        <w:sdtContent>
          <w:r w:rsidR="00576DA1" w:rsidRPr="00B833D0">
            <w:rPr>
              <w:rFonts w:eastAsia="Times New Roman"/>
            </w:rPr>
            <w:t>T. D. Hewson &amp; Pillosu (2021)</w:t>
          </w:r>
        </w:sdtContent>
      </w:sdt>
      <w:r w:rsidR="0008671C" w:rsidRPr="00B833D0">
        <w:rPr>
          <w:color w:val="000000"/>
        </w:rPr>
        <w:t xml:space="preserve">, which is also operational at ECMWF since 2019. </w:t>
      </w:r>
      <w:r w:rsidR="00602E58" w:rsidRPr="00B833D0">
        <w:rPr>
          <w:color w:val="000000"/>
        </w:rPr>
        <w:t xml:space="preserve">While M-ecPoint will </w:t>
      </w:r>
      <w:r w:rsidR="00AA39E3" w:rsidRPr="00B833D0">
        <w:rPr>
          <w:color w:val="000000"/>
        </w:rPr>
        <w:t>also tend to increase the frequency of small rainfall totals and bigger values</w:t>
      </w:r>
      <w:r w:rsidR="00490BF4" w:rsidRPr="00B833D0">
        <w:rPr>
          <w:color w:val="000000"/>
        </w:rPr>
        <w:t xml:space="preserve"> as done by U-ecPoint,</w:t>
      </w:r>
      <w:r w:rsidR="00576DA1" w:rsidRPr="00B833D0">
        <w:rPr>
          <w:color w:val="000000"/>
        </w:rPr>
        <w:t xml:space="preserve"> </w:t>
      </w:r>
      <w:commentRangeStart w:id="28"/>
      <w:commentRangeStart w:id="29"/>
      <w:commentRangeStart w:id="30"/>
      <w:r w:rsidR="00490BF4" w:rsidRPr="00B833D0">
        <w:rPr>
          <w:color w:val="000000"/>
        </w:rPr>
        <w:t xml:space="preserve">the adjustments provided by M-ecPoint will be applied according to the different G-WTs. This advantage would be lost with U-ecPoint because all grid-boxes would be post-processed in the same way (i.e., using only the MF in </w:t>
      </w:r>
      <w:r w:rsidR="00490BF4" w:rsidRPr="00B833D0">
        <w:rPr>
          <w:color w:val="000000"/>
        </w:rPr>
        <w:fldChar w:fldCharType="begin"/>
      </w:r>
      <w:r w:rsidR="00490BF4" w:rsidRPr="00B833D0">
        <w:rPr>
          <w:color w:val="000000"/>
        </w:rPr>
        <w:instrText xml:space="preserve"> REF _Ref145516107 \h </w:instrText>
      </w:r>
      <w:r w:rsidR="00490BF4" w:rsidRPr="00B833D0">
        <w:rPr>
          <w:color w:val="000000"/>
        </w:rPr>
      </w:r>
      <w:r w:rsidR="00B833D0" w:rsidRPr="00B833D0">
        <w:rPr>
          <w:color w:val="000000"/>
        </w:rPr>
        <w:instrText xml:space="preserve"> \* MERGEFORMAT </w:instrText>
      </w:r>
      <w:r w:rsidR="00490BF4" w:rsidRPr="00B833D0">
        <w:rPr>
          <w:color w:val="000000"/>
        </w:rPr>
        <w:fldChar w:fldCharType="separate"/>
      </w:r>
      <w:r w:rsidR="00490BF4" w:rsidRPr="00B833D0">
        <w:t xml:space="preserve">Figure </w:t>
      </w:r>
      <w:r w:rsidR="00490BF4" w:rsidRPr="00B833D0">
        <w:rPr>
          <w:noProof/>
        </w:rPr>
        <w:t>1</w:t>
      </w:r>
      <w:r w:rsidR="00490BF4" w:rsidRPr="00B833D0">
        <w:rPr>
          <w:color w:val="000000"/>
        </w:rPr>
        <w:fldChar w:fldCharType="end"/>
      </w:r>
      <w:r w:rsidR="00490BF4" w:rsidRPr="00B833D0">
        <w:rPr>
          <w:color w:val="000000"/>
        </w:rPr>
        <w:t>b).</w:t>
      </w:r>
      <w:commentRangeEnd w:id="28"/>
      <w:r w:rsidR="00490BF4" w:rsidRPr="00B833D0">
        <w:rPr>
          <w:rStyle w:val="CommentReference"/>
        </w:rPr>
        <w:commentReference w:id="28"/>
      </w:r>
      <w:commentRangeEnd w:id="29"/>
      <w:r w:rsidR="00490BF4" w:rsidRPr="00B833D0">
        <w:rPr>
          <w:rStyle w:val="CommentReference"/>
        </w:rPr>
        <w:commentReference w:id="29"/>
      </w:r>
      <w:commentRangeEnd w:id="30"/>
      <w:r w:rsidR="00490BF4" w:rsidRPr="00B833D0">
        <w:rPr>
          <w:rStyle w:val="CommentReference"/>
        </w:rPr>
        <w:commentReference w:id="30"/>
      </w:r>
      <w:r w:rsidR="005C1953" w:rsidRPr="00B833D0">
        <w:rPr>
          <w:color w:val="000000"/>
        </w:rPr>
        <w:t xml:space="preserve"> </w:t>
      </w:r>
      <w:r w:rsidR="0072454A" w:rsidRPr="00B833D0">
        <w:rPr>
          <w:color w:val="000000"/>
        </w:rPr>
        <w:t>Moreover</w:t>
      </w:r>
      <w:r w:rsidR="005C1953" w:rsidRPr="00B833D0">
        <w:rPr>
          <w:color w:val="000000"/>
        </w:rPr>
        <w:t xml:space="preserve">, Hewson and Pillosu </w:t>
      </w:r>
      <w:sdt>
        <w:sdtPr>
          <w:rPr>
            <w:color w:val="000000"/>
          </w:rPr>
          <w:tag w:val="MENDELEY_CITATION_v3_eyJjaXRhdGlvbklEIjoiTUVOREVMRVlfQ0lUQVRJT05fOTNhYjdkMjUtNmRhZi00YjY2LWFmNmMtOGM4MjNlMmE1ZDlhIiwicHJvcGVydGllcyI6eyJub3RlSW5kZXgiOjB9LCJpc0VkaXRlZCI6ZmFsc2UsIm1hbnVhbE92ZXJyaWRlIjp7ImlzTWFudWFsbHlPdmVycmlkZGVuIjpmYWxzZSwiY2l0ZXByb2NUZXh0IjoiKDIwMjEpIiwibWFudWFsT3ZlcnJpZGVUZXh0IjoiIn0sImNpdGF0aW9uSXRlbXMiOlt7ImxhYmVsIjoicGFnZSIs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kRPSSI6IjEwLjEwMzgvczQzMjQ3LTAyMS0wMDE4NS05IiwiaXNzdWVkIjp7ImRhdGUtcGFydHMiOltbMjAyMV1dfSwiaXNzdWUiOiIxIiwidm9sdW1lIjoiMiIsImNvbnRhaW5lci10aXRsZS1zaG9ydCI6IkNvbW11biBFYXJ0aCBFbnZpcm9uIn0sImlzVGVtcG9yYXJ5IjpmYWxzZSwic3VwcHJlc3MtYXV0aG9yIjp0cnVlfV19"/>
          <w:id w:val="1143771578"/>
          <w:placeholder>
            <w:docPart w:val="F7B49A1964D9427C90E50A71BD8C004A"/>
          </w:placeholder>
        </w:sdtPr>
        <w:sdtContent>
          <w:r w:rsidR="00576DA1" w:rsidRPr="00B833D0">
            <w:rPr>
              <w:color w:val="000000"/>
            </w:rPr>
            <w:t>(2021)</w:t>
          </w:r>
        </w:sdtContent>
      </w:sdt>
      <w:r w:rsidR="005C1953" w:rsidRPr="00B833D0">
        <w:rPr>
          <w:color w:val="000000"/>
        </w:rPr>
        <w:t xml:space="preserve"> </w:t>
      </w:r>
      <w:r w:rsidR="0072454A" w:rsidRPr="00B833D0">
        <w:rPr>
          <w:color w:val="000000"/>
        </w:rPr>
        <w:t xml:space="preserve">have </w:t>
      </w:r>
      <w:r w:rsidR="005C1953" w:rsidRPr="00B833D0">
        <w:rPr>
          <w:color w:val="000000"/>
        </w:rPr>
        <w:t>show</w:t>
      </w:r>
      <w:r w:rsidR="0072454A" w:rsidRPr="00B833D0">
        <w:rPr>
          <w:color w:val="000000"/>
        </w:rPr>
        <w:t>n</w:t>
      </w:r>
      <w:r w:rsidR="005C1953" w:rsidRPr="00B833D0">
        <w:rPr>
          <w:color w:val="000000"/>
        </w:rPr>
        <w:t xml:space="preserve"> that ecPoint </w:t>
      </w:r>
      <w:r w:rsidR="00610249" w:rsidRPr="00B833D0">
        <w:rPr>
          <w:color w:val="000000"/>
        </w:rPr>
        <w:t>is</w:t>
      </w:r>
      <w:r w:rsidR="005C1953" w:rsidRPr="00B833D0">
        <w:rPr>
          <w:color w:val="000000"/>
        </w:rPr>
        <w:t xml:space="preserve"> also</w:t>
      </w:r>
      <w:r w:rsidR="00610249" w:rsidRPr="00B833D0">
        <w:rPr>
          <w:color w:val="000000"/>
        </w:rPr>
        <w:t xml:space="preserve"> able to</w:t>
      </w:r>
      <w:r w:rsidR="005C1953" w:rsidRPr="00B833D0">
        <w:rPr>
          <w:color w:val="000000"/>
        </w:rPr>
        <w:t xml:space="preserve"> change the location of areas at </w:t>
      </w:r>
      <w:r w:rsidR="00610249" w:rsidRPr="00B833D0">
        <w:rPr>
          <w:color w:val="000000"/>
        </w:rPr>
        <w:t xml:space="preserve">higher </w:t>
      </w:r>
      <w:r w:rsidR="005C1953" w:rsidRPr="00B833D0">
        <w:rPr>
          <w:color w:val="000000"/>
        </w:rPr>
        <w:t>risk of extreme localised rainfall</w:t>
      </w:r>
      <w:commentRangeStart w:id="31"/>
      <w:commentRangeStart w:id="32"/>
      <w:r w:rsidR="005C1953" w:rsidRPr="00B833D0">
        <w:rPr>
          <w:color w:val="000000"/>
        </w:rPr>
        <w:t xml:space="preserve"> if the G-WT suggests that</w:t>
      </w:r>
      <w:r w:rsidR="00B23086" w:rsidRPr="00B833D0">
        <w:rPr>
          <w:color w:val="000000"/>
        </w:rPr>
        <w:t>,</w:t>
      </w:r>
      <w:r w:rsidR="005C1953" w:rsidRPr="00B833D0">
        <w:rPr>
          <w:color w:val="000000"/>
        </w:rPr>
        <w:t xml:space="preserve"> </w:t>
      </w:r>
      <w:r w:rsidR="00DC0DE1" w:rsidRPr="00B833D0">
        <w:rPr>
          <w:color w:val="000000"/>
        </w:rPr>
        <w:t>in such conditions</w:t>
      </w:r>
      <w:r w:rsidR="00B23086" w:rsidRPr="00B833D0">
        <w:rPr>
          <w:color w:val="000000"/>
        </w:rPr>
        <w:t>, the raw forecasts</w:t>
      </w:r>
      <w:r w:rsidR="005C1953" w:rsidRPr="00B833D0">
        <w:rPr>
          <w:color w:val="000000"/>
        </w:rPr>
        <w:t xml:space="preserve"> </w:t>
      </w:r>
      <w:r w:rsidR="00DC0DE1" w:rsidRPr="00B833D0">
        <w:rPr>
          <w:color w:val="000000"/>
        </w:rPr>
        <w:t>tend to</w:t>
      </w:r>
      <w:r w:rsidR="005C1953" w:rsidRPr="00B833D0">
        <w:rPr>
          <w:color w:val="000000"/>
        </w:rPr>
        <w:t xml:space="preserve"> overpredict</w:t>
      </w:r>
      <w:r w:rsidR="0003382A" w:rsidRPr="00B833D0">
        <w:rPr>
          <w:color w:val="000000"/>
        </w:rPr>
        <w:t>/underpredict</w:t>
      </w:r>
      <w:r w:rsidR="005C1953" w:rsidRPr="00B833D0">
        <w:rPr>
          <w:color w:val="000000"/>
        </w:rPr>
        <w:t xml:space="preserve"> high rainfall totals</w:t>
      </w:r>
      <w:commentRangeEnd w:id="31"/>
      <w:r w:rsidR="00B92B83" w:rsidRPr="00B833D0">
        <w:rPr>
          <w:rStyle w:val="CommentReference"/>
        </w:rPr>
        <w:commentReference w:id="31"/>
      </w:r>
      <w:commentRangeEnd w:id="32"/>
      <w:r w:rsidR="00610249" w:rsidRPr="00B833D0">
        <w:rPr>
          <w:rStyle w:val="CommentReference"/>
        </w:rPr>
        <w:commentReference w:id="32"/>
      </w:r>
      <w:r w:rsidR="005C1953" w:rsidRPr="00B833D0">
        <w:rPr>
          <w:color w:val="000000"/>
        </w:rPr>
        <w:t>.</w:t>
      </w:r>
      <w:r w:rsidR="00C37B9D" w:rsidRPr="00B833D0">
        <w:rPr>
          <w:color w:val="000000"/>
        </w:rPr>
        <w:t xml:space="preserve"> </w:t>
      </w:r>
      <w:r w:rsidR="005740B5" w:rsidRPr="00B833D0">
        <w:rPr>
          <w:color w:val="000000"/>
        </w:rPr>
        <w:fldChar w:fldCharType="begin"/>
      </w:r>
      <w:r w:rsidR="005740B5" w:rsidRPr="00B833D0">
        <w:rPr>
          <w:color w:val="000000"/>
        </w:rPr>
        <w:instrText xml:space="preserve"> REF _Ref152143436 \h </w:instrText>
      </w:r>
      <w:r w:rsidR="005740B5" w:rsidRPr="00B833D0">
        <w:rPr>
          <w:color w:val="000000"/>
        </w:rPr>
      </w:r>
      <w:r w:rsidR="00B833D0" w:rsidRPr="00B833D0">
        <w:rPr>
          <w:color w:val="000000"/>
        </w:rPr>
        <w:instrText xml:space="preserve"> \* MERGEFORMAT </w:instrText>
      </w:r>
      <w:r w:rsidR="005740B5" w:rsidRPr="00B833D0">
        <w:rPr>
          <w:color w:val="000000"/>
        </w:rPr>
        <w:fldChar w:fldCharType="separate"/>
      </w:r>
      <w:r w:rsidR="000A7251" w:rsidRPr="00B833D0">
        <w:t xml:space="preserve">Figure </w:t>
      </w:r>
      <w:r w:rsidR="000A7251" w:rsidRPr="00B833D0">
        <w:rPr>
          <w:noProof/>
        </w:rPr>
        <w:t>2</w:t>
      </w:r>
      <w:r w:rsidR="005740B5" w:rsidRPr="00B833D0">
        <w:rPr>
          <w:color w:val="000000"/>
        </w:rPr>
        <w:fldChar w:fldCharType="end"/>
      </w:r>
      <w:r w:rsidR="0072454A" w:rsidRPr="00B833D0">
        <w:rPr>
          <w:color w:val="000000"/>
        </w:rPr>
        <w:t>a</w:t>
      </w:r>
      <w:r w:rsidR="001A714F" w:rsidRPr="00B833D0">
        <w:rPr>
          <w:color w:val="000000"/>
        </w:rPr>
        <w:t>-c</w:t>
      </w:r>
      <w:r w:rsidR="0072454A" w:rsidRPr="00B833D0">
        <w:rPr>
          <w:color w:val="000000"/>
        </w:rPr>
        <w:t xml:space="preserve"> show how different </w:t>
      </w:r>
      <w:r w:rsidR="001A714F" w:rsidRPr="00B833D0">
        <w:rPr>
          <w:color w:val="000000"/>
        </w:rPr>
        <w:t>ca</w:t>
      </w:r>
      <w:r w:rsidR="0090690E" w:rsidRPr="00B833D0">
        <w:rPr>
          <w:color w:val="000000"/>
        </w:rPr>
        <w:t>n</w:t>
      </w:r>
      <w:r w:rsidR="001A714F" w:rsidRPr="00B833D0">
        <w:rPr>
          <w:color w:val="000000"/>
        </w:rPr>
        <w:t xml:space="preserve"> be</w:t>
      </w:r>
      <w:r w:rsidR="0072454A" w:rsidRPr="00B833D0">
        <w:rPr>
          <w:color w:val="000000"/>
        </w:rPr>
        <w:t xml:space="preserve"> the </w:t>
      </w:r>
      <w:r w:rsidR="001A714F" w:rsidRPr="00B833D0">
        <w:rPr>
          <w:color w:val="000000"/>
        </w:rPr>
        <w:t xml:space="preserve">forecast </w:t>
      </w:r>
      <w:r w:rsidR="0072454A" w:rsidRPr="00B833D0">
        <w:rPr>
          <w:color w:val="000000"/>
        </w:rPr>
        <w:t xml:space="preserve">probabilities </w:t>
      </w:r>
      <w:r w:rsidR="001A714F" w:rsidRPr="00B833D0">
        <w:rPr>
          <w:color w:val="000000"/>
        </w:rPr>
        <w:t>(</w:t>
      </w:r>
      <w:r w:rsidR="0072454A" w:rsidRPr="00B833D0">
        <w:rPr>
          <w:color w:val="000000"/>
        </w:rPr>
        <w:t>of exceeding 10 mm/12h</w:t>
      </w:r>
      <w:r w:rsidR="001A714F" w:rsidRPr="00B833D0">
        <w:rPr>
          <w:color w:val="000000"/>
        </w:rPr>
        <w:t>) in the three forecasting systems.</w:t>
      </w:r>
      <w:r w:rsidR="00C37B9D" w:rsidRPr="00B833D0">
        <w:rPr>
          <w:color w:val="000000"/>
        </w:rPr>
        <w:t xml:space="preserve"> </w:t>
      </w:r>
      <w:commentRangeStart w:id="33"/>
      <w:commentRangeStart w:id="34"/>
      <w:r w:rsidR="00C3451D" w:rsidRPr="00B833D0">
        <w:rPr>
          <w:color w:val="000000"/>
        </w:rPr>
        <w:t>The probabilities for ENS (</w:t>
      </w:r>
      <w:r w:rsidR="00C3451D" w:rsidRPr="00B833D0">
        <w:rPr>
          <w:color w:val="000000"/>
        </w:rPr>
        <w:fldChar w:fldCharType="begin"/>
      </w:r>
      <w:r w:rsidR="00C3451D" w:rsidRPr="00B833D0">
        <w:rPr>
          <w:color w:val="000000"/>
        </w:rPr>
        <w:instrText xml:space="preserve"> REF _Ref152143436 \h </w:instrText>
      </w:r>
      <w:r w:rsidR="00C3451D" w:rsidRPr="00B833D0">
        <w:rPr>
          <w:color w:val="000000"/>
        </w:rPr>
      </w:r>
      <w:r w:rsidR="00B833D0" w:rsidRPr="00B833D0">
        <w:rPr>
          <w:color w:val="000000"/>
        </w:rPr>
        <w:instrText xml:space="preserve"> \* MERGEFORMAT </w:instrText>
      </w:r>
      <w:r w:rsidR="00C3451D" w:rsidRPr="00B833D0">
        <w:rPr>
          <w:color w:val="000000"/>
        </w:rPr>
        <w:fldChar w:fldCharType="separate"/>
      </w:r>
      <w:r w:rsidR="000A7251" w:rsidRPr="00B833D0">
        <w:t xml:space="preserve">Figure </w:t>
      </w:r>
      <w:r w:rsidR="000A7251" w:rsidRPr="00B833D0">
        <w:rPr>
          <w:noProof/>
        </w:rPr>
        <w:t>2</w:t>
      </w:r>
      <w:r w:rsidR="00C3451D" w:rsidRPr="00B833D0">
        <w:rPr>
          <w:color w:val="000000"/>
        </w:rPr>
        <w:fldChar w:fldCharType="end"/>
      </w:r>
      <w:r w:rsidR="00C3451D" w:rsidRPr="00B833D0">
        <w:rPr>
          <w:color w:val="000000"/>
        </w:rPr>
        <w:t>a) are significantly reduced by Multiple-WT ecPoint (</w:t>
      </w:r>
      <w:r w:rsidR="00C3451D" w:rsidRPr="00B833D0">
        <w:rPr>
          <w:color w:val="000000"/>
        </w:rPr>
        <w:fldChar w:fldCharType="begin"/>
      </w:r>
      <w:r w:rsidR="00C3451D" w:rsidRPr="00B833D0">
        <w:rPr>
          <w:color w:val="000000"/>
        </w:rPr>
        <w:instrText xml:space="preserve"> REF _Ref152143436 \h </w:instrText>
      </w:r>
      <w:r w:rsidR="00C3451D" w:rsidRPr="00B833D0">
        <w:rPr>
          <w:color w:val="000000"/>
        </w:rPr>
      </w:r>
      <w:r w:rsidR="00B833D0" w:rsidRPr="00B833D0">
        <w:rPr>
          <w:color w:val="000000"/>
        </w:rPr>
        <w:instrText xml:space="preserve"> \* MERGEFORMAT </w:instrText>
      </w:r>
      <w:r w:rsidR="00C3451D" w:rsidRPr="00B833D0">
        <w:rPr>
          <w:color w:val="000000"/>
        </w:rPr>
        <w:fldChar w:fldCharType="separate"/>
      </w:r>
      <w:r w:rsidR="000A7251" w:rsidRPr="00B833D0">
        <w:t xml:space="preserve">Figure </w:t>
      </w:r>
      <w:r w:rsidR="000A7251" w:rsidRPr="00B833D0">
        <w:rPr>
          <w:noProof/>
        </w:rPr>
        <w:t>2</w:t>
      </w:r>
      <w:r w:rsidR="00C3451D" w:rsidRPr="00B833D0">
        <w:rPr>
          <w:color w:val="000000"/>
        </w:rPr>
        <w:fldChar w:fldCharType="end"/>
      </w:r>
      <w:r w:rsidR="00C3451D" w:rsidRPr="00B833D0">
        <w:rPr>
          <w:color w:val="000000"/>
        </w:rPr>
        <w:t>b) and Single-WT ecPoint (</w:t>
      </w:r>
      <w:r w:rsidR="00C3451D" w:rsidRPr="00B833D0">
        <w:rPr>
          <w:color w:val="000000"/>
        </w:rPr>
        <w:fldChar w:fldCharType="begin"/>
      </w:r>
      <w:r w:rsidR="00C3451D" w:rsidRPr="00B833D0">
        <w:rPr>
          <w:color w:val="000000"/>
        </w:rPr>
        <w:instrText xml:space="preserve"> REF _Ref152143436 \h </w:instrText>
      </w:r>
      <w:r w:rsidR="00C3451D" w:rsidRPr="00B833D0">
        <w:rPr>
          <w:color w:val="000000"/>
        </w:rPr>
      </w:r>
      <w:r w:rsidR="00B833D0" w:rsidRPr="00B833D0">
        <w:rPr>
          <w:color w:val="000000"/>
        </w:rPr>
        <w:instrText xml:space="preserve"> \* MERGEFORMAT </w:instrText>
      </w:r>
      <w:r w:rsidR="00C3451D" w:rsidRPr="00B833D0">
        <w:rPr>
          <w:color w:val="000000"/>
        </w:rPr>
        <w:fldChar w:fldCharType="separate"/>
      </w:r>
      <w:r w:rsidR="000A7251" w:rsidRPr="00B833D0">
        <w:t xml:space="preserve">Figure </w:t>
      </w:r>
      <w:r w:rsidR="000A7251" w:rsidRPr="00B833D0">
        <w:rPr>
          <w:noProof/>
        </w:rPr>
        <w:t>2</w:t>
      </w:r>
      <w:r w:rsidR="00C3451D" w:rsidRPr="00B833D0">
        <w:rPr>
          <w:color w:val="000000"/>
        </w:rPr>
        <w:fldChar w:fldCharType="end"/>
      </w:r>
      <w:r w:rsidR="00C3451D" w:rsidRPr="00B833D0">
        <w:rPr>
          <w:color w:val="000000"/>
        </w:rPr>
        <w:t xml:space="preserve">c). </w:t>
      </w:r>
      <w:r w:rsidR="001A714F" w:rsidRPr="00B833D0">
        <w:rPr>
          <w:color w:val="000000"/>
        </w:rPr>
        <w:t xml:space="preserve">However, </w:t>
      </w:r>
      <w:r w:rsidR="00C3451D" w:rsidRPr="00B833D0">
        <w:rPr>
          <w:color w:val="000000"/>
        </w:rPr>
        <w:t xml:space="preserve">Multiple-WT ecPoint </w:t>
      </w:r>
      <w:r w:rsidR="001A714F" w:rsidRPr="00B833D0">
        <w:rPr>
          <w:color w:val="000000"/>
        </w:rPr>
        <w:t xml:space="preserve">provides bigger reductions </w:t>
      </w:r>
      <w:r w:rsidR="00C3451D" w:rsidRPr="00B833D0">
        <w:rPr>
          <w:color w:val="000000"/>
        </w:rPr>
        <w:t xml:space="preserve">than Single-WT ecPoint </w:t>
      </w:r>
      <w:r w:rsidR="001A714F" w:rsidRPr="00B833D0">
        <w:rPr>
          <w:color w:val="000000"/>
        </w:rPr>
        <w:t xml:space="preserve">at some locations, showing that corrections are </w:t>
      </w:r>
      <w:r w:rsidR="005A3EFC" w:rsidRPr="00B833D0">
        <w:rPr>
          <w:color w:val="000000"/>
        </w:rPr>
        <w:t xml:space="preserve">not </w:t>
      </w:r>
      <w:r w:rsidR="001A714F" w:rsidRPr="00B833D0">
        <w:rPr>
          <w:color w:val="000000"/>
        </w:rPr>
        <w:t xml:space="preserve">applied </w:t>
      </w:r>
      <w:r w:rsidR="005A3EFC" w:rsidRPr="00B833D0">
        <w:rPr>
          <w:color w:val="000000"/>
        </w:rPr>
        <w:t>in</w:t>
      </w:r>
      <w:r w:rsidR="001A714F" w:rsidRPr="00B833D0">
        <w:rPr>
          <w:color w:val="000000"/>
        </w:rPr>
        <w:t>differently everywhere</w:t>
      </w:r>
      <w:r w:rsidR="00BA6EA6" w:rsidRPr="00B833D0">
        <w:rPr>
          <w:color w:val="000000"/>
        </w:rPr>
        <w:t xml:space="preserve"> as done by the Single-WT ecPoint</w:t>
      </w:r>
      <w:r w:rsidR="001A714F" w:rsidRPr="00B833D0">
        <w:rPr>
          <w:color w:val="000000"/>
        </w:rPr>
        <w:t>.</w:t>
      </w:r>
      <w:commentRangeEnd w:id="33"/>
      <w:r w:rsidR="00B92B83" w:rsidRPr="00B833D0">
        <w:rPr>
          <w:rStyle w:val="CommentReference"/>
        </w:rPr>
        <w:commentReference w:id="33"/>
      </w:r>
      <w:commentRangeEnd w:id="34"/>
      <w:r w:rsidR="00947561" w:rsidRPr="00B833D0">
        <w:rPr>
          <w:rStyle w:val="CommentReference"/>
        </w:rPr>
        <w:commentReference w:id="34"/>
      </w:r>
    </w:p>
    <w:p w14:paraId="7440F565" w14:textId="4496895E" w:rsidR="00C12817" w:rsidRDefault="006B1CE4" w:rsidP="00C12817">
      <w:pPr>
        <w:pStyle w:val="Heading2"/>
      </w:pPr>
      <w:r>
        <w:t>Rainfall o</w:t>
      </w:r>
      <w:r w:rsidR="416BBB7B">
        <w:t>bservations</w:t>
      </w:r>
    </w:p>
    <w:p w14:paraId="0FE87219" w14:textId="6888813E" w:rsidR="00E12460" w:rsidRPr="001452D2" w:rsidRDefault="006A31ED" w:rsidP="009C5525">
      <w:r w:rsidRPr="00B833D0">
        <w:t>This study used 12-hourly rainfall observations from two different resources stored internally at ECMWF: global surface synoptic observations (SYNOP) transmitted by the Global Telecommunication System and high-density observations from local networks of rain gauges</w:t>
      </w:r>
      <w:r w:rsidR="005A1A84" w:rsidRPr="00B833D0">
        <w:t xml:space="preserve"> </w:t>
      </w:r>
      <w:r w:rsidRPr="00B833D0">
        <w:t xml:space="preserve">mainly for Europe </w:t>
      </w:r>
      <w:sdt>
        <w:sdtPr>
          <w:rPr>
            <w:color w:val="000000"/>
          </w:rPr>
          <w:tag w:val="MENDELEY_CITATION_v3_eyJjaXRhdGlvbklEIjoiTUVOREVMRVlfQ0lUQVRJT05fZTM2ZDZlMjctOTkzZi00ZTYxLWJjOTItZmZkMDZiMDRjYTJjIiwicHJvcGVydGllcyI6eyJub3RlSW5kZXgiOjB9LCJpc0VkaXRlZCI6ZmFsc2UsIm1hbnVhbE92ZXJyaWRlIjp7ImlzTWFudWFsbHlPdmVycmlkZGVuIjpmYWxzZSwiY2l0ZXByb2NUZXh0IjoiKEhhaWRlbiAmIzM4OyBEdWZmeSw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
          <w:id w:val="55523954"/>
          <w:placeholder>
            <w:docPart w:val="419136DCA0C74BE894341C0A6A661CEF"/>
          </w:placeholder>
        </w:sdtPr>
        <w:sdtContent>
          <w:r w:rsidR="00576DA1" w:rsidRPr="00B833D0">
            <w:rPr>
              <w:rFonts w:eastAsia="Times New Roman"/>
            </w:rPr>
            <w:t>(Haiden &amp; Duffy, 2016)</w:t>
          </w:r>
        </w:sdtContent>
      </w:sdt>
      <w:r w:rsidRPr="00B833D0">
        <w:t>. Accumulation periods ending at 00, 06, 12 and 18 UTC, between the 1</w:t>
      </w:r>
      <w:r w:rsidRPr="00B833D0">
        <w:rPr>
          <w:vertAlign w:val="superscript"/>
        </w:rPr>
        <w:t>st</w:t>
      </w:r>
      <w:r w:rsidRPr="00B833D0">
        <w:t xml:space="preserve"> of December 2021 and the 30</w:t>
      </w:r>
      <w:r w:rsidRPr="00B833D0">
        <w:rPr>
          <w:vertAlign w:val="superscript"/>
        </w:rPr>
        <w:t>th</w:t>
      </w:r>
      <w:r w:rsidRPr="00B833D0">
        <w:t xml:space="preserve"> of November 2022, were considered. On average, there are 10,000 observations for each accumulation period</w:t>
      </w:r>
      <w:r w:rsidR="00805EC6" w:rsidRPr="00B833D0">
        <w:t>, and</w:t>
      </w:r>
      <w:r w:rsidRPr="00B833D0">
        <w:t xml:space="preserve"> </w:t>
      </w:r>
      <w:r w:rsidR="226A0E33" w:rsidRPr="00B833D0">
        <w:fldChar w:fldCharType="begin"/>
      </w:r>
      <w:r w:rsidR="226A0E33" w:rsidRPr="00B833D0">
        <w:instrText xml:space="preserve"> REF _Ref152143436 \h </w:instrText>
      </w:r>
      <w:r w:rsidR="00B833D0" w:rsidRPr="00B833D0">
        <w:instrText xml:space="preserve"> \* MERGEFORMAT </w:instrText>
      </w:r>
      <w:r w:rsidR="226A0E33" w:rsidRPr="00B833D0">
        <w:fldChar w:fldCharType="separate"/>
      </w:r>
      <w:r w:rsidRPr="00B833D0">
        <w:t xml:space="preserve">Figure </w:t>
      </w:r>
      <w:r w:rsidRPr="00B833D0">
        <w:rPr>
          <w:noProof/>
        </w:rPr>
        <w:t>2</w:t>
      </w:r>
      <w:r w:rsidR="226A0E33" w:rsidRPr="00B833D0">
        <w:fldChar w:fldCharType="end"/>
      </w:r>
      <w:r w:rsidRPr="00B833D0">
        <w:t>d shows a</w:t>
      </w:r>
      <w:r w:rsidR="00805EC6" w:rsidRPr="00B833D0">
        <w:t>n example</w:t>
      </w:r>
      <w:r w:rsidRPr="00B833D0">
        <w:t xml:space="preserve"> map </w:t>
      </w:r>
      <w:r w:rsidR="00805EC6" w:rsidRPr="00B833D0">
        <w:t xml:space="preserve">of </w:t>
      </w:r>
      <w:r w:rsidR="00860BF5" w:rsidRPr="00B833D0">
        <w:t xml:space="preserve">the </w:t>
      </w:r>
      <w:r w:rsidRPr="00B833D0">
        <w:t>12-hourly rainfall observations</w:t>
      </w:r>
      <w:r w:rsidR="00860BF5" w:rsidRPr="00B833D0">
        <w:t xml:space="preserve"> for the accumulation period ending </w:t>
      </w:r>
      <w:r w:rsidR="00A64199" w:rsidRPr="00B833D0">
        <w:t>on the 30</w:t>
      </w:r>
      <w:r w:rsidR="00A64199" w:rsidRPr="00B833D0">
        <w:rPr>
          <w:vertAlign w:val="superscript"/>
        </w:rPr>
        <w:t>th</w:t>
      </w:r>
      <w:r w:rsidR="00A64199" w:rsidRPr="00B833D0">
        <w:t xml:space="preserve"> of November 2022 at 00 UTC</w:t>
      </w:r>
      <w:r w:rsidRPr="00B833D0">
        <w:t>.</w:t>
      </w:r>
    </w:p>
    <w:p w14:paraId="7A0CF22B" w14:textId="4404254B" w:rsidR="004D4F5B" w:rsidRDefault="416BBB7B" w:rsidP="416BBB7B">
      <w:pPr>
        <w:pStyle w:val="Heading1"/>
        <w:rPr>
          <w:rFonts w:cstheme="minorBidi"/>
        </w:rPr>
      </w:pPr>
      <w:bookmarkStart w:id="35" w:name="_Toc72741639"/>
      <w:commentRangeStart w:id="36"/>
      <w:r w:rsidRPr="416BBB7B">
        <w:rPr>
          <w:rFonts w:cstheme="minorBidi"/>
        </w:rPr>
        <w:t>Methods</w:t>
      </w:r>
      <w:bookmarkEnd w:id="35"/>
      <w:commentRangeEnd w:id="36"/>
      <w:r w:rsidR="00953A98">
        <w:rPr>
          <w:rStyle w:val="CommentReference"/>
        </w:rPr>
        <w:commentReference w:id="36"/>
      </w:r>
    </w:p>
    <w:p w14:paraId="38A780F4" w14:textId="46A422D1" w:rsidR="00DA2115" w:rsidRDefault="006A31ED" w:rsidP="001452D2">
      <w:r>
        <w:t xml:space="preserve">Reliability and discrimination ability are desirable properties of ensemble forecasts (Wilks 2019). Both properties are defined against a rainfall threshold (e.g., 50 mm/12h), referred hereafter to as Verifying Rainfall Threshold (VRT). Reliability measures whether the chosen VRT is predicted with </w:t>
      </w:r>
      <w:del w:id="37" w:author="Guest User" w:date="2024-02-22T17:15:00Z">
        <w:r w:rsidR="416BBB7B" w:rsidDel="006A31ED">
          <w:delText>a probability</w:delText>
        </w:r>
      </w:del>
      <w:ins w:id="38" w:author="Guest User" w:date="2024-02-22T17:16:00Z">
        <w:r>
          <w:t>probabilities</w:t>
        </w:r>
      </w:ins>
      <w:r>
        <w:t xml:space="preserve"> that </w:t>
      </w:r>
      <w:del w:id="39" w:author="Guest User" w:date="2024-02-22T17:16:00Z">
        <w:r w:rsidR="416BBB7B" w:rsidDel="006A31ED">
          <w:delText>equals the average</w:delText>
        </w:r>
      </w:del>
      <w:ins w:id="40" w:author="Guest User" w:date="2024-02-22T17:16:00Z">
        <w:r>
          <w:t>mirror the</w:t>
        </w:r>
      </w:ins>
      <w:r>
        <w:t xml:space="preserve"> frequenc</w:t>
      </w:r>
      <w:ins w:id="41" w:author="Guest User" w:date="2024-02-22T17:16:00Z">
        <w:r>
          <w:t>ies</w:t>
        </w:r>
      </w:ins>
      <w:del w:id="42" w:author="Guest User" w:date="2024-02-22T17:16:00Z">
        <w:r w:rsidR="416BBB7B" w:rsidDel="006A31ED">
          <w:delText>y at</w:delText>
        </w:r>
      </w:del>
      <w:r>
        <w:t xml:space="preserve"> </w:t>
      </w:r>
      <w:ins w:id="43" w:author="Guest User" w:date="2024-02-22T17:16:00Z">
        <w:r>
          <w:t xml:space="preserve">with </w:t>
        </w:r>
      </w:ins>
      <w:r>
        <w:t xml:space="preserve">which </w:t>
      </w:r>
      <w:proofErr w:type="spellStart"/>
      <w:ins w:id="44" w:author="Guest User" w:date="2024-02-22T17:16:00Z">
        <w:r>
          <w:t>the</w:t>
        </w:r>
      </w:ins>
      <w:del w:id="45" w:author="Guest User" w:date="2024-02-22T17:16:00Z">
        <w:r w:rsidR="416BBB7B" w:rsidDel="006A31ED">
          <w:delText xml:space="preserve">such an </w:delText>
        </w:r>
      </w:del>
      <w:r>
        <w:t>event</w:t>
      </w:r>
      <w:proofErr w:type="spellEnd"/>
      <w:r>
        <w:t xml:space="preserve"> is observed. Discrimination measures forecasts' ability to distinguish situations that lead to events exceeding the VRT. While the </w:t>
      </w:r>
      <w:commentRangeStart w:id="46"/>
      <w:r>
        <w:t>property of reliability deals with the meaning of probabilities</w:t>
      </w:r>
      <w:commentRangeEnd w:id="46"/>
      <w:r w:rsidR="416BBB7B">
        <w:rPr>
          <w:rStyle w:val="CommentReference"/>
        </w:rPr>
        <w:commentReference w:id="46"/>
      </w:r>
      <w:r>
        <w:t xml:space="preserve">, the discrimination ability property appraises the existence of a signal in forecasts when an event materialises (Ben Bouallègue and Richardson 2022). Post-processing adds value to raw forecasts if both reliability and discrimination ability are improved. This study considers two types of scores to analyse reliability and discrimination ability. Summary scores are used to provide an overview of how reliability and discrimination ability compare between the three analysed forecasting systems. Subsequently, other scores will be used to provide a breakdown of the constituent parts of the summary scores. </w:t>
      </w:r>
      <w:del w:id="47" w:author="Guest User" w:date="2024-02-22T17:18:00Z">
        <w:r w:rsidR="416BBB7B" w:rsidDel="006A31ED">
          <w:delText xml:space="preserve">Both types of </w:delText>
        </w:r>
      </w:del>
      <w:ins w:id="48" w:author="Guest User" w:date="2024-02-22T17:18:00Z">
        <w:r>
          <w:t>=</w:t>
        </w:r>
      </w:ins>
      <w:del w:id="49" w:author="Guest User" w:date="2024-02-22T17:18:00Z">
        <w:r w:rsidR="416BBB7B" w:rsidDel="006A31ED">
          <w:delText>s</w:delText>
        </w:r>
      </w:del>
      <w:ins w:id="50" w:author="Guest User" w:date="2024-02-22T17:18:00Z">
        <w:r>
          <w:t>S</w:t>
        </w:r>
      </w:ins>
      <w:r>
        <w:t xml:space="preserve">cores are described in section </w:t>
      </w:r>
      <w:r w:rsidR="416BBB7B">
        <w:fldChar w:fldCharType="begin"/>
      </w:r>
      <w:r w:rsidR="416BBB7B">
        <w:instrText xml:space="preserve"> REF _Ref155105894 \r \h </w:instrText>
      </w:r>
      <w:r w:rsidR="416BBB7B">
        <w:fldChar w:fldCharType="separate"/>
      </w:r>
      <w:r>
        <w:t>3.1</w:t>
      </w:r>
      <w:r w:rsidR="416BBB7B">
        <w:fldChar w:fldCharType="end"/>
      </w:r>
      <w:r>
        <w:t xml:space="preserve"> for reliability and in section </w:t>
      </w:r>
      <w:r w:rsidR="416BBB7B">
        <w:fldChar w:fldCharType="begin"/>
      </w:r>
      <w:r w:rsidR="416BBB7B">
        <w:instrText xml:space="preserve"> REF _Ref155105896 \r \h </w:instrText>
      </w:r>
      <w:r w:rsidR="416BBB7B">
        <w:fldChar w:fldCharType="separate"/>
      </w:r>
      <w:r>
        <w:t>3.2</w:t>
      </w:r>
      <w:r w:rsidR="416BBB7B">
        <w:fldChar w:fldCharType="end"/>
      </w:r>
      <w:r>
        <w:t xml:space="preserve"> for discrimination ability. The workflow is described in </w:t>
      </w:r>
      <w:r w:rsidR="416BBB7B">
        <w:fldChar w:fldCharType="begin"/>
      </w:r>
      <w:r w:rsidR="416BBB7B">
        <w:instrText xml:space="preserve"> REF _Ref155124255 \h </w:instrText>
      </w:r>
      <w:r w:rsidR="416BBB7B">
        <w:fldChar w:fldCharType="separate"/>
      </w:r>
      <w:r w:rsidRPr="006A31ED">
        <w:rPr>
          <w:b/>
          <w:bCs/>
        </w:rPr>
        <w:t xml:space="preserve">Figure </w:t>
      </w:r>
      <w:r w:rsidRPr="006A31ED">
        <w:rPr>
          <w:b/>
          <w:bCs/>
          <w:noProof/>
        </w:rPr>
        <w:t>3</w:t>
      </w:r>
      <w:r w:rsidR="416BBB7B">
        <w:fldChar w:fldCharType="end"/>
      </w:r>
      <w:r>
        <w:t>.</w:t>
      </w:r>
    </w:p>
    <w:p w14:paraId="414C6B45" w14:textId="47ACACB7" w:rsidR="00DA2115" w:rsidRPr="00DA2115" w:rsidRDefault="416BBB7B" w:rsidP="006F69E6">
      <w:r>
        <w:t xml:space="preserve">The reliability and discrimination ability of one-year retrospective ENS, Multiple-WT ecPoint, and Single-WT ecPoint forecasts (from 00 UTC run, between 01/12/2021 to 30/11/2022, and up to day 10 lead time) are evaluated against </w:t>
      </w:r>
      <w:commentRangeStart w:id="51"/>
      <w:r>
        <w:t>rain gauge observations</w:t>
      </w:r>
      <w:commentRangeEnd w:id="51"/>
      <w:r w:rsidR="00DA2115">
        <w:rPr>
          <w:rStyle w:val="CommentReference"/>
        </w:rPr>
        <w:commentReference w:id="51"/>
      </w:r>
      <w:r>
        <w:t>. Although raw NWP model output does not pertain to point values, it is common practice to verify gridded forecasts against point-rainfall observations to assess forecasts' performance for site-specific predictions (Haiden et al. 2023). Three VRTs were considered in the verification analysis: 0.2 mm/12h (i.e., “dry or not” condition), 10 mm/12h (“wet” condition), and 50 mm/12h (“severe rainfall, with flash flood potential”).</w:t>
      </w:r>
    </w:p>
    <w:p w14:paraId="65F0C5A1" w14:textId="74D5F99F" w:rsidR="00DD4128" w:rsidRDefault="006A31ED" w:rsidP="00856103">
      <w:pPr>
        <w:pStyle w:val="Heading2"/>
      </w:pPr>
      <w:bookmarkStart w:id="52" w:name="_Ref155105894"/>
      <w:r>
        <w:t xml:space="preserve">Forecast reliability: </w:t>
      </w:r>
      <w:commentRangeStart w:id="53"/>
      <w:r>
        <w:t>reliability component of the Brier Score (summary score) and reliability/sharpness diagrams (breakdown score)</w:t>
      </w:r>
      <w:commentRangeEnd w:id="53"/>
      <w:r w:rsidR="00E04C0D">
        <w:rPr>
          <w:rStyle w:val="CommentReference"/>
        </w:rPr>
        <w:commentReference w:id="53"/>
      </w:r>
    </w:p>
    <w:p w14:paraId="7FDFDF3C" w14:textId="544F4467" w:rsidR="00C13027" w:rsidRPr="006535D7" w:rsidRDefault="00C13027" w:rsidP="003013E0">
      <w:r>
        <w:t>The reliability component of the Brier score (Bsrel) is an integral measure of reliability across all issued probabilities</w:t>
      </w:r>
      <w:r w:rsidR="004930DE">
        <w:t xml:space="preserve"> </w:t>
      </w:r>
      <w:sdt>
        <w:sdtPr>
          <w:rPr>
            <w:color w:val="000000"/>
          </w:rPr>
          <w:tag w:val="MENDELEY_CITATION_v3_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"/>
          <w:id w:val="6262976"/>
          <w:placeholder>
            <w:docPart w:val="DefaultPlaceholder_-1854013440"/>
          </w:placeholder>
        </w:sdtPr>
        <w:sdtContent>
          <w:r w:rsidR="00576DA1">
            <w:rPr>
              <w:rFonts w:eastAsia="Times New Roman"/>
            </w:rPr>
            <w:t>(Ferro &amp; Fricker, 2012)</w:t>
          </w:r>
        </w:sdtContent>
      </w:sdt>
      <w:r>
        <w:t>.</w:t>
      </w:r>
      <w:r w:rsidR="003013E0">
        <w:t xml:space="preserve"> </w:t>
      </w:r>
      <w:commentRangeStart w:id="54"/>
      <w:r>
        <w:t>Let us assume</w:t>
      </w:r>
      <w:r>
        <w:rPr>
          <w:color w:val="000000"/>
        </w:rPr>
        <w:t xml:space="preserve"> the occurrence of n events, and let x</w:t>
      </w:r>
      <w:r>
        <w:rPr>
          <w:color w:val="000000"/>
          <w:vertAlign w:val="subscript"/>
        </w:rPr>
        <w:t>1</w:t>
      </w:r>
      <w:r>
        <w:rPr>
          <w:color w:val="000000"/>
        </w:rPr>
        <w:t>, …, x</w:t>
      </w:r>
      <w:r>
        <w:rPr>
          <w:color w:val="000000"/>
          <w:vertAlign w:val="subscript"/>
        </w:rPr>
        <w:t>n</w:t>
      </w:r>
      <w:r>
        <w:rPr>
          <w:color w:val="000000"/>
        </w:rPr>
        <w:t xml:space="preserve"> indicate whether the </w:t>
      </w:r>
      <w:r w:rsidRPr="006A31ED">
        <w:rPr>
          <w:i/>
          <w:iCs/>
          <w:color w:val="000000"/>
        </w:rPr>
        <w:t>i</w:t>
      </w:r>
      <w:r>
        <w:rPr>
          <w:color w:val="000000"/>
        </w:rPr>
        <w:t>th event occurs</w:t>
      </w:r>
      <w:commentRangeEnd w:id="54"/>
      <w:r>
        <w:rPr>
          <w:rStyle w:val="CommentReference"/>
        </w:rPr>
        <w:commentReference w:id="54"/>
      </w:r>
      <w:r>
        <w:rPr>
          <w:color w:val="000000"/>
        </w:rPr>
        <w:t xml:space="preserve"> (i.e., x</w:t>
      </w:r>
      <w:r>
        <w:rPr>
          <w:color w:val="000000"/>
          <w:vertAlign w:val="subscript"/>
        </w:rPr>
        <w:t>i</w:t>
      </w:r>
      <w:r>
        <w:rPr>
          <w:color w:val="000000"/>
        </w:rPr>
        <w:t xml:space="preserve"> = 1) or not (i.e., x</w:t>
      </w:r>
      <w:r>
        <w:rPr>
          <w:color w:val="000000"/>
          <w:vertAlign w:val="subscript"/>
        </w:rPr>
        <w:t>i</w:t>
      </w:r>
      <w:r>
        <w:rPr>
          <w:color w:val="000000"/>
        </w:rPr>
        <w:t xml:space="preserve"> = 0). Suppose that each forecast can take one of the only </w:t>
      </w:r>
      <w:commentRangeStart w:id="55"/>
      <w:r>
        <w:rPr>
          <w:color w:val="000000"/>
        </w:rPr>
        <w:t>K</w:t>
      </w:r>
      <w:commentRangeEnd w:id="55"/>
      <w:r>
        <w:rPr>
          <w:rStyle w:val="CommentReference"/>
        </w:rPr>
        <w:commentReference w:id="55"/>
      </w:r>
      <w:r>
        <w:rPr>
          <w:color w:val="000000"/>
        </w:rPr>
        <w:t xml:space="preserve"> distinct </w:t>
      </w:r>
      <w:commentRangeStart w:id="56"/>
      <w:r>
        <w:rPr>
          <w:color w:val="000000"/>
        </w:rPr>
        <w:t>values</w:t>
      </w:r>
      <w:commentRangeEnd w:id="56"/>
      <w:r>
        <w:rPr>
          <w:rStyle w:val="CommentReference"/>
        </w:rPr>
        <w:commentReference w:id="56"/>
      </w:r>
      <w:r>
        <w:rPr>
          <w:color w:val="000000"/>
        </w:rPr>
        <w:t xml:space="preserve"> </w:t>
      </w:r>
      <w:r w:rsidRPr="006A31ED">
        <w:rPr>
          <w:color w:val="000000"/>
        </w:rPr>
        <w:t>π</w:t>
      </w:r>
      <w:r>
        <w:rPr>
          <w:color w:val="000000"/>
          <w:vertAlign w:val="subscript"/>
        </w:rPr>
        <w:t>1</w:t>
      </w:r>
      <w:r>
        <w:rPr>
          <w:color w:val="000000"/>
        </w:rPr>
        <w:t xml:space="preserve">, …, </w:t>
      </w:r>
      <w:r w:rsidRPr="006A31ED">
        <w:rPr>
          <w:color w:val="000000"/>
        </w:rPr>
        <w:t>π</w:t>
      </w:r>
      <w:r w:rsidRPr="006A31ED">
        <w:rPr>
          <w:color w:val="000000"/>
          <w:vertAlign w:val="subscript"/>
        </w:rPr>
        <w:t>n</w:t>
      </w:r>
      <w:r w:rsidRPr="006A31ED">
        <w:rPr>
          <w:color w:val="000000"/>
        </w:rPr>
        <w:t>. Let n</w:t>
      </w:r>
      <w:r w:rsidRPr="006A31ED">
        <w:rPr>
          <w:color w:val="000000"/>
          <w:vertAlign w:val="subscript"/>
        </w:rPr>
        <w:t>k</w:t>
      </w:r>
      <w:r w:rsidRPr="006A31ED">
        <w:rPr>
          <w:color w:val="000000"/>
        </w:rPr>
        <w:t xml:space="preserve"> be the </w:t>
      </w:r>
      <w:r w:rsidRPr="006A31ED">
        <w:rPr>
          <w:color w:val="000000"/>
        </w:rPr>
        <w:lastRenderedPageBreak/>
        <w:t>number of occasions on which π</w:t>
      </w:r>
      <w:r w:rsidRPr="006A31ED">
        <w:rPr>
          <w:color w:val="000000"/>
          <w:vertAlign w:val="subscript"/>
        </w:rPr>
        <w:t>k</w:t>
      </w:r>
      <w:r w:rsidRPr="006A31ED">
        <w:rPr>
          <w:color w:val="000000"/>
        </w:rPr>
        <w:t xml:space="preserve"> is forecast. For those k for which n</w:t>
      </w:r>
      <w:r w:rsidRPr="006A31ED">
        <w:rPr>
          <w:color w:val="000000"/>
          <w:vertAlign w:val="subscript"/>
        </w:rPr>
        <w:t>k</w:t>
      </w:r>
      <w:r w:rsidRPr="006A31ED">
        <w:rPr>
          <w:color w:val="000000"/>
        </w:rPr>
        <w:t xml:space="preserve"> &gt; 0, define the conditional relative frequency </w:t>
      </w:r>
      <m:oMath>
        <m:acc>
          <m:accPr>
            <m:chr m:val="̅"/>
            <m:ctrlPr>
              <w:rPr>
                <w:rFonts w:ascii="Cambria Math" w:hAnsi="Cambria Math" w:cstheme="minorHAnsi"/>
                <w:i/>
                <w:color w:val="000000"/>
              </w:rPr>
            </m:ctrlPr>
          </m:accPr>
          <m:e>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k</m:t>
                </m:r>
              </m:sub>
            </m:sSub>
          </m:e>
        </m:acc>
      </m:oMath>
      <w:r w:rsidRPr="006A31ED">
        <w:rPr>
          <w:rFonts w:eastAsiaTheme="minorEastAsia"/>
          <w:color w:val="000000"/>
        </w:rPr>
        <w:t xml:space="preserve"> to be the proportion of events that occur out of the n</w:t>
      </w:r>
      <w:r w:rsidRPr="006A31ED">
        <w:rPr>
          <w:rFonts w:eastAsiaTheme="minorEastAsia"/>
          <w:color w:val="000000"/>
          <w:vertAlign w:val="subscript"/>
        </w:rPr>
        <w:t>k</w:t>
      </w:r>
      <w:r w:rsidRPr="006A31ED">
        <w:rPr>
          <w:rFonts w:eastAsiaTheme="minorEastAsia"/>
          <w:color w:val="000000"/>
        </w:rPr>
        <w:t xml:space="preserve"> occasions on which </w:t>
      </w:r>
      <m:oMath>
        <m:r>
          <w:rPr>
            <w:rFonts w:ascii="Cambria Math" w:eastAsiaTheme="minorEastAsia" w:hAnsi="Cambria Math" w:cstheme="minorHAnsi"/>
            <w:color w:val="000000"/>
          </w:rPr>
          <m:t>π</m:t>
        </m:r>
      </m:oMath>
      <w:r w:rsidRPr="006A31ED">
        <w:rPr>
          <w:rFonts w:eastAsiaTheme="minorEastAsia"/>
          <w:color w:val="000000"/>
          <w:vertAlign w:val="subscript"/>
        </w:rPr>
        <w:t>k</w:t>
      </w:r>
      <w:r w:rsidRPr="006A31ED">
        <w:rPr>
          <w:rFonts w:eastAsiaTheme="minorEastAsia"/>
          <w:color w:val="000000"/>
        </w:rPr>
        <w:t xml:space="preserve"> is forecast: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985"/>
      </w:tblGrid>
      <w:tr w:rsidR="00C13027" w14:paraId="661D5FAC" w14:textId="77777777" w:rsidTr="006A31ED">
        <w:trPr>
          <w:trHeight w:val="906"/>
        </w:trPr>
        <w:tc>
          <w:tcPr>
            <w:tcW w:w="8926" w:type="dxa"/>
            <w:vAlign w:val="center"/>
          </w:tcPr>
          <w:p w14:paraId="4A83F4B6" w14:textId="77777777" w:rsidR="00C13027" w:rsidRPr="00DB1E99" w:rsidRDefault="00000000" w:rsidP="007B1783">
            <w:pPr>
              <w:ind w:firstLine="0"/>
              <w:jc w:val="center"/>
              <w:rPr>
                <w:rFonts w:eastAsiaTheme="minorEastAsia" w:cstheme="minorHAnsi"/>
                <w:iCs/>
                <w:sz w:val="24"/>
                <w:szCs w:val="24"/>
              </w:rPr>
            </w:pPr>
            <m:oMathPara>
              <m:oMath>
                <m:acc>
                  <m:accPr>
                    <m:chr m:val="̅"/>
                    <m:ctrlPr>
                      <w:rPr>
                        <w:rFonts w:ascii="Cambria Math" w:eastAsiaTheme="minorEastAsia" w:hAnsi="Cambria Math" w:cstheme="minorHAnsi"/>
                        <w:iCs/>
                        <w:sz w:val="24"/>
                        <w:szCs w:val="24"/>
                      </w:rPr>
                    </m:ctrlPr>
                  </m:accPr>
                  <m:e>
                    <m:sSub>
                      <m:sSubPr>
                        <m:ctrlPr>
                          <w:rPr>
                            <w:rFonts w:ascii="Cambria Math" w:eastAsiaTheme="minorEastAsia" w:hAnsi="Cambria Math" w:cstheme="minorHAnsi"/>
                            <w:iCs/>
                            <w:sz w:val="24"/>
                            <w:szCs w:val="24"/>
                          </w:rPr>
                        </m:ctrlPr>
                      </m:sSubPr>
                      <m:e>
                        <m:r>
                          <m:rPr>
                            <m:sty m:val="p"/>
                          </m:rPr>
                          <w:rPr>
                            <w:rFonts w:ascii="Cambria Math" w:eastAsiaTheme="minorEastAsia" w:hAnsi="Cambria Math" w:cstheme="minorHAnsi"/>
                            <w:sz w:val="24"/>
                            <w:szCs w:val="24"/>
                          </w:rPr>
                          <m:t>x</m:t>
                        </m:r>
                      </m:e>
                      <m:sub>
                        <m:r>
                          <m:rPr>
                            <m:sty m:val="p"/>
                          </m:rPr>
                          <w:rPr>
                            <w:rFonts w:ascii="Cambria Math" w:eastAsiaTheme="minorEastAsia" w:hAnsi="Cambria Math" w:cstheme="minorHAnsi"/>
                            <w:sz w:val="24"/>
                            <w:szCs w:val="24"/>
                          </w:rPr>
                          <m:t>k</m:t>
                        </m:r>
                      </m:sub>
                    </m:sSub>
                  </m:e>
                </m:acc>
                <m:r>
                  <w:rPr>
                    <w:rFonts w:ascii="Cambria Math" w:eastAsiaTheme="minorEastAsia" w:hAnsi="Cambria Math" w:cstheme="minorHAnsi"/>
                    <w:sz w:val="24"/>
                    <w:szCs w:val="24"/>
                  </w:rPr>
                  <m:t xml:space="preserve">= </m:t>
                </m:r>
                <m:f>
                  <m:fPr>
                    <m:ctrlPr>
                      <w:rPr>
                        <w:rFonts w:ascii="Cambria Math" w:eastAsiaTheme="minorEastAsia" w:hAnsi="Cambria Math" w:cstheme="minorHAnsi"/>
                        <w:i/>
                        <w:iCs/>
                        <w:sz w:val="24"/>
                        <w:szCs w:val="24"/>
                      </w:rPr>
                    </m:ctrlPr>
                  </m:fPr>
                  <m:num>
                    <m:r>
                      <w:rPr>
                        <w:rFonts w:ascii="Cambria Math" w:eastAsiaTheme="minorEastAsia" w:hAnsi="Cambria Math" w:cstheme="minorHAnsi"/>
                        <w:sz w:val="24"/>
                        <w:szCs w:val="24"/>
                      </w:rPr>
                      <m:t>1</m:t>
                    </m:r>
                  </m:num>
                  <m:den>
                    <m:sSub>
                      <m:sSubPr>
                        <m:ctrlPr>
                          <w:rPr>
                            <w:rFonts w:ascii="Cambria Math" w:eastAsiaTheme="minorEastAsia" w:hAnsi="Cambria Math" w:cstheme="minorHAnsi"/>
                            <w:i/>
                            <w:iCs/>
                            <w:sz w:val="24"/>
                            <w:szCs w:val="24"/>
                          </w:rPr>
                        </m:ctrlPr>
                      </m:sSubPr>
                      <m:e>
                        <m:r>
                          <w:rPr>
                            <w:rFonts w:ascii="Cambria Math" w:eastAsiaTheme="minorEastAsia" w:hAnsi="Cambria Math" w:cstheme="minorHAnsi"/>
                            <w:sz w:val="24"/>
                            <w:szCs w:val="24"/>
                          </w:rPr>
                          <m:t>n</m:t>
                        </m:r>
                      </m:e>
                      <m:sub>
                        <m:r>
                          <w:rPr>
                            <w:rFonts w:ascii="Cambria Math" w:eastAsiaTheme="minorEastAsia" w:hAnsi="Cambria Math" w:cstheme="minorHAnsi"/>
                            <w:sz w:val="24"/>
                            <w:szCs w:val="24"/>
                          </w:rPr>
                          <m:t>k</m:t>
                        </m:r>
                      </m:sub>
                    </m:sSub>
                  </m:den>
                </m:f>
                <m:r>
                  <w:rPr>
                    <w:rFonts w:ascii="Cambria Math" w:eastAsiaTheme="minorEastAsia" w:hAnsi="Cambria Math" w:cstheme="minorHAnsi"/>
                    <w:sz w:val="24"/>
                    <w:szCs w:val="24"/>
                  </w:rPr>
                  <m:t xml:space="preserve"> </m:t>
                </m:r>
                <m:nary>
                  <m:naryPr>
                    <m:chr m:val="∑"/>
                    <m:limLoc m:val="undOvr"/>
                    <m:supHide m:val="1"/>
                    <m:ctrlPr>
                      <w:rPr>
                        <w:rFonts w:ascii="Cambria Math" w:eastAsiaTheme="minorEastAsia" w:hAnsi="Cambria Math" w:cstheme="minorHAnsi"/>
                        <w:i/>
                        <w:iCs/>
                        <w:sz w:val="24"/>
                        <w:szCs w:val="24"/>
                      </w:rPr>
                    </m:ctrlPr>
                  </m:naryPr>
                  <m:sub>
                    <m:r>
                      <w:rPr>
                        <w:rFonts w:ascii="Cambria Math" w:eastAsiaTheme="minorEastAsia" w:hAnsi="Cambria Math" w:cstheme="minorHAnsi"/>
                        <w:sz w:val="24"/>
                        <w:szCs w:val="24"/>
                      </w:rPr>
                      <m:t>i</m:t>
                    </m:r>
                  </m:sub>
                  <m:sup/>
                  <m:e>
                    <m:sSub>
                      <m:sSubPr>
                        <m:ctrlPr>
                          <w:rPr>
                            <w:rFonts w:ascii="Cambria Math" w:eastAsiaTheme="minorEastAsia" w:hAnsi="Cambria Math" w:cstheme="minorHAnsi"/>
                            <w:i/>
                            <w:iCs/>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i</m:t>
                        </m:r>
                      </m:sub>
                    </m:sSub>
                  </m:e>
                </m:nary>
              </m:oMath>
            </m:oMathPara>
          </w:p>
        </w:tc>
        <w:tc>
          <w:tcPr>
            <w:tcW w:w="985" w:type="dxa"/>
            <w:vAlign w:val="center"/>
          </w:tcPr>
          <w:p w14:paraId="434FC3F5" w14:textId="77777777" w:rsidR="00C13027" w:rsidRDefault="006A31ED" w:rsidP="007B1783">
            <w:pPr>
              <w:ind w:firstLine="0"/>
              <w:jc w:val="center"/>
            </w:pPr>
            <w:commentRangeStart w:id="57"/>
            <w:r>
              <w:t>(1)</w:t>
            </w:r>
            <w:commentRangeEnd w:id="57"/>
            <w:r w:rsidR="00C13027">
              <w:rPr>
                <w:rStyle w:val="CommentReference"/>
              </w:rPr>
              <w:commentReference w:id="57"/>
            </w:r>
          </w:p>
        </w:tc>
      </w:tr>
    </w:tbl>
    <w:p w14:paraId="0FEC493E" w14:textId="77777777" w:rsidR="00C13027" w:rsidRPr="00994699" w:rsidRDefault="00C13027" w:rsidP="00C13027">
      <w:r>
        <w:t>BSrel is then defined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985"/>
      </w:tblGrid>
      <w:tr w:rsidR="00C13027" w14:paraId="27A24AE6" w14:textId="77777777" w:rsidTr="006A31ED">
        <w:trPr>
          <w:trHeight w:val="722"/>
        </w:trPr>
        <w:tc>
          <w:tcPr>
            <w:tcW w:w="8926" w:type="dxa"/>
            <w:vAlign w:val="center"/>
          </w:tcPr>
          <w:p w14:paraId="76C27762" w14:textId="77777777" w:rsidR="00C13027" w:rsidRPr="00DB1E99" w:rsidRDefault="00C13027" w:rsidP="007B1783">
            <w:pPr>
              <w:ind w:firstLine="0"/>
              <w:jc w:val="center"/>
              <w:rPr>
                <w:rFonts w:eastAsiaTheme="minorEastAsia" w:cstheme="minorHAnsi"/>
                <w:iCs/>
                <w:sz w:val="24"/>
                <w:szCs w:val="24"/>
              </w:rPr>
            </w:pPr>
            <w:r w:rsidRPr="002300A6">
              <w:rPr>
                <w:rFonts w:eastAsiaTheme="minorEastAsia"/>
                <w:iCs/>
                <w:szCs w:val="20"/>
              </w:rPr>
              <w:t>BSrel =</w:t>
            </w:r>
            <w:r>
              <w:rPr>
                <w:rFonts w:eastAsiaTheme="minorEastAsia"/>
                <w:iCs/>
                <w:sz w:val="24"/>
                <w:szCs w:val="24"/>
              </w:rPr>
              <w:t xml:space="preserve"> </w:t>
            </w:r>
            <m:oMath>
              <m:nary>
                <m:naryPr>
                  <m:chr m:val="∑"/>
                  <m:limLoc m:val="undOvr"/>
                  <m:supHide m:val="1"/>
                  <m:ctrlPr>
                    <w:rPr>
                      <w:rFonts w:ascii="Cambria Math" w:hAnsi="Cambria Math" w:cstheme="minorHAnsi"/>
                      <w:iCs/>
                      <w:sz w:val="24"/>
                      <w:szCs w:val="24"/>
                    </w:rPr>
                  </m:ctrlPr>
                </m:naryPr>
                <m:sub>
                  <m:r>
                    <m:rPr>
                      <m:sty m:val="p"/>
                    </m:rPr>
                    <w:rPr>
                      <w:rFonts w:ascii="Cambria Math" w:hAnsi="Cambria Math" w:cstheme="minorHAnsi"/>
                      <w:sz w:val="24"/>
                      <w:szCs w:val="24"/>
                    </w:rPr>
                    <m:t>k</m:t>
                  </m:r>
                </m:sub>
                <m:sup/>
                <m:e>
                  <m:f>
                    <m:fPr>
                      <m:ctrlPr>
                        <w:rPr>
                          <w:rFonts w:ascii="Cambria Math" w:hAnsi="Cambria Math" w:cstheme="minorHAnsi"/>
                          <w:iCs/>
                          <w:sz w:val="24"/>
                          <w:szCs w:val="24"/>
                        </w:rPr>
                      </m:ctrlPr>
                    </m:fPr>
                    <m:num>
                      <m:sSub>
                        <m:sSubPr>
                          <m:ctrlPr>
                            <w:rPr>
                              <w:rFonts w:ascii="Cambria Math" w:hAnsi="Cambria Math" w:cstheme="minorHAnsi"/>
                              <w:iCs/>
                              <w:sz w:val="24"/>
                              <w:szCs w:val="24"/>
                            </w:rPr>
                          </m:ctrlPr>
                        </m:sSubPr>
                        <m:e>
                          <m:r>
                            <m:rPr>
                              <m:sty m:val="p"/>
                            </m:rPr>
                            <w:rPr>
                              <w:rFonts w:ascii="Cambria Math" w:hAnsi="Cambria Math" w:cstheme="minorHAnsi"/>
                              <w:sz w:val="24"/>
                              <w:szCs w:val="24"/>
                            </w:rPr>
                            <m:t>n</m:t>
                          </m:r>
                        </m:e>
                        <m:sub>
                          <m:r>
                            <m:rPr>
                              <m:sty m:val="p"/>
                            </m:rPr>
                            <w:rPr>
                              <w:rFonts w:ascii="Cambria Math" w:hAnsi="Cambria Math" w:cstheme="minorHAnsi"/>
                              <w:sz w:val="24"/>
                              <w:szCs w:val="24"/>
                            </w:rPr>
                            <m:t>k</m:t>
                          </m:r>
                        </m:sub>
                      </m:sSub>
                    </m:num>
                    <m:den>
                      <m:r>
                        <m:rPr>
                          <m:sty m:val="p"/>
                        </m:rPr>
                        <w:rPr>
                          <w:rFonts w:ascii="Cambria Math" w:hAnsi="Cambria Math" w:cstheme="minorHAnsi"/>
                          <w:sz w:val="24"/>
                          <w:szCs w:val="24"/>
                        </w:rPr>
                        <m:t>n</m:t>
                      </m:r>
                    </m:den>
                  </m:f>
                </m:e>
              </m:nary>
            </m:oMath>
            <w:r w:rsidRPr="000975A5">
              <w:rPr>
                <w:rFonts w:eastAsiaTheme="minorEastAsia" w:cstheme="minorHAnsi"/>
                <w:iCs/>
                <w:sz w:val="24"/>
                <w:szCs w:val="24"/>
              </w:rPr>
              <w:t xml:space="preserve"> (</w:t>
            </w:r>
            <m:oMath>
              <m:sSub>
                <m:sSubPr>
                  <m:ctrlPr>
                    <w:rPr>
                      <w:rFonts w:ascii="Cambria Math" w:eastAsiaTheme="minorEastAsia" w:hAnsi="Cambria Math" w:cstheme="minorHAnsi"/>
                      <w:iCs/>
                      <w:sz w:val="24"/>
                      <w:szCs w:val="24"/>
                    </w:rPr>
                  </m:ctrlPr>
                </m:sSubPr>
                <m:e>
                  <m:r>
                    <m:rPr>
                      <m:sty m:val="p"/>
                    </m:rPr>
                    <w:rPr>
                      <w:rFonts w:ascii="Cambria Math" w:eastAsiaTheme="minorEastAsia" w:hAnsi="Cambria Math" w:cstheme="minorHAnsi"/>
                      <w:sz w:val="24"/>
                      <w:szCs w:val="24"/>
                    </w:rPr>
                    <m:t>π</m:t>
                  </m:r>
                </m:e>
                <m:sub>
                  <m:r>
                    <m:rPr>
                      <m:sty m:val="p"/>
                    </m:rPr>
                    <w:rPr>
                      <w:rFonts w:ascii="Cambria Math" w:eastAsiaTheme="minorEastAsia" w:hAnsi="Cambria Math" w:cstheme="minorHAnsi"/>
                      <w:sz w:val="24"/>
                      <w:szCs w:val="24"/>
                    </w:rPr>
                    <m:t>k</m:t>
                  </m:r>
                </m:sub>
              </m:sSub>
            </m:oMath>
            <w:r w:rsidRPr="000975A5">
              <w:rPr>
                <w:rFonts w:eastAsiaTheme="minorEastAsia" w:cstheme="minorHAnsi"/>
                <w:iCs/>
                <w:sz w:val="24"/>
                <w:szCs w:val="24"/>
              </w:rPr>
              <w:t xml:space="preserve"> </w:t>
            </w:r>
            <w:r>
              <w:rPr>
                <w:rFonts w:eastAsiaTheme="minorEastAsia" w:cstheme="minorHAnsi"/>
                <w:iCs/>
                <w:sz w:val="24"/>
                <w:szCs w:val="24"/>
              </w:rPr>
              <w:t>–</w:t>
            </w:r>
            <w:r w:rsidRPr="000975A5">
              <w:rPr>
                <w:rFonts w:eastAsiaTheme="minorEastAsia" w:cstheme="minorHAnsi"/>
                <w:iCs/>
                <w:sz w:val="24"/>
                <w:szCs w:val="24"/>
              </w:rPr>
              <w:t xml:space="preserve"> </w:t>
            </w:r>
            <m:oMath>
              <m:acc>
                <m:accPr>
                  <m:chr m:val="̅"/>
                  <m:ctrlPr>
                    <w:rPr>
                      <w:rFonts w:ascii="Cambria Math" w:eastAsiaTheme="minorEastAsia" w:hAnsi="Cambria Math" w:cstheme="minorHAnsi"/>
                      <w:iCs/>
                      <w:sz w:val="24"/>
                      <w:szCs w:val="24"/>
                    </w:rPr>
                  </m:ctrlPr>
                </m:accPr>
                <m:e>
                  <m:sSub>
                    <m:sSubPr>
                      <m:ctrlPr>
                        <w:rPr>
                          <w:rFonts w:ascii="Cambria Math" w:eastAsiaTheme="minorEastAsia" w:hAnsi="Cambria Math" w:cstheme="minorHAnsi"/>
                          <w:iCs/>
                          <w:sz w:val="24"/>
                          <w:szCs w:val="24"/>
                        </w:rPr>
                      </m:ctrlPr>
                    </m:sSubPr>
                    <m:e>
                      <m:r>
                        <m:rPr>
                          <m:sty m:val="p"/>
                        </m:rPr>
                        <w:rPr>
                          <w:rFonts w:ascii="Cambria Math" w:eastAsiaTheme="minorEastAsia" w:hAnsi="Cambria Math" w:cstheme="minorHAnsi"/>
                          <w:sz w:val="24"/>
                          <w:szCs w:val="24"/>
                        </w:rPr>
                        <m:t>x</m:t>
                      </m:r>
                    </m:e>
                    <m:sub>
                      <m:r>
                        <m:rPr>
                          <m:sty m:val="p"/>
                        </m:rPr>
                        <w:rPr>
                          <w:rFonts w:ascii="Cambria Math" w:eastAsiaTheme="minorEastAsia" w:hAnsi="Cambria Math" w:cstheme="minorHAnsi"/>
                          <w:sz w:val="24"/>
                          <w:szCs w:val="24"/>
                        </w:rPr>
                        <m:t>k</m:t>
                      </m:r>
                    </m:sub>
                  </m:sSub>
                </m:e>
              </m:acc>
            </m:oMath>
            <w:r w:rsidRPr="000975A5">
              <w:rPr>
                <w:rFonts w:eastAsiaTheme="minorEastAsia" w:cstheme="minorHAnsi"/>
                <w:iCs/>
                <w:sz w:val="24"/>
                <w:szCs w:val="24"/>
              </w:rPr>
              <w:t>)</w:t>
            </w:r>
          </w:p>
        </w:tc>
        <w:tc>
          <w:tcPr>
            <w:tcW w:w="985" w:type="dxa"/>
            <w:vAlign w:val="center"/>
          </w:tcPr>
          <w:p w14:paraId="1D6ADCB8" w14:textId="77777777" w:rsidR="00C13027" w:rsidRDefault="006A31ED" w:rsidP="007B1783">
            <w:pPr>
              <w:ind w:firstLine="0"/>
              <w:jc w:val="center"/>
            </w:pPr>
            <w:commentRangeStart w:id="58"/>
            <w:r>
              <w:t>(2)</w:t>
            </w:r>
            <w:commentRangeEnd w:id="58"/>
            <w:r w:rsidR="00C13027">
              <w:rPr>
                <w:rStyle w:val="CommentReference"/>
              </w:rPr>
              <w:commentReference w:id="58"/>
            </w:r>
          </w:p>
        </w:tc>
      </w:tr>
    </w:tbl>
    <w:p w14:paraId="7353821C" w14:textId="6ED15CC6" w:rsidR="00C13027" w:rsidRDefault="006A31ED" w:rsidP="006C11B6">
      <w:pPr>
        <w:rPr>
          <w:color w:val="000000"/>
        </w:rPr>
      </w:pPr>
      <w:r w:rsidRPr="006A31ED">
        <w:rPr>
          <w:color w:val="000000" w:themeColor="text1"/>
        </w:rPr>
        <w:t xml:space="preserve">BSrel takes values in the interval [0,∞), with 0 being the best score obtained when the conditional relative frequencies are equal to their corresponding forecasts. The plot of BSrel values for different lead time allows us to compare how the </w:t>
      </w:r>
      <w:commentRangeStart w:id="59"/>
      <w:r w:rsidRPr="006A31ED">
        <w:rPr>
          <w:color w:val="000000" w:themeColor="text1"/>
        </w:rPr>
        <w:t>discrimination ability</w:t>
      </w:r>
      <w:commentRangeEnd w:id="59"/>
      <w:r w:rsidR="00856E5F">
        <w:rPr>
          <w:rStyle w:val="CommentReference"/>
        </w:rPr>
        <w:commentReference w:id="59"/>
      </w:r>
      <w:r w:rsidRPr="006A31ED">
        <w:rPr>
          <w:color w:val="000000" w:themeColor="text1"/>
        </w:rPr>
        <w:t xml:space="preserve"> in the three forecasting systems varies in time. </w:t>
      </w:r>
      <w:r>
        <w:t>(</w:t>
      </w:r>
      <w:r w:rsidR="00856E5F">
        <w:fldChar w:fldCharType="begin"/>
      </w:r>
      <w:r w:rsidR="00856E5F">
        <w:instrText xml:space="preserve"> REF _Ref155124255 \h </w:instrText>
      </w:r>
      <w:r w:rsidR="00856E5F">
        <w:fldChar w:fldCharType="separate"/>
      </w:r>
      <w:r w:rsidRPr="006A31ED">
        <w:rPr>
          <w:b/>
          <w:bCs/>
        </w:rPr>
        <w:t xml:space="preserve">Figure </w:t>
      </w:r>
      <w:r w:rsidRPr="006A31ED">
        <w:rPr>
          <w:b/>
          <w:bCs/>
          <w:noProof/>
        </w:rPr>
        <w:t>3</w:t>
      </w:r>
      <w:r w:rsidR="00856E5F">
        <w:fldChar w:fldCharType="end"/>
      </w:r>
      <w:r w:rsidRPr="006A31ED">
        <w:rPr>
          <w:b/>
          <w:bCs/>
        </w:rPr>
        <w:t>a</w:t>
      </w:r>
      <w:r>
        <w:t>).</w:t>
      </w:r>
    </w:p>
    <w:p w14:paraId="3AA7634E" w14:textId="390DC036" w:rsidR="00BE75AF" w:rsidRDefault="006A31ED" w:rsidP="001137CD">
      <w:pPr>
        <w:rPr>
          <w:color w:val="000000"/>
        </w:rPr>
      </w:pPr>
      <w:r w:rsidRPr="006A31ED">
        <w:rPr>
          <w:color w:val="000000" w:themeColor="text1"/>
        </w:rPr>
        <w:t xml:space="preserve">Reliability diagrams plot the relative forecast probability of an event against its correspondent relative observational frequency, indicating how </w:t>
      </w:r>
      <w:commentRangeStart w:id="60"/>
      <w:r w:rsidRPr="006A31ED">
        <w:rPr>
          <w:color w:val="000000" w:themeColor="text1"/>
        </w:rPr>
        <w:t>often a forecast probability occurred in reality</w:t>
      </w:r>
      <w:commentRangeEnd w:id="60"/>
      <w:r w:rsidR="00AD48EA">
        <w:rPr>
          <w:rStyle w:val="CommentReference"/>
        </w:rPr>
        <w:commentReference w:id="60"/>
      </w:r>
      <w:r w:rsidRPr="006A31ED">
        <w:rPr>
          <w:color w:val="000000" w:themeColor="text1"/>
        </w:rPr>
        <w:t xml:space="preserve"> (</w:t>
      </w:r>
      <w:r w:rsidR="00AD48EA">
        <w:fldChar w:fldCharType="begin"/>
      </w:r>
      <w:r w:rsidR="00AD48EA">
        <w:instrText xml:space="preserve"> REF _Ref155124255 \h </w:instrText>
      </w:r>
      <w:r w:rsidR="00AD48EA">
        <w:fldChar w:fldCharType="separate"/>
      </w:r>
      <w:r w:rsidRPr="006A31ED">
        <w:rPr>
          <w:b/>
          <w:bCs/>
        </w:rPr>
        <w:t xml:space="preserve">Figure </w:t>
      </w:r>
      <w:r w:rsidRPr="006A31ED">
        <w:rPr>
          <w:b/>
          <w:bCs/>
          <w:noProof/>
        </w:rPr>
        <w:t>3</w:t>
      </w:r>
      <w:r w:rsidR="00AD48EA">
        <w:fldChar w:fldCharType="end"/>
      </w:r>
      <w:r w:rsidRPr="006A31ED">
        <w:rPr>
          <w:b/>
          <w:bCs/>
        </w:rPr>
        <w:t>b</w:t>
      </w:r>
      <w:r>
        <w:t xml:space="preserve"> - Reliability diagram</w:t>
      </w:r>
      <w:r w:rsidRPr="006A31ED">
        <w:rPr>
          <w:color w:val="000000" w:themeColor="text1"/>
        </w:rPr>
        <w:t xml:space="preserve">). Perfect forecasting systems should have forecasts of x% being observed x% of the time. In this case, the </w:t>
      </w:r>
      <w:commentRangeStart w:id="61"/>
      <w:r w:rsidRPr="006A31ED">
        <w:rPr>
          <w:color w:val="000000" w:themeColor="text1"/>
        </w:rPr>
        <w:t>reliability diagram</w:t>
      </w:r>
      <w:commentRangeEnd w:id="61"/>
      <w:r w:rsidR="00AD48EA">
        <w:rPr>
          <w:rStyle w:val="CommentReference"/>
        </w:rPr>
        <w:commentReference w:id="61"/>
      </w:r>
      <w:r w:rsidRPr="006A31ED">
        <w:rPr>
          <w:color w:val="000000" w:themeColor="text1"/>
        </w:rPr>
        <w:t xml:space="preserve"> lies on the </w:t>
      </w:r>
      <w:commentRangeStart w:id="62"/>
      <w:r w:rsidRPr="006A31ED">
        <w:rPr>
          <w:color w:val="000000" w:themeColor="text1"/>
        </w:rPr>
        <w:t>diagram’s</w:t>
      </w:r>
      <w:commentRangeEnd w:id="62"/>
      <w:r w:rsidR="00AD48EA">
        <w:rPr>
          <w:rStyle w:val="CommentReference"/>
        </w:rPr>
        <w:commentReference w:id="62"/>
      </w:r>
      <w:r w:rsidRPr="006A31ED">
        <w:rPr>
          <w:color w:val="000000" w:themeColor="text1"/>
        </w:rPr>
        <w:t xml:space="preserve"> diagonal. If the reliability diagram is above the diagram’s diagonal for a specific forecast probability threshold, the forecasting system tends to underpredict the considered event with such forecast probability threshold. If it lies below the diagram’s diagonal, the forecasting system tends to overpredict it. When analysing reliability diagrams, it is important to know the frequency distribution of forecasts issued with certain probabilities to indicate how forecasts tend to be distributed. For example, the small probability thresholds (within the red box in </w:t>
      </w:r>
      <w:r w:rsidR="00AD48EA">
        <w:fldChar w:fldCharType="begin"/>
      </w:r>
      <w:r w:rsidR="00AD48EA">
        <w:instrText xml:space="preserve"> REF _Ref155124255 \h </w:instrText>
      </w:r>
      <w:r w:rsidR="00AD48EA">
        <w:fldChar w:fldCharType="separate"/>
      </w:r>
      <w:r w:rsidRPr="006A31ED">
        <w:rPr>
          <w:b/>
          <w:bCs/>
        </w:rPr>
        <w:t xml:space="preserve">Figure </w:t>
      </w:r>
      <w:r w:rsidRPr="006A31ED">
        <w:rPr>
          <w:b/>
          <w:bCs/>
          <w:noProof/>
        </w:rPr>
        <w:t>3</w:t>
      </w:r>
      <w:r w:rsidR="00AD48EA">
        <w:fldChar w:fldCharType="end"/>
      </w:r>
      <w:r w:rsidRPr="006A31ED">
        <w:rPr>
          <w:b/>
          <w:bCs/>
        </w:rPr>
        <w:t>b</w:t>
      </w:r>
      <w:r>
        <w:t xml:space="preserve"> - Reliability diagram</w:t>
      </w:r>
      <w:r w:rsidRPr="006A31ED">
        <w:rPr>
          <w:color w:val="000000" w:themeColor="text1"/>
        </w:rPr>
        <w:t>) are the most important when considering high VRTs because the sample of events exceeding the VRT with high probabilities is small. For this reason, reliability diagrams must be accompanied with sharpness diagrams, which plot the absolute frequency of forecasts issued with different probabilities (</w:t>
      </w:r>
      <w:r w:rsidR="00AD48EA">
        <w:fldChar w:fldCharType="begin"/>
      </w:r>
      <w:r w:rsidR="00AD48EA">
        <w:instrText xml:space="preserve"> REF _Ref155124255 \h </w:instrText>
      </w:r>
      <w:r w:rsidR="00AD48EA">
        <w:fldChar w:fldCharType="separate"/>
      </w:r>
      <w:r w:rsidRPr="006A31ED">
        <w:rPr>
          <w:b/>
          <w:bCs/>
        </w:rPr>
        <w:t xml:space="preserve">Figure </w:t>
      </w:r>
      <w:r w:rsidRPr="006A31ED">
        <w:rPr>
          <w:b/>
          <w:bCs/>
          <w:noProof/>
        </w:rPr>
        <w:t>3</w:t>
      </w:r>
      <w:r w:rsidR="00AD48EA">
        <w:fldChar w:fldCharType="end"/>
      </w:r>
      <w:r w:rsidRPr="006A31ED">
        <w:rPr>
          <w:b/>
          <w:bCs/>
        </w:rPr>
        <w:t>b</w:t>
      </w:r>
      <w:r>
        <w:t xml:space="preserve"> - Sharpness diagram</w:t>
      </w:r>
      <w:r w:rsidRPr="006A31ED">
        <w:rPr>
          <w:color w:val="000000" w:themeColor="text1"/>
        </w:rPr>
        <w:t xml:space="preserve">). </w:t>
      </w:r>
    </w:p>
    <w:p w14:paraId="230C08F1" w14:textId="3BDF8E4B" w:rsidR="00F211B5" w:rsidRPr="00F211B5" w:rsidRDefault="001318BA" w:rsidP="007228E2">
      <w:pPr>
        <w:pStyle w:val="Heading2"/>
      </w:pPr>
      <w:bookmarkStart w:id="63" w:name="_Ref155105896"/>
      <w:bookmarkEnd w:id="52"/>
      <w:r>
        <w:t xml:space="preserve">Forecast </w:t>
      </w:r>
      <w:r w:rsidR="00F211B5">
        <w:t>d</w:t>
      </w:r>
      <w:r w:rsidR="008F46F7">
        <w:t>iscrimination ability</w:t>
      </w:r>
      <w:r>
        <w:t xml:space="preserve">: </w:t>
      </w:r>
      <w:r w:rsidR="000B382A">
        <w:t>ROC</w:t>
      </w:r>
      <w:r w:rsidR="00F211B5">
        <w:t xml:space="preserve"> curves</w:t>
      </w:r>
      <w:r>
        <w:t xml:space="preserve"> (breakdown score)</w:t>
      </w:r>
      <w:r w:rsidR="000B382A">
        <w:t xml:space="preserve"> and </w:t>
      </w:r>
      <w:r w:rsidR="008C355F">
        <w:t>area under the ROC curve</w:t>
      </w:r>
      <w:r w:rsidR="008B6AF8">
        <w:t>s</w:t>
      </w:r>
      <w:r w:rsidR="008C355F">
        <w:t xml:space="preserve"> </w:t>
      </w:r>
      <w:r w:rsidR="000B382A">
        <w:t>(summary score)</w:t>
      </w:r>
      <w:bookmarkEnd w:id="63"/>
    </w:p>
    <w:p w14:paraId="77A9993D" w14:textId="3A41C8AB" w:rsidR="002B61DE" w:rsidRPr="00B075A3" w:rsidRDefault="006A31ED" w:rsidP="00422B7E">
      <w:r>
        <w:t xml:space="preserve">Relative Operating Characteristic (ROC) curves are built from a 2 × 2 contingency table that quantifies hits (H), misses (M), false alarms (FA), and correct negatives (CN) that occur when action is advised based on the </w:t>
      </w:r>
      <w:commentRangeStart w:id="64"/>
      <w:r>
        <w:t>VRT exceeding sampled probability thresholds</w:t>
      </w:r>
      <w:commentRangeEnd w:id="64"/>
      <w:r w:rsidR="00D81E90">
        <w:rPr>
          <w:rStyle w:val="CommentReference"/>
        </w:rPr>
        <w:commentReference w:id="64"/>
      </w:r>
      <w:r>
        <w:t xml:space="preserve"> (see </w:t>
      </w:r>
      <w:r w:rsidR="00D81E90">
        <w:fldChar w:fldCharType="begin"/>
      </w:r>
      <w:r w:rsidR="00D81E90">
        <w:instrText xml:space="preserve"> REF _Ref150245905 \h </w:instrText>
      </w:r>
      <w:r w:rsidR="00D81E90">
        <w:fldChar w:fldCharType="separate"/>
      </w:r>
      <w:r w:rsidRPr="006A31ED">
        <w:rPr>
          <w:b/>
          <w:bCs/>
        </w:rPr>
        <w:t xml:space="preserve">Table </w:t>
      </w:r>
      <w:r w:rsidRPr="006A31ED">
        <w:rPr>
          <w:b/>
          <w:bCs/>
          <w:noProof/>
        </w:rPr>
        <w:t>1</w:t>
      </w:r>
      <w:r w:rsidR="00D81E90">
        <w:fldChar w:fldCharType="end"/>
      </w:r>
      <w:r>
        <w:t xml:space="preserve"> for the definition of the constituting elements of the contingency table). Hit rates (HR) and false alarm rates (FAR) are computed, respectively, from equations (1) and (2):</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702"/>
      </w:tblGrid>
      <w:tr w:rsidR="002B61DE" w:rsidRPr="00B075A3" w14:paraId="043BA503" w14:textId="77777777" w:rsidTr="001934C4">
        <w:trPr>
          <w:trHeight w:val="610"/>
        </w:trPr>
        <w:tc>
          <w:tcPr>
            <w:tcW w:w="8926" w:type="dxa"/>
            <w:vAlign w:val="center"/>
          </w:tcPr>
          <w:p w14:paraId="0C347B31" w14:textId="77777777" w:rsidR="002B61DE" w:rsidRPr="00B075A3" w:rsidRDefault="002B61DE" w:rsidP="007B1783">
            <w:pPr>
              <w:ind w:firstLine="0"/>
              <w:jc w:val="center"/>
            </w:pPr>
            <w:r w:rsidRPr="00B075A3">
              <w:t>HR = H / (H+M) [values between 0 and 1]</w:t>
            </w:r>
          </w:p>
        </w:tc>
        <w:tc>
          <w:tcPr>
            <w:tcW w:w="702" w:type="dxa"/>
            <w:vAlign w:val="center"/>
          </w:tcPr>
          <w:p w14:paraId="5466BBB3" w14:textId="77777777" w:rsidR="002B61DE" w:rsidRPr="00B075A3" w:rsidRDefault="002B61DE" w:rsidP="007B1783">
            <w:pPr>
              <w:ind w:firstLine="0"/>
              <w:jc w:val="center"/>
            </w:pPr>
            <w:r w:rsidRPr="00B075A3">
              <w:t>(</w:t>
            </w:r>
            <w:r>
              <w:t>1</w:t>
            </w:r>
            <w:r w:rsidRPr="00B075A3">
              <w:t>)</w:t>
            </w:r>
          </w:p>
        </w:tc>
      </w:tr>
      <w:tr w:rsidR="002B61DE" w:rsidRPr="00B075A3" w14:paraId="11D543CB" w14:textId="77777777" w:rsidTr="001934C4">
        <w:trPr>
          <w:trHeight w:val="690"/>
        </w:trPr>
        <w:tc>
          <w:tcPr>
            <w:tcW w:w="8926" w:type="dxa"/>
            <w:vAlign w:val="center"/>
          </w:tcPr>
          <w:p w14:paraId="741E63D3" w14:textId="77777777" w:rsidR="002B61DE" w:rsidRPr="00B075A3" w:rsidRDefault="002B61DE" w:rsidP="007B1783">
            <w:pPr>
              <w:ind w:firstLine="0"/>
              <w:jc w:val="center"/>
            </w:pPr>
            <w:r w:rsidRPr="00B075A3">
              <w:t>FAR = FA / (FA+CN) [values between 0 and 1]</w:t>
            </w:r>
          </w:p>
        </w:tc>
        <w:tc>
          <w:tcPr>
            <w:tcW w:w="702" w:type="dxa"/>
            <w:vAlign w:val="center"/>
          </w:tcPr>
          <w:p w14:paraId="4CE89627" w14:textId="77777777" w:rsidR="002B61DE" w:rsidRPr="00B075A3" w:rsidRDefault="002B61DE" w:rsidP="007B1783">
            <w:pPr>
              <w:ind w:firstLine="0"/>
              <w:jc w:val="center"/>
            </w:pPr>
            <w:r w:rsidRPr="00B075A3">
              <w:t>(</w:t>
            </w:r>
            <w:r>
              <w:t>2</w:t>
            </w:r>
            <w:r w:rsidRPr="00B075A3">
              <w:t>)</w:t>
            </w:r>
          </w:p>
        </w:tc>
      </w:tr>
    </w:tbl>
    <w:p w14:paraId="5A73F916" w14:textId="0E7459EA" w:rsidR="00D63A58" w:rsidRDefault="00AB2733" w:rsidP="0052003C">
      <w:pPr>
        <w:rPr>
          <w:color w:val="000000"/>
        </w:rPr>
      </w:pPr>
      <w:r w:rsidRPr="00AB2733">
        <w:rPr>
          <w:color w:val="000000"/>
        </w:rPr>
        <w:t>HRs are mapped (Y-axis) against FARs (X-axis) in a unit square. The location of the ROC curve in the graph</w:t>
      </w:r>
      <w:r w:rsidR="002C78EB">
        <w:rPr>
          <w:color w:val="000000"/>
        </w:rPr>
        <w:t xml:space="preserve"> (</w:t>
      </w:r>
      <w:r w:rsidR="002C78EB">
        <w:rPr>
          <w:color w:val="000000"/>
        </w:rPr>
        <w:fldChar w:fldCharType="begin"/>
      </w:r>
      <w:r w:rsidR="002C78EB">
        <w:rPr>
          <w:color w:val="000000"/>
        </w:rPr>
        <w:instrText xml:space="preserve"> REF _Ref155124255 \h </w:instrText>
      </w:r>
      <w:r w:rsidR="002C78EB">
        <w:rPr>
          <w:color w:val="000000"/>
        </w:rPr>
      </w:r>
      <w:r w:rsidR="002C78EB">
        <w:rPr>
          <w:color w:val="000000"/>
        </w:rPr>
        <w:fldChar w:fldCharType="separate"/>
      </w:r>
      <w:r w:rsidR="000A7251" w:rsidRPr="00D8073A">
        <w:rPr>
          <w:b/>
          <w:bCs/>
        </w:rPr>
        <w:t xml:space="preserve">Figure </w:t>
      </w:r>
      <w:r w:rsidR="000A7251">
        <w:rPr>
          <w:b/>
          <w:bCs/>
          <w:noProof/>
        </w:rPr>
        <w:t>3</w:t>
      </w:r>
      <w:r w:rsidR="002C78EB">
        <w:rPr>
          <w:color w:val="000000"/>
        </w:rPr>
        <w:fldChar w:fldCharType="end"/>
      </w:r>
      <w:r w:rsidR="002C78EB" w:rsidRPr="003C7914">
        <w:rPr>
          <w:b/>
          <w:bCs/>
          <w:color w:val="000000"/>
        </w:rPr>
        <w:t>c</w:t>
      </w:r>
      <w:r w:rsidR="002C78EB">
        <w:rPr>
          <w:color w:val="000000"/>
        </w:rPr>
        <w:t xml:space="preserve">) </w:t>
      </w:r>
      <w:r w:rsidR="002E3EFF">
        <w:rPr>
          <w:color w:val="000000"/>
        </w:rPr>
        <w:t xml:space="preserve">breaks down the </w:t>
      </w:r>
      <w:r w:rsidR="00DE2EAE">
        <w:rPr>
          <w:color w:val="000000"/>
        </w:rPr>
        <w:t xml:space="preserve">measure of </w:t>
      </w:r>
      <w:r w:rsidR="00680921">
        <w:rPr>
          <w:color w:val="000000"/>
        </w:rPr>
        <w:t>HRs against FARs</w:t>
      </w:r>
      <w:r w:rsidR="00DE2EAE">
        <w:rPr>
          <w:color w:val="000000"/>
        </w:rPr>
        <w:t xml:space="preserve"> for each </w:t>
      </w:r>
      <w:commentRangeStart w:id="65"/>
      <w:r w:rsidR="00DE2EAE">
        <w:rPr>
          <w:color w:val="000000"/>
        </w:rPr>
        <w:t>probability threshold</w:t>
      </w:r>
      <w:commentRangeEnd w:id="65"/>
      <w:r>
        <w:rPr>
          <w:rStyle w:val="CommentReference"/>
        </w:rPr>
        <w:commentReference w:id="65"/>
      </w:r>
      <w:r w:rsidR="00680921">
        <w:rPr>
          <w:color w:val="000000"/>
        </w:rPr>
        <w:t>. T</w:t>
      </w:r>
      <w:r w:rsidR="00DE2EAE">
        <w:rPr>
          <w:color w:val="000000"/>
        </w:rPr>
        <w:t>he</w:t>
      </w:r>
      <w:r w:rsidRPr="00AB2733">
        <w:rPr>
          <w:color w:val="000000"/>
        </w:rPr>
        <w:t xml:space="preserve"> </w:t>
      </w:r>
      <w:r w:rsidR="00680921">
        <w:rPr>
          <w:color w:val="000000"/>
        </w:rPr>
        <w:t xml:space="preserve">values of the </w:t>
      </w:r>
      <w:r w:rsidRPr="00AB2733">
        <w:rPr>
          <w:color w:val="000000"/>
        </w:rPr>
        <w:t xml:space="preserve">geometrical area under the ROC curve (AROC) </w:t>
      </w:r>
      <w:r w:rsidR="00680921">
        <w:rPr>
          <w:color w:val="000000"/>
        </w:rPr>
        <w:t xml:space="preserve">provides a summary measure of the discrimination ability </w:t>
      </w:r>
      <w:r w:rsidR="00E01F06">
        <w:rPr>
          <w:color w:val="000000"/>
        </w:rPr>
        <w:t xml:space="preserve">across all probability thresholds. The plot of AROC values </w:t>
      </w:r>
      <w:r w:rsidR="00250A88">
        <w:rPr>
          <w:color w:val="000000"/>
        </w:rPr>
        <w:t>for different</w:t>
      </w:r>
      <w:r w:rsidR="00E01F06">
        <w:rPr>
          <w:color w:val="000000"/>
        </w:rPr>
        <w:t xml:space="preserve"> lead time</w:t>
      </w:r>
      <w:r w:rsidR="00250A88">
        <w:rPr>
          <w:color w:val="000000"/>
        </w:rPr>
        <w:t>s</w:t>
      </w:r>
      <w:r w:rsidR="0052003C">
        <w:rPr>
          <w:color w:val="000000"/>
        </w:rPr>
        <w:t xml:space="preserve"> </w:t>
      </w:r>
      <w:r w:rsidR="00E01F06">
        <w:rPr>
          <w:color w:val="000000"/>
        </w:rPr>
        <w:t xml:space="preserve">allows us to compare how the discrimination ability </w:t>
      </w:r>
      <w:r w:rsidR="00250A88">
        <w:rPr>
          <w:color w:val="000000"/>
        </w:rPr>
        <w:t xml:space="preserve">in the three forecasting systems </w:t>
      </w:r>
      <w:r w:rsidR="00E01F06">
        <w:rPr>
          <w:color w:val="000000"/>
        </w:rPr>
        <w:t xml:space="preserve">varies </w:t>
      </w:r>
      <w:r w:rsidR="00250A88">
        <w:rPr>
          <w:color w:val="000000"/>
        </w:rPr>
        <w:t>in time</w:t>
      </w:r>
      <w:r w:rsidR="00944980">
        <w:rPr>
          <w:color w:val="000000"/>
        </w:rPr>
        <w:t xml:space="preserve"> (</w:t>
      </w:r>
      <w:r w:rsidR="00944980">
        <w:rPr>
          <w:color w:val="000000"/>
        </w:rPr>
        <w:fldChar w:fldCharType="begin"/>
      </w:r>
      <w:r w:rsidR="00944980">
        <w:rPr>
          <w:color w:val="000000"/>
        </w:rPr>
        <w:instrText xml:space="preserve"> REF _Ref155124255 \h </w:instrText>
      </w:r>
      <w:r w:rsidR="00944980">
        <w:rPr>
          <w:color w:val="000000"/>
        </w:rPr>
      </w:r>
      <w:r w:rsidR="00944980">
        <w:rPr>
          <w:color w:val="000000"/>
        </w:rPr>
        <w:fldChar w:fldCharType="separate"/>
      </w:r>
      <w:r w:rsidR="000A7251" w:rsidRPr="00D8073A">
        <w:rPr>
          <w:b/>
          <w:bCs/>
        </w:rPr>
        <w:t xml:space="preserve">Figure </w:t>
      </w:r>
      <w:r w:rsidR="000A7251">
        <w:rPr>
          <w:b/>
          <w:bCs/>
          <w:noProof/>
        </w:rPr>
        <w:t>3</w:t>
      </w:r>
      <w:r w:rsidR="00944980">
        <w:rPr>
          <w:color w:val="000000"/>
        </w:rPr>
        <w:fldChar w:fldCharType="end"/>
      </w:r>
      <w:r w:rsidR="00944980">
        <w:rPr>
          <w:b/>
          <w:bCs/>
          <w:color w:val="000000"/>
        </w:rPr>
        <w:t>d</w:t>
      </w:r>
      <w:r w:rsidR="00944980">
        <w:rPr>
          <w:color w:val="000000"/>
        </w:rPr>
        <w:t>)</w:t>
      </w:r>
      <w:r w:rsidRPr="00AB2733">
        <w:rPr>
          <w:color w:val="000000"/>
        </w:rPr>
        <w:t xml:space="preserve">. Perfect discrimination is obtained when only HRs grow and FARs remain zero. This is represented by a ROC curve that rises along the Y-axis from the bottom left corner of the unit square to the top-left corner and moves straight to the top-right corner. In this case, the AROC is equal to 1. If HRs and FARs grow at the same rate, the forecasting system has no discriminatory ability (i.e., it does not provide additional information </w:t>
      </w:r>
      <w:commentRangeStart w:id="66"/>
      <w:r w:rsidRPr="00AB2733">
        <w:rPr>
          <w:color w:val="000000"/>
        </w:rPr>
        <w:t>beyond climatological predictions</w:t>
      </w:r>
      <w:commentRangeEnd w:id="66"/>
      <w:r>
        <w:rPr>
          <w:rStyle w:val="CommentReference"/>
        </w:rPr>
        <w:commentReference w:id="66"/>
      </w:r>
      <w:r w:rsidRPr="00AB2733">
        <w:rPr>
          <w:color w:val="000000"/>
        </w:rPr>
        <w:t xml:space="preserve">). In this case, the ROC curve lies along the graph’s diagonal, and the AROC equals 0.5. </w:t>
      </w:r>
      <w:r w:rsidR="00385B53">
        <w:rPr>
          <w:color w:val="000000"/>
        </w:rPr>
        <w:t xml:space="preserve"> </w:t>
      </w:r>
    </w:p>
    <w:p w14:paraId="6AEC7B81" w14:textId="2C148038" w:rsidR="0015236D" w:rsidRDefault="006A31ED" w:rsidP="0015236D">
      <w:pPr>
        <w:rPr>
          <w:color w:val="000000"/>
        </w:rPr>
      </w:pPr>
      <w:r w:rsidRPr="006A31ED">
        <w:rPr>
          <w:color w:val="000000" w:themeColor="text1"/>
        </w:rPr>
        <w:t xml:space="preserve">How ROC curves and AROCs are computed significantly impacts the interpretation of forecasts’ discrimination ability. ROC curves built for incremental decision thresholds materially assessable from the real ensemble configuration estimate the “real” forecasts’ discrimination ability </w:t>
      </w:r>
      <w:sdt>
        <w:sdtPr>
          <w:rPr>
            <w:color w:val="000000"/>
          </w:rPr>
          <w:tag w:val="MENDELEY_CITATION_v3_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"/>
          <w:id w:val="102612668"/>
          <w:placeholder>
            <w:docPart w:val="DefaultPlaceholder_-1854013440"/>
          </w:placeholder>
        </w:sdtPr>
        <w:sdtContent>
          <w:r w:rsidR="00576DA1">
            <w:rPr>
              <w:color w:val="000000"/>
            </w:rPr>
            <w:t>(Wilks, 2019)</w:t>
          </w:r>
        </w:sdtContent>
      </w:sdt>
      <w:r w:rsidRPr="006A31ED">
        <w:rPr>
          <w:color w:val="000000" w:themeColor="text1"/>
        </w:rPr>
        <w:t xml:space="preserve">. Probability thresholds are determined considering the full discretization available in the ensemble to ensure ROC curves are as complete as possible </w:t>
      </w:r>
      <w:sdt>
        <w:sdtPr>
          <w:rPr>
            <w:color w:val="000000"/>
          </w:rPr>
          <w:tag w:val="MENDELEY_CITATION_v3_eyJjaXRhdGlvbklEIjoiTUVOREVMRVlfQ0lUQVRJT05fNzQxNTdkM2MtN2Q3Zi00M2IxLWI4M2QtNTI2MjExNjNhODg0IiwicHJvcGVydGllcyI6eyJub3RlSW5kZXgiOjB9LCJpc0VkaXRlZCI6ZmFsc2UsIm1hbnVhbE92ZXJyaWRlIjp7ImlzTWFudWFsbHlPdmVycmlkZGVuIjpmYWxzZSwiY2l0ZXByb2NUZXh0IjoiKEJlbiBCb3VhbGzDqGd1ZSAmIzM4OyBSaWNoYXJkc29uLCAyMDIyKSI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aXNUZW1wb3JhcnkiOmZhbHNlfV19"/>
          <w:id w:val="105167854"/>
          <w:placeholder>
            <w:docPart w:val="DefaultPlaceholder_-1854013440"/>
          </w:placeholder>
        </w:sdtPr>
        <w:sdtContent>
          <w:r w:rsidR="00576DA1">
            <w:rPr>
              <w:rFonts w:eastAsia="Times New Roman"/>
            </w:rPr>
            <w:t>(Ben Bouallègue &amp; Richardson, 2022)</w:t>
          </w:r>
        </w:sdtContent>
      </w:sdt>
      <w:r w:rsidRPr="006A31ED">
        <w:rPr>
          <w:color w:val="000000" w:themeColor="text1"/>
        </w:rPr>
        <w:t>. These thresholds correspond to the number of members exceeding the VRT, so that for an ensemble of size M, maximum discretization is achieved by M+1 probability thresholds (i.e., 0, 1/M, 2/M, …., M/M). The ROC curve is built by straight segments joining successive points. It is then completed by joining the last meaningful point on the ROC curve with the top-right corner of the unit square with a straight line. For rare events, the points of a ROC curve cluster in the graph’s bottom left corner and completing the ROC curve with a straight line might give the impression that part of the curve is missing (Casati et al. 2008). How much of the curve appears incomplete depends on the ensemble size and the base rate of the event. The area under the ROC curve is computed using the trapezoidal approximation (AROC</w:t>
      </w:r>
      <w:r w:rsidRPr="006A31ED">
        <w:rPr>
          <w:color w:val="000000" w:themeColor="text1"/>
          <w:vertAlign w:val="subscript"/>
        </w:rPr>
        <w:t>T</w:t>
      </w:r>
      <w:r w:rsidRPr="006A31ED">
        <w:rPr>
          <w:color w:val="000000" w:themeColor="text1"/>
        </w:rPr>
        <w:t xml:space="preserve">), i.e. by adding the areas of the single trapeziums formed by the straight lines between ROC’s consecutive points. ROC curves can also be built by fitting </w:t>
      </w:r>
      <w:commentRangeStart w:id="67"/>
      <w:r w:rsidRPr="006A31ED">
        <w:rPr>
          <w:color w:val="000000" w:themeColor="text1"/>
        </w:rPr>
        <w:t>the real</w:t>
      </w:r>
      <w:commentRangeEnd w:id="67"/>
      <w:r w:rsidR="00AB2733">
        <w:rPr>
          <w:rStyle w:val="CommentReference"/>
        </w:rPr>
        <w:commentReference w:id="67"/>
      </w:r>
      <w:r w:rsidRPr="006A31ED">
        <w:rPr>
          <w:color w:val="000000" w:themeColor="text1"/>
        </w:rPr>
        <w:t xml:space="preserve"> ROC curve. For rare events, this method effectively consists of an extrapolation to a hypothetical continuous </w:t>
      </w:r>
      <w:r w:rsidRPr="006A31ED">
        <w:rPr>
          <w:color w:val="000000" w:themeColor="text1"/>
        </w:rPr>
        <w:lastRenderedPageBreak/>
        <w:t xml:space="preserve">decision variable based on the limited set of probability thresholds materially assessable from the real ensemble configuration. Since such a configuration may not be achievable in practice, fitted ROC curves are considered to measure the “potential” discrimination that could be achieved with an unlimited ensemble size (Ben Bouallègue and Richardson 2022). Many fitting models are available in the literature (Harvey et al. 1992; Gneiting and Vogel 2022). This study employs the well-established binormal model, which assumes that HRs and FARs are integrations of </w:t>
      </w:r>
      <w:commentRangeStart w:id="68"/>
      <w:r w:rsidRPr="006A31ED">
        <w:rPr>
          <w:color w:val="000000" w:themeColor="text1"/>
        </w:rPr>
        <w:t>normal distributions</w:t>
      </w:r>
      <w:commentRangeEnd w:id="68"/>
      <w:r w:rsidR="00AB2733">
        <w:rPr>
          <w:rStyle w:val="CommentReference"/>
        </w:rPr>
        <w:commentReference w:id="68"/>
      </w:r>
      <w:r w:rsidRPr="006A31ED">
        <w:rPr>
          <w:color w:val="000000" w:themeColor="text1"/>
        </w:rPr>
        <w:t xml:space="preserve"> (Harvey et al. 1992). Harvey et al. (1992) also provided a closed form for AROC computation (AROC</w:t>
      </w:r>
      <w:r w:rsidRPr="006A31ED">
        <w:rPr>
          <w:color w:val="000000" w:themeColor="text1"/>
          <w:vertAlign w:val="subscript"/>
        </w:rPr>
        <w:t>Z</w:t>
      </w:r>
      <w:r w:rsidRPr="006A31ED">
        <w:rPr>
          <w:color w:val="000000" w:themeColor="text1"/>
        </w:rPr>
        <w:t>).</w:t>
      </w:r>
      <w:bookmarkStart w:id="69" w:name="_Ref154060005"/>
    </w:p>
    <w:p w14:paraId="7264C6A2" w14:textId="11BBC11F" w:rsidR="00667714" w:rsidRPr="00667714" w:rsidRDefault="416BBB7B" w:rsidP="0015236D">
      <w:pPr>
        <w:pStyle w:val="Heading1"/>
      </w:pPr>
      <w:commentRangeStart w:id="70"/>
      <w:r>
        <w:t>Results</w:t>
      </w:r>
      <w:bookmarkEnd w:id="69"/>
      <w:commentRangeEnd w:id="70"/>
      <w:r w:rsidR="00E3729C">
        <w:rPr>
          <w:rStyle w:val="CommentReference"/>
        </w:rPr>
        <w:commentReference w:id="70"/>
      </w:r>
    </w:p>
    <w:p w14:paraId="2392218C" w14:textId="30A22EE4" w:rsidR="00924CA2" w:rsidRPr="00924CA2" w:rsidRDefault="006A31ED" w:rsidP="001452D2">
      <w:pPr>
        <w:pStyle w:val="Heading2"/>
      </w:pPr>
      <w:commentRangeStart w:id="71"/>
      <w:commentRangeStart w:id="72"/>
      <w:r>
        <w:t>Summary scores for reliability and discrimination ability: BSrel and AROC</w:t>
      </w:r>
      <w:commentRangeEnd w:id="71"/>
      <w:r w:rsidR="416BBB7B">
        <w:rPr>
          <w:rStyle w:val="CommentReference"/>
        </w:rPr>
        <w:commentReference w:id="71"/>
      </w:r>
      <w:commentRangeEnd w:id="72"/>
      <w:r w:rsidR="416BBB7B">
        <w:rPr>
          <w:rStyle w:val="CommentReference"/>
        </w:rPr>
        <w:commentReference w:id="72"/>
      </w:r>
    </w:p>
    <w:p w14:paraId="17A45C17" w14:textId="5E6B4AC9" w:rsidR="00E96A59" w:rsidRDefault="006A31ED" w:rsidP="00C80645">
      <w:r>
        <w:t>Across all lead times and all VRTs (</w:t>
      </w:r>
      <w:r w:rsidR="002D03F1">
        <w:fldChar w:fldCharType="begin"/>
      </w:r>
      <w:r w:rsidR="002D03F1">
        <w:instrText xml:space="preserve"> REF _Ref153581531 \h </w:instrText>
      </w:r>
      <w:r w:rsidR="002D03F1">
        <w:fldChar w:fldCharType="separate"/>
      </w:r>
      <w:r w:rsidRPr="006A31ED">
        <w:rPr>
          <w:b/>
          <w:bCs/>
          <w:lang w:val="en-US"/>
        </w:rPr>
        <w:t>Error! Reference source not found.</w:t>
      </w:r>
      <w:r w:rsidR="002D03F1">
        <w:fldChar w:fldCharType="end"/>
      </w:r>
      <w:r w:rsidRPr="006A31ED">
        <w:rPr>
          <w:b/>
          <w:bCs/>
        </w:rPr>
        <w:t>a-c</w:t>
      </w:r>
      <w:r>
        <w:t xml:space="preserve">), Multiple-WT ecPoint shows the best forecast reliability against point verification. This can be seen from the orange line (Multiple-WT ecPoint) in lying below the green (ENS) and grey (Single-WT ecPoint) lines. </w:t>
      </w:r>
      <w:commentRangeStart w:id="73"/>
      <w:r>
        <w:t xml:space="preserve">The best </w:t>
      </w:r>
      <w:commentRangeEnd w:id="73"/>
      <w:r w:rsidR="002D03F1">
        <w:rPr>
          <w:rStyle w:val="CommentReference"/>
        </w:rPr>
        <w:commentReference w:id="73"/>
      </w:r>
      <w:r>
        <w:t>improvement in reliability compared to ENS, is obtained by both post-processed forecasts for VRT = 0.2 mm/12h (</w:t>
      </w:r>
      <w:r w:rsidR="002D03F1">
        <w:fldChar w:fldCharType="begin"/>
      </w:r>
      <w:r w:rsidR="002D03F1">
        <w:instrText xml:space="preserve"> REF _Ref153581531 \h </w:instrText>
      </w:r>
      <w:r w:rsidR="002D03F1">
        <w:fldChar w:fldCharType="separate"/>
      </w:r>
      <w:r w:rsidRPr="006A31ED">
        <w:rPr>
          <w:b/>
          <w:bCs/>
          <w:lang w:val="en-US"/>
        </w:rPr>
        <w:t>Error! Reference source not found.</w:t>
      </w:r>
      <w:r w:rsidR="002D03F1">
        <w:fldChar w:fldCharType="end"/>
      </w:r>
      <w:r w:rsidRPr="006A31ED">
        <w:rPr>
          <w:b/>
          <w:bCs/>
        </w:rPr>
        <w:t>a</w:t>
      </w:r>
      <w:r>
        <w:t xml:space="preserve">). The distance between the orange and the grey line increases with increasing VRTs. In particular, the reliability for Single-WT ecPoint becomes </w:t>
      </w:r>
      <w:commentRangeStart w:id="74"/>
      <w:r>
        <w:t>increasingly</w:t>
      </w:r>
      <w:commentRangeEnd w:id="74"/>
      <w:r w:rsidR="002D03F1">
        <w:rPr>
          <w:rStyle w:val="CommentReference"/>
        </w:rPr>
        <w:commentReference w:id="74"/>
      </w:r>
      <w:r>
        <w:t xml:space="preserve"> closer to the reliability for ENS for VRT = 10 mm/12h (</w:t>
      </w:r>
      <w:r w:rsidR="002D03F1">
        <w:fldChar w:fldCharType="begin"/>
      </w:r>
      <w:r w:rsidR="002D03F1">
        <w:instrText xml:space="preserve"> REF _Ref153581531 \h </w:instrText>
      </w:r>
      <w:r w:rsidR="002D03F1">
        <w:fldChar w:fldCharType="separate"/>
      </w:r>
      <w:r w:rsidRPr="006A31ED">
        <w:rPr>
          <w:b/>
          <w:bCs/>
          <w:lang w:val="en-US"/>
        </w:rPr>
        <w:t>Error! Reference source not found.</w:t>
      </w:r>
      <w:r w:rsidR="002D03F1">
        <w:fldChar w:fldCharType="end"/>
      </w:r>
      <w:r w:rsidRPr="006A31ED">
        <w:rPr>
          <w:b/>
          <w:bCs/>
        </w:rPr>
        <w:t>b</w:t>
      </w:r>
      <w:r>
        <w:t>) to finally show a worst reliability than the raw forecasts for VRT = 50 mm/12h (</w:t>
      </w:r>
      <w:r w:rsidR="002D03F1">
        <w:fldChar w:fldCharType="begin"/>
      </w:r>
      <w:r w:rsidR="002D03F1">
        <w:instrText xml:space="preserve"> REF _Ref153581531 \h </w:instrText>
      </w:r>
      <w:r w:rsidR="002D03F1">
        <w:fldChar w:fldCharType="separate"/>
      </w:r>
      <w:r w:rsidRPr="006A31ED">
        <w:rPr>
          <w:b/>
          <w:bCs/>
          <w:lang w:val="en-US"/>
        </w:rPr>
        <w:t>Error! Reference source not found.</w:t>
      </w:r>
      <w:r w:rsidR="002D03F1">
        <w:fldChar w:fldCharType="end"/>
      </w:r>
      <w:r w:rsidRPr="006A31ED">
        <w:rPr>
          <w:b/>
          <w:bCs/>
        </w:rPr>
        <w:t>c</w:t>
      </w:r>
      <w:r>
        <w:t>). Forecast</w:t>
      </w:r>
      <w:del w:id="75" w:author="Guest User" w:date="2024-02-28T18:24:00Z">
        <w:r w:rsidR="002D03F1" w:rsidDel="006A31ED">
          <w:delText>s'</w:delText>
        </w:r>
      </w:del>
      <w:r>
        <w:t xml:space="preserve"> reliability as a function of lead time displays a sinusoidal pattern, especially for ENS and VRT = 0.2 mm/12h. The sinusoidal pattern indicates that reliability worsens for specific accumulation periods (ending at 12 and 18 UTC). Both post-processed forecasts show a more reduced sinusoidal pattern, with Multiple-WT ecPoint showing the most linear trend (although with increasing noise for VRT = 50 mm/12h). Multiple-WT ecPoint also exhibits the most horizontal trend out of the three systems, meaning that reliability does not change significantly with lead time. For example, ENS’s reliability is highly lead time dependent, especially for VRT = 10 and 50 mm/12h. ENS gradually improves its reliability with lead time showing a downwards trend up to t+168 (i.e. day 7). Afterward, the reliability worsens </w:t>
      </w:r>
      <w:del w:id="76" w:author="Guest User" w:date="2024-02-28T21:42:00Z">
        <w:r w:rsidR="002D03F1" w:rsidDel="006A31ED">
          <w:delText>progressively</w:delText>
        </w:r>
      </w:del>
      <w:ins w:id="77" w:author="Guest User" w:date="2024-02-28T21:42:00Z">
        <w:r>
          <w:t>slightly,</w:t>
        </w:r>
      </w:ins>
      <w:r>
        <w:t xml:space="preserve"> showing a</w:t>
      </w:r>
      <w:del w:id="78" w:author="Guest User" w:date="2024-02-28T21:42:00Z">
        <w:r w:rsidR="002D03F1" w:rsidDel="006A31ED">
          <w:delText xml:space="preserve"> </w:delText>
        </w:r>
      </w:del>
      <w:r>
        <w:t xml:space="preserve">n upwards trend. The significance (at 99% confidence level) of the reliability difference between the three forecasting systems diminish with increasing VRTs. The uncertainty in the forecast reliability estimates also increases with increasing VRTs, but it is more prominent for ENS and Single-WT ecPoint. However, it is worth noting that, in VRT = 50 mm/12h, Multiple-WT ecPoint shows uncertainty peaks in steps corresponding to accumulation periods ending at 12 UTC. </w:t>
      </w:r>
    </w:p>
    <w:p w14:paraId="054BB2CF" w14:textId="76A5A6EB" w:rsidR="003A57E0" w:rsidRDefault="00450DC8" w:rsidP="00A80F12">
      <w:r>
        <w:t>Across all lead times and VRTs</w:t>
      </w:r>
      <w:r w:rsidR="00593BDA">
        <w:t xml:space="preserve"> (</w:t>
      </w:r>
      <w:r w:rsidR="00593BDA">
        <w:fldChar w:fldCharType="begin"/>
      </w:r>
      <w:r w:rsidR="00593BDA">
        <w:instrText xml:space="preserve"> REF _Ref155132124 \h </w:instrText>
      </w:r>
      <w:r w:rsidR="00593BDA">
        <w:fldChar w:fldCharType="separate"/>
      </w:r>
      <w:r w:rsidR="000A7251" w:rsidRPr="00FB29E3">
        <w:rPr>
          <w:b/>
          <w:bCs/>
        </w:rPr>
        <w:t xml:space="preserve">Figure </w:t>
      </w:r>
      <w:r w:rsidR="000A7251">
        <w:rPr>
          <w:b/>
          <w:bCs/>
          <w:noProof/>
        </w:rPr>
        <w:t>4</w:t>
      </w:r>
      <w:r w:rsidR="00593BDA">
        <w:fldChar w:fldCharType="end"/>
      </w:r>
      <w:r w:rsidR="009939AD" w:rsidRPr="009939AD">
        <w:rPr>
          <w:b/>
          <w:bCs/>
        </w:rPr>
        <w:t>d-f</w:t>
      </w:r>
      <w:r w:rsidR="009939AD">
        <w:t>)</w:t>
      </w:r>
      <w:r>
        <w:t xml:space="preserve">, </w:t>
      </w:r>
      <w:r w:rsidR="000835F6">
        <w:t>M</w:t>
      </w:r>
      <w:r>
        <w:t xml:space="preserve">ultiple-WT (orange continuous lines) and </w:t>
      </w:r>
      <w:r w:rsidR="000835F6">
        <w:t>S</w:t>
      </w:r>
      <w:r>
        <w:t>ingle-WT ecPoint (grey continuous lines) show larger AROCt values than ENS (green continuous lines)</w:t>
      </w:r>
      <w:r w:rsidR="009939AD">
        <w:t>.</w:t>
      </w:r>
      <w:r w:rsidR="00A80F12">
        <w:t xml:space="preserve"> </w:t>
      </w:r>
      <w:r>
        <w:t>For VRT = 0.2 mm/12h (</w:t>
      </w:r>
      <w:r w:rsidR="00A80F12">
        <w:fldChar w:fldCharType="begin"/>
      </w:r>
      <w:r w:rsidR="00A80F12">
        <w:instrText xml:space="preserve"> REF _Ref155132124 \h </w:instrText>
      </w:r>
      <w:r w:rsidR="00A80F12">
        <w:fldChar w:fldCharType="separate"/>
      </w:r>
      <w:r w:rsidR="000A7251" w:rsidRPr="00FB29E3">
        <w:rPr>
          <w:b/>
          <w:bCs/>
        </w:rPr>
        <w:t xml:space="preserve">Figure </w:t>
      </w:r>
      <w:r w:rsidR="000A7251">
        <w:rPr>
          <w:b/>
          <w:bCs/>
          <w:noProof/>
        </w:rPr>
        <w:t>4</w:t>
      </w:r>
      <w:r w:rsidR="00A80F12">
        <w:fldChar w:fldCharType="end"/>
      </w:r>
      <w:r w:rsidR="00A80F12" w:rsidRPr="009939AD">
        <w:rPr>
          <w:b/>
          <w:bCs/>
        </w:rPr>
        <w:t>d</w:t>
      </w:r>
      <w:r>
        <w:t xml:space="preserve">), the </w:t>
      </w:r>
      <w:r w:rsidR="0079094A">
        <w:t xml:space="preserve">distance between the </w:t>
      </w:r>
      <w:r>
        <w:t xml:space="preserve">AROCt lines </w:t>
      </w:r>
      <w:r w:rsidR="0079094A">
        <w:t>is the smallest</w:t>
      </w:r>
      <w:r>
        <w:t>. As VRTs increase (</w:t>
      </w:r>
      <w:r w:rsidR="008711B5">
        <w:fldChar w:fldCharType="begin"/>
      </w:r>
      <w:r w:rsidR="008711B5">
        <w:instrText xml:space="preserve"> REF _Ref155132124 \h </w:instrText>
      </w:r>
      <w:r w:rsidR="008711B5">
        <w:fldChar w:fldCharType="separate"/>
      </w:r>
      <w:r w:rsidR="000A7251" w:rsidRPr="00FB29E3">
        <w:rPr>
          <w:b/>
          <w:bCs/>
        </w:rPr>
        <w:t xml:space="preserve">Figure </w:t>
      </w:r>
      <w:r w:rsidR="000A7251">
        <w:rPr>
          <w:b/>
          <w:bCs/>
          <w:noProof/>
        </w:rPr>
        <w:t>4</w:t>
      </w:r>
      <w:r w:rsidR="008711B5">
        <w:fldChar w:fldCharType="end"/>
      </w:r>
      <w:r w:rsidR="008711B5">
        <w:rPr>
          <w:b/>
          <w:bCs/>
        </w:rPr>
        <w:t>e-f</w:t>
      </w:r>
      <w:r w:rsidR="006A0314">
        <w:t>)</w:t>
      </w:r>
      <w:r>
        <w:t>, the difference between AROCt for both post-processed forecasts and ENS increases and remains significant at the 99% confidence level. On the other hand, the difference between multiple-WT and single-WT ecPoint is much smaller and not significant.</w:t>
      </w:r>
      <w:r w:rsidR="00D91AD3">
        <w:t xml:space="preserve"> </w:t>
      </w:r>
      <w:r>
        <w:t>For all lead times and VRTs, AROCz values for all three forecasting systems (dashed lines</w:t>
      </w:r>
      <w:r w:rsidR="006142CD">
        <w:t xml:space="preserve"> in </w:t>
      </w:r>
      <w:r w:rsidR="006142CD">
        <w:fldChar w:fldCharType="begin"/>
      </w:r>
      <w:r w:rsidR="006142CD">
        <w:instrText xml:space="preserve"> REF _Ref155132124 \h </w:instrText>
      </w:r>
      <w:r w:rsidR="006142CD">
        <w:fldChar w:fldCharType="separate"/>
      </w:r>
      <w:r w:rsidR="000A7251" w:rsidRPr="00FB29E3">
        <w:rPr>
          <w:b/>
          <w:bCs/>
        </w:rPr>
        <w:t xml:space="preserve">Figure </w:t>
      </w:r>
      <w:r w:rsidR="000A7251">
        <w:rPr>
          <w:b/>
          <w:bCs/>
          <w:noProof/>
        </w:rPr>
        <w:t>4</w:t>
      </w:r>
      <w:r w:rsidR="006142CD">
        <w:fldChar w:fldCharType="end"/>
      </w:r>
      <w:r w:rsidR="006142CD" w:rsidRPr="009939AD">
        <w:rPr>
          <w:b/>
          <w:bCs/>
        </w:rPr>
        <w:t>d-f</w:t>
      </w:r>
      <w:r w:rsidR="00724A7B">
        <w:t>)</w:t>
      </w:r>
      <w:r>
        <w:t xml:space="preserve"> are larger than AROCt</w:t>
      </w:r>
      <w:r w:rsidR="006142CD">
        <w:t xml:space="preserve"> (continuous lines)</w:t>
      </w:r>
      <w:r>
        <w:t>. The</w:t>
      </w:r>
      <w:r w:rsidR="005640AA">
        <w:t xml:space="preserve"> </w:t>
      </w:r>
      <w:r>
        <w:t xml:space="preserve">differences </w:t>
      </w:r>
      <w:r w:rsidR="005640AA">
        <w:t xml:space="preserve">between the lines corresponding to AROCz for the three forecasting systems </w:t>
      </w:r>
      <w:r>
        <w:t xml:space="preserve">appear to be small and not significant at the 99% confidence level. For VRT = 0.2 and 10 mm/12h, the uncertainty in the AROCz estimates is </w:t>
      </w:r>
      <w:proofErr w:type="gramStart"/>
      <w:r>
        <w:t>similar to</w:t>
      </w:r>
      <w:proofErr w:type="gramEnd"/>
      <w:r>
        <w:t xml:space="preserve"> that for AROCt</w:t>
      </w:r>
      <w:r w:rsidR="001F00AF">
        <w:t xml:space="preserve">. However, it </w:t>
      </w:r>
      <w:r>
        <w:t>increases significantly for VRT</w:t>
      </w:r>
      <w:r w:rsidR="001F00AF">
        <w:t xml:space="preserve"> = 50 mm/12h (</w:t>
      </w:r>
      <w:r w:rsidR="001F00AF">
        <w:fldChar w:fldCharType="begin"/>
      </w:r>
      <w:r w:rsidR="001F00AF">
        <w:instrText xml:space="preserve"> REF _Ref155132124 \h </w:instrText>
      </w:r>
      <w:r w:rsidR="001F00AF">
        <w:fldChar w:fldCharType="separate"/>
      </w:r>
      <w:r w:rsidR="000A7251" w:rsidRPr="00FB29E3">
        <w:rPr>
          <w:b/>
          <w:bCs/>
        </w:rPr>
        <w:t xml:space="preserve">Figure </w:t>
      </w:r>
      <w:r w:rsidR="000A7251">
        <w:rPr>
          <w:b/>
          <w:bCs/>
          <w:noProof/>
        </w:rPr>
        <w:t>4</w:t>
      </w:r>
      <w:r w:rsidR="001F00AF">
        <w:fldChar w:fldCharType="end"/>
      </w:r>
      <w:r w:rsidR="001F00AF">
        <w:rPr>
          <w:b/>
          <w:bCs/>
        </w:rPr>
        <w:t>f</w:t>
      </w:r>
      <w:r w:rsidR="001F00AF">
        <w:t>)</w:t>
      </w:r>
      <w:r w:rsidR="00894C84">
        <w:t xml:space="preserve">, </w:t>
      </w:r>
      <w:proofErr w:type="gramStart"/>
      <w:r w:rsidR="00894C84">
        <w:t>i</w:t>
      </w:r>
      <w:r>
        <w:t>n particular</w:t>
      </w:r>
      <w:r w:rsidR="00894C84">
        <w:t xml:space="preserve"> </w:t>
      </w:r>
      <w:r>
        <w:t>for</w:t>
      </w:r>
      <w:proofErr w:type="gramEnd"/>
      <w:r>
        <w:t xml:space="preserve"> ENS. The AROCt line for the </w:t>
      </w:r>
      <w:r w:rsidR="00894C84">
        <w:t>M</w:t>
      </w:r>
      <w:r>
        <w:t xml:space="preserve">ultiple-WT ecPoint remains above to that for the </w:t>
      </w:r>
      <w:r w:rsidR="00AF074A">
        <w:t>S</w:t>
      </w:r>
      <w:r>
        <w:t>ingle-WT ecPoint for all VRTs, except for VRT = 50 mm/12h</w:t>
      </w:r>
      <w:r w:rsidR="009F728A">
        <w:t xml:space="preserve">. </w:t>
      </w:r>
      <w:r>
        <w:t xml:space="preserve">However, the relative position of the correspondent AROCz lines is swapped </w:t>
      </w:r>
      <w:r w:rsidR="00E55BE2">
        <w:t xml:space="preserve">for lead times up to </w:t>
      </w:r>
      <w:r>
        <w:t xml:space="preserve"> </w:t>
      </w:r>
      <w:r w:rsidR="000A265A">
        <w:t>t+144 (i.e. day 6)</w:t>
      </w:r>
      <w:r w:rsidR="00564EAC">
        <w:t xml:space="preserve">. </w:t>
      </w:r>
    </w:p>
    <w:p w14:paraId="7A85BEB3" w14:textId="4A65C874" w:rsidR="003A57E0" w:rsidRDefault="009C0E0A" w:rsidP="007A6F2A">
      <w:pPr>
        <w:pStyle w:val="Heading2"/>
      </w:pPr>
      <w:r>
        <w:t xml:space="preserve">Breakdown scores for reliability and discrimination ability: </w:t>
      </w:r>
      <w:r w:rsidR="007801E9">
        <w:t>reliability</w:t>
      </w:r>
      <w:r w:rsidR="008F27C1">
        <w:t>/sharpness</w:t>
      </w:r>
      <w:r w:rsidR="007801E9">
        <w:t xml:space="preserve"> diagrams</w:t>
      </w:r>
      <w:r w:rsidR="00DB402D">
        <w:t xml:space="preserve"> and ROC curves</w:t>
      </w:r>
    </w:p>
    <w:p w14:paraId="0A363B8E" w14:textId="55724F6B" w:rsidR="00C9543D" w:rsidRDefault="009C1BA6" w:rsidP="00C9543D">
      <w:r>
        <w:fldChar w:fldCharType="begin"/>
      </w:r>
      <w:r>
        <w:instrText xml:space="preserve"> REF _Ref153398561 \h </w:instrText>
      </w:r>
      <w:r>
        <w:fldChar w:fldCharType="separate"/>
      </w:r>
      <w:commentRangeStart w:id="79"/>
      <w:r w:rsidR="006A31ED" w:rsidRPr="006A31ED">
        <w:rPr>
          <w:b/>
          <w:bCs/>
        </w:rPr>
        <w:t xml:space="preserve">Figure </w:t>
      </w:r>
      <w:r w:rsidR="006A31ED" w:rsidRPr="006A31ED">
        <w:rPr>
          <w:b/>
          <w:bCs/>
          <w:noProof/>
        </w:rPr>
        <w:t>5</w:t>
      </w:r>
      <w:r>
        <w:fldChar w:fldCharType="end"/>
      </w:r>
      <w:r w:rsidR="006A31ED" w:rsidRPr="006A31ED">
        <w:rPr>
          <w:b/>
          <w:bCs/>
        </w:rPr>
        <w:t xml:space="preserve">a-c </w:t>
      </w:r>
      <w:proofErr w:type="gramStart"/>
      <w:r w:rsidR="006A31ED">
        <w:t>show</w:t>
      </w:r>
      <w:commentRangeEnd w:id="79"/>
      <w:proofErr w:type="gramEnd"/>
      <w:r>
        <w:rPr>
          <w:rStyle w:val="CommentReference"/>
        </w:rPr>
        <w:commentReference w:id="79"/>
      </w:r>
      <w:r w:rsidR="006A31ED">
        <w:t xml:space="preserve"> the reliability diagrams for the three forecasting systems, respectively, for VRT = 0.2, 10, and 50 mm/12h and the rainfall accumulation period ending at t+24 (i.e., day 1 forecast). Focus</w:t>
      </w:r>
      <w:del w:id="80" w:author="Guest User" w:date="2024-02-02T15:46:00Z">
        <w:r w:rsidDel="006A31ED">
          <w:delText>ed</w:delText>
        </w:r>
      </w:del>
      <w:r w:rsidR="006A31ED">
        <w:t xml:space="preserve"> is given to small probabilities (between 1 and 10%). However, the reliability diagrams covering the full range of probabilities </w:t>
      </w:r>
      <w:del w:id="81" w:author="Guest User" w:date="2024-02-28T21:48:00Z">
        <w:r w:rsidDel="006A31ED">
          <w:delText>is</w:delText>
        </w:r>
      </w:del>
      <w:ins w:id="82" w:author="Guest User" w:date="2024-02-28T21:48:00Z">
        <w:r w:rsidR="006A31ED">
          <w:t>are</w:t>
        </w:r>
      </w:ins>
      <w:r w:rsidR="006A31ED">
        <w:t xml:space="preserve"> shown </w:t>
      </w:r>
      <w:del w:id="83" w:author="Guest User" w:date="2024-02-28T21:48:00Z">
        <w:r w:rsidDel="006A31ED">
          <w:delText xml:space="preserve">in the figures’ </w:delText>
        </w:r>
      </w:del>
      <w:ins w:id="84" w:author="Guest User" w:date="2024-02-28T21:48:00Z">
        <w:r w:rsidR="006A31ED">
          <w:t xml:space="preserve">as </w:t>
        </w:r>
      </w:ins>
      <w:r w:rsidR="006A31ED">
        <w:t xml:space="preserve">inserts. </w:t>
      </w:r>
      <w:r>
        <w:fldChar w:fldCharType="begin"/>
      </w:r>
      <w:r>
        <w:instrText xml:space="preserve"> REF _Ref153398561 \h </w:instrText>
      </w:r>
      <w:r>
        <w:fldChar w:fldCharType="separate"/>
      </w:r>
      <w:r w:rsidR="006A31ED" w:rsidRPr="006A31ED">
        <w:rPr>
          <w:b/>
          <w:bCs/>
        </w:rPr>
        <w:t xml:space="preserve">Figure </w:t>
      </w:r>
      <w:r w:rsidR="006A31ED" w:rsidRPr="006A31ED">
        <w:rPr>
          <w:b/>
          <w:bCs/>
          <w:noProof/>
        </w:rPr>
        <w:t>5</w:t>
      </w:r>
      <w:r>
        <w:fldChar w:fldCharType="end"/>
      </w:r>
      <w:r w:rsidR="006A31ED" w:rsidRPr="006A31ED">
        <w:rPr>
          <w:b/>
          <w:bCs/>
        </w:rPr>
        <w:t xml:space="preserve">d-f </w:t>
      </w:r>
      <w:r w:rsidR="006A31ED">
        <w:t>show the correspondent sharpness diagrams. Note that the extensive noise in the reliability diagram for VRT = 50 mm/12h (</w:t>
      </w:r>
      <w:r>
        <w:fldChar w:fldCharType="begin"/>
      </w:r>
      <w:r>
        <w:instrText xml:space="preserve"> REF _Ref153398561 \h </w:instrText>
      </w:r>
      <w:r>
        <w:fldChar w:fldCharType="separate"/>
      </w:r>
      <w:r w:rsidR="006A31ED" w:rsidRPr="006A31ED">
        <w:rPr>
          <w:b/>
          <w:bCs/>
        </w:rPr>
        <w:t xml:space="preserve">Figure </w:t>
      </w:r>
      <w:r w:rsidR="006A31ED" w:rsidRPr="006A31ED">
        <w:rPr>
          <w:b/>
          <w:bCs/>
          <w:noProof/>
        </w:rPr>
        <w:t>5</w:t>
      </w:r>
      <w:r>
        <w:fldChar w:fldCharType="end"/>
      </w:r>
      <w:r w:rsidR="006A31ED" w:rsidRPr="006A31ED">
        <w:rPr>
          <w:b/>
          <w:bCs/>
        </w:rPr>
        <w:t>c</w:t>
      </w:r>
      <w:r w:rsidR="006A31ED">
        <w:t xml:space="preserve">) for probabilities greater than 30% is due to the low number of occurrences </w:t>
      </w:r>
      <w:ins w:id="85" w:author="Guest User" w:date="2024-02-28T21:49:00Z">
        <w:r w:rsidR="006A31ED">
          <w:t xml:space="preserve">(&lt;100 per bin) </w:t>
        </w:r>
      </w:ins>
      <w:r w:rsidR="006A31ED">
        <w:t>of such extreme event with high probabilities (</w:t>
      </w:r>
      <w:r>
        <w:fldChar w:fldCharType="begin"/>
      </w:r>
      <w:r>
        <w:instrText xml:space="preserve"> REF _Ref153398561 \h </w:instrText>
      </w:r>
      <w:r>
        <w:fldChar w:fldCharType="separate"/>
      </w:r>
      <w:r w:rsidR="006A31ED" w:rsidRPr="006A31ED">
        <w:rPr>
          <w:b/>
          <w:bCs/>
        </w:rPr>
        <w:t xml:space="preserve">Figure </w:t>
      </w:r>
      <w:r w:rsidR="006A31ED" w:rsidRPr="006A31ED">
        <w:rPr>
          <w:b/>
          <w:bCs/>
          <w:noProof/>
        </w:rPr>
        <w:t>5</w:t>
      </w:r>
      <w:r>
        <w:fldChar w:fldCharType="end"/>
      </w:r>
      <w:r w:rsidR="006A31ED" w:rsidRPr="006A31ED">
        <w:rPr>
          <w:b/>
          <w:bCs/>
        </w:rPr>
        <w:t>f</w:t>
      </w:r>
      <w:r w:rsidR="006A31ED">
        <w:t xml:space="preserve">). For all VRTs, ENS (turquoise line) tends to significantly underestimate the frequency of events predicted with small probabilities. Forecasts tend to show probabilities that are half of those observed. When events are predicted with higher probabilities (see inserts), ENS tends instead to overpredict. Typically, events predicted with 80% or 90% of probability of occurrence are observed only 40% or 50% of the time. For VRT = 0.2 mm/12h, Single-WT ecPoint (grey line) shows the tendency to underestimate more than ENS the events with small probabilities (&lt;7%). For the rest range of probabilities, the Single-WT ecPoint tends to overestimate the events’ frequencies but less than ENS. For the small probabilities of events exceeding VRT = 10 mm/12h, Single-WT ecPoint tends to underestimate less than ENS the events’ frequencies. Such underestimation gets amplified significantly for events with bigger probabilities. For example, events predicted with a 50% frequency are observed on average with a 75% frequency. Finally, Single-WT ecPoint significantly overpredicts events exceeding 50 mm/12h with small probabilities. On average, they are predicted with a frequency that it is observed only half of the times. </w:t>
      </w:r>
      <w:commentRangeStart w:id="86"/>
      <w:r w:rsidR="006A31ED">
        <w:t xml:space="preserve">Multiple-WT ecPoint (orange line) tends to </w:t>
      </w:r>
      <w:r w:rsidR="006A31ED">
        <w:lastRenderedPageBreak/>
        <w:t>underpredict slightly more than Single-WT ecPoint the events exceeding VRT = 0.2 mm/12h with small probabilities (&lt;10%).</w:t>
      </w:r>
      <w:commentRangeEnd w:id="86"/>
      <w:r>
        <w:rPr>
          <w:rStyle w:val="CommentReference"/>
        </w:rPr>
        <w:commentReference w:id="86"/>
      </w:r>
      <w:r w:rsidR="006A31ED">
        <w:t xml:space="preserve"> For the rest of the range of probabilities, it still shows a tendency to underestimate the events’ frequencies, but it has the closest reliability diagram to the diagonal out of the three systems. For small probabilities of events exceeding VRT = 10 mm/12H (&lt;5%), Multiple-WT ecPoint shows </w:t>
      </w:r>
      <w:ins w:id="87" w:author="Guest User" w:date="2024-02-28T22:00:00Z">
        <w:r w:rsidR="006A31ED">
          <w:t xml:space="preserve">near </w:t>
        </w:r>
      </w:ins>
      <w:r w:rsidR="006A31ED">
        <w:t>perfect reliability (the reliability diagram lies over the diagram’s diagonal). For bigger probabilities, it tends to underpredict the event</w:t>
      </w:r>
      <w:del w:id="88" w:author="Guest User" w:date="2024-02-28T22:00:00Z">
        <w:r w:rsidDel="006A31ED">
          <w:delText>s’</w:delText>
        </w:r>
      </w:del>
      <w:r w:rsidR="006A31ED">
        <w:t xml:space="preserve"> frequencies, but far less than the Single-WT ecPoint. Multiple-WT ecPoint shows again </w:t>
      </w:r>
      <w:ins w:id="89" w:author="Guest User" w:date="2024-02-28T22:01:00Z">
        <w:r w:rsidR="006A31ED">
          <w:t xml:space="preserve">near </w:t>
        </w:r>
      </w:ins>
      <w:r w:rsidR="006A31ED">
        <w:t>perfect reliability for events exceeding VRT = 50 mm/12h with small probabilities (&lt;5%).</w:t>
      </w:r>
    </w:p>
    <w:p w14:paraId="29252033" w14:textId="3DF9DE7E" w:rsidR="002037D3" w:rsidRDefault="007F152A" w:rsidP="00C9543D">
      <w:r>
        <w:fldChar w:fldCharType="begin"/>
      </w:r>
      <w:r>
        <w:instrText xml:space="preserve"> REF _Ref153398561 \h </w:instrText>
      </w:r>
      <w:r>
        <w:fldChar w:fldCharType="separate"/>
      </w:r>
      <w:r w:rsidR="006A31ED" w:rsidRPr="006A31ED">
        <w:rPr>
          <w:b/>
          <w:bCs/>
        </w:rPr>
        <w:t xml:space="preserve">Figure </w:t>
      </w:r>
      <w:r w:rsidR="006A31ED" w:rsidRPr="006A31ED">
        <w:rPr>
          <w:b/>
          <w:bCs/>
          <w:noProof/>
        </w:rPr>
        <w:t>5</w:t>
      </w:r>
      <w:r>
        <w:fldChar w:fldCharType="end"/>
      </w:r>
      <w:r w:rsidR="006A31ED" w:rsidRPr="006A31ED">
        <w:rPr>
          <w:b/>
          <w:bCs/>
        </w:rPr>
        <w:t xml:space="preserve">g-i </w:t>
      </w:r>
      <w:proofErr w:type="gramStart"/>
      <w:r w:rsidR="006A31ED">
        <w:t>show</w:t>
      </w:r>
      <w:proofErr w:type="gramEnd"/>
      <w:r w:rsidR="006A31ED">
        <w:t xml:space="preserve"> the real (continuous line</w:t>
      </w:r>
      <w:del w:id="90" w:author="Guest User" w:date="2024-02-28T22:02:00Z">
        <w:r w:rsidDel="006A31ED">
          <w:delText>s</w:delText>
        </w:r>
      </w:del>
      <w:r w:rsidR="006A31ED">
        <w:t>) and binormal (dashed line</w:t>
      </w:r>
      <w:del w:id="91" w:author="Guest User" w:date="2024-02-28T22:02:00Z">
        <w:r w:rsidDel="006A31ED">
          <w:delText>s</w:delText>
        </w:r>
      </w:del>
      <w:r w:rsidR="006A31ED">
        <w:t>) ROC curves for the three forecasting systems, respectively, for VRT = 0.2, 10, and 50 mm/12h and the rainfall accumulation period ending at t+24 (i.e., day 1 forecast). For VRT = 0.2 mm/12h, the real and binormal ROC curves are almost overlapping, and both AROC</w:t>
      </w:r>
      <w:r w:rsidR="006A31ED" w:rsidRPr="006A31ED">
        <w:rPr>
          <w:vertAlign w:val="subscript"/>
        </w:rPr>
        <w:t>t</w:t>
      </w:r>
      <w:r w:rsidR="006A31ED">
        <w:t xml:space="preserve"> and AROC</w:t>
      </w:r>
      <w:r w:rsidR="006A31ED" w:rsidRPr="006A31ED">
        <w:rPr>
          <w:vertAlign w:val="subscript"/>
        </w:rPr>
        <w:t>z</w:t>
      </w:r>
      <w:r w:rsidR="006A31ED">
        <w:t xml:space="preserve"> are very similar. This means that both post-processed forecasts (Single- and Multiple-WT ecPoint) do not add </w:t>
      </w:r>
      <w:del w:id="92" w:author="Guest User" w:date="2024-02-28T22:03:00Z">
        <w:r w:rsidDel="006A31ED">
          <w:delText>any</w:delText>
        </w:r>
      </w:del>
      <w:commentRangeStart w:id="93"/>
      <w:ins w:id="94" w:author="Guest User" w:date="2024-02-28T22:03:00Z">
        <w:r w:rsidR="006A31ED">
          <w:t>much</w:t>
        </w:r>
      </w:ins>
      <w:r w:rsidR="006A31ED">
        <w:t xml:space="preserve"> additional information</w:t>
      </w:r>
      <w:commentRangeEnd w:id="93"/>
      <w:r>
        <w:rPr>
          <w:rStyle w:val="CommentReference"/>
        </w:rPr>
        <w:commentReference w:id="93"/>
      </w:r>
      <w:r w:rsidR="006A31ED">
        <w:t xml:space="preserve"> that improves the discrimination ability of ENS in distinguishing between “dry” and “wet” conditions. For VRT = 10 mm/12h, the real and binormal ROC curves are again overlapping. The major difference compared to the previous case is the fact that the last meaningful point in the real ROC curve for ENS (point A, </w:t>
      </w:r>
      <w:r>
        <w:fldChar w:fldCharType="begin"/>
      </w:r>
      <w:r>
        <w:instrText xml:space="preserve"> REF _Ref153398561 \h </w:instrText>
      </w:r>
      <w:r>
        <w:fldChar w:fldCharType="separate"/>
      </w:r>
      <w:r w:rsidR="006A31ED" w:rsidRPr="006A31ED">
        <w:rPr>
          <w:b/>
          <w:bCs/>
        </w:rPr>
        <w:t xml:space="preserve">Figure </w:t>
      </w:r>
      <w:r w:rsidR="006A31ED" w:rsidRPr="006A31ED">
        <w:rPr>
          <w:b/>
          <w:bCs/>
          <w:noProof/>
        </w:rPr>
        <w:t>5</w:t>
      </w:r>
      <w:r>
        <w:fldChar w:fldCharType="end"/>
      </w:r>
      <w:r w:rsidR="006A31ED" w:rsidRPr="006A31ED">
        <w:rPr>
          <w:b/>
          <w:bCs/>
        </w:rPr>
        <w:t>h</w:t>
      </w:r>
      <w:r w:rsidR="006A31ED">
        <w:t>) is closer to the bottom left corner of the unit square than the last meaningful points in the real ROC curve for Single-WT ecPoint (point B) and Multiple-WT ecPoint (point C). This causes AROC</w:t>
      </w:r>
      <w:r w:rsidR="006A31ED" w:rsidRPr="006A31ED">
        <w:rPr>
          <w:vertAlign w:val="subscript"/>
        </w:rPr>
        <w:t>t</w:t>
      </w:r>
      <w:r w:rsidR="006A31ED">
        <w:t xml:space="preserve"> for both post-processed forecasts to be ~5% bigger than that for ENS, while AROC</w:t>
      </w:r>
      <w:r w:rsidR="006A31ED" w:rsidRPr="006A31ED">
        <w:rPr>
          <w:vertAlign w:val="subscript"/>
        </w:rPr>
        <w:t>z</w:t>
      </w:r>
      <w:r w:rsidR="006A31ED">
        <w:t xml:space="preserve"> remains similar for the three forecasting systems. The AROC</w:t>
      </w:r>
      <w:r w:rsidR="006A31ED" w:rsidRPr="006A31ED">
        <w:rPr>
          <w:vertAlign w:val="subscript"/>
        </w:rPr>
        <w:t>t</w:t>
      </w:r>
      <w:r w:rsidR="006A31ED">
        <w:t xml:space="preserve"> for Multiple-WT ecPoint (= 0.95) is slightly bigger than that for Single-WT ecPoint (=0.94). The real ROC curves for events exceeding a VRT = 50 mm/12h show a similar behaviour to the one seen for VRT = 10 mm/12h. The distance between the last meaningful point in the real ROC curve for ENS (point A, </w:t>
      </w:r>
      <w:r>
        <w:fldChar w:fldCharType="begin"/>
      </w:r>
      <w:r>
        <w:instrText xml:space="preserve"> REF _Ref153398561 \h </w:instrText>
      </w:r>
      <w:r>
        <w:fldChar w:fldCharType="separate"/>
      </w:r>
      <w:r w:rsidR="006A31ED" w:rsidRPr="006A31ED">
        <w:rPr>
          <w:b/>
          <w:bCs/>
        </w:rPr>
        <w:t xml:space="preserve">Figure </w:t>
      </w:r>
      <w:r w:rsidR="006A31ED" w:rsidRPr="006A31ED">
        <w:rPr>
          <w:b/>
          <w:bCs/>
          <w:noProof/>
        </w:rPr>
        <w:t>5</w:t>
      </w:r>
      <w:r>
        <w:fldChar w:fldCharType="end"/>
      </w:r>
      <w:r w:rsidR="006A31ED" w:rsidRPr="006A31ED">
        <w:rPr>
          <w:b/>
          <w:bCs/>
        </w:rPr>
        <w:t>i</w:t>
      </w:r>
      <w:r w:rsidR="006A31ED">
        <w:t>), Single-WT ecPoint (point B) and Multiple-WT ecPoint (point C) is bigger, so that the AROC</w:t>
      </w:r>
      <w:r w:rsidR="006A31ED" w:rsidRPr="006A31ED">
        <w:rPr>
          <w:vertAlign w:val="subscript"/>
        </w:rPr>
        <w:t>t</w:t>
      </w:r>
      <w:r w:rsidR="006A31ED">
        <w:t xml:space="preserve"> for both post-processed forecasts is ~27% bigger than that for ENS. The AROC</w:t>
      </w:r>
      <w:r w:rsidR="006A31ED" w:rsidRPr="006A31ED">
        <w:rPr>
          <w:vertAlign w:val="subscript"/>
        </w:rPr>
        <w:t>t</w:t>
      </w:r>
      <w:r w:rsidR="006A31ED">
        <w:t xml:space="preserve"> for Single-WT ecPoint (= 0.86) is this time slightly bigger than that for Multiple-WT ecPoint (=0.85). This is </w:t>
      </w:r>
      <w:proofErr w:type="gramStart"/>
      <w:r w:rsidR="006A31ED">
        <w:t>due to the fact that</w:t>
      </w:r>
      <w:proofErr w:type="gramEnd"/>
      <w:r w:rsidR="006A31ED">
        <w:t xml:space="preserve"> last meaningful point in the real ROC curve for Single-WT ecPoint (point B) is located higher up and to the right of the last meaningful point of the real ROC curve for the Multiple-WT ecPoint (point C). Due to the position of B and C, the binormal approximation of the ROC curves for Single-WT ecPoint (grey dashed line, </w:t>
      </w:r>
      <w:r>
        <w:fldChar w:fldCharType="begin"/>
      </w:r>
      <w:r>
        <w:instrText xml:space="preserve"> REF _Ref153398561 \h </w:instrText>
      </w:r>
      <w:r>
        <w:fldChar w:fldCharType="separate"/>
      </w:r>
      <w:r w:rsidR="006A31ED" w:rsidRPr="006A31ED">
        <w:rPr>
          <w:b/>
          <w:bCs/>
        </w:rPr>
        <w:t xml:space="preserve">Figure </w:t>
      </w:r>
      <w:r w:rsidR="006A31ED" w:rsidRPr="006A31ED">
        <w:rPr>
          <w:b/>
          <w:bCs/>
          <w:noProof/>
        </w:rPr>
        <w:t>5</w:t>
      </w:r>
      <w:r>
        <w:fldChar w:fldCharType="end"/>
      </w:r>
      <w:r w:rsidR="006A31ED" w:rsidRPr="006A31ED">
        <w:rPr>
          <w:b/>
          <w:bCs/>
        </w:rPr>
        <w:t>i</w:t>
      </w:r>
      <w:r w:rsidR="006A31ED">
        <w:t xml:space="preserve">) lies to the right of the binormal ROC for the Multiple-WT ecPoint (orange dashed line) so that AROCz for the Single-WT ecPoint (=0.956) results smaller than the AROCz for the Multiple-WT ecPoint (=0.965). </w:t>
      </w:r>
    </w:p>
    <w:p w14:paraId="6887E9ED" w14:textId="363BA491" w:rsidR="001050F8" w:rsidRDefault="416BBB7B" w:rsidP="002037D3">
      <w:pPr>
        <w:pStyle w:val="Heading1"/>
      </w:pPr>
      <w:commentRangeStart w:id="95"/>
      <w:r>
        <w:t>Case study: extreme rainfall and flash floods in China in July 2021</w:t>
      </w:r>
      <w:commentRangeEnd w:id="95"/>
      <w:r w:rsidR="00342A7D">
        <w:rPr>
          <w:rStyle w:val="CommentReference"/>
        </w:rPr>
        <w:commentReference w:id="95"/>
      </w:r>
    </w:p>
    <w:p w14:paraId="5DD81624" w14:textId="13685B31" w:rsidR="003F3D01" w:rsidRDefault="006A31ED" w:rsidP="00E4338F">
      <w:r>
        <w:t xml:space="preserve">The addition of a case-study-based subjective verification analysis is useful to understand the behaviour of the three considered forecasting systems during a well-documented extreme rainfall </w:t>
      </w:r>
      <w:commentRangeStart w:id="96"/>
      <w:r>
        <w:t>event.</w:t>
      </w:r>
      <w:commentRangeEnd w:id="96"/>
      <w:r w:rsidR="003F3D01">
        <w:rPr>
          <w:rStyle w:val="CommentReference"/>
        </w:rPr>
        <w:commentReference w:id="96"/>
      </w:r>
    </w:p>
    <w:p w14:paraId="578AAB8B" w14:textId="32A338E9" w:rsidR="00E4338F" w:rsidRDefault="006A31ED" w:rsidP="00E4338F">
      <w:r>
        <w:t>In July 2021, the Henan Province in northeast China experienced extremely severe rainfall. Over three days, between July 17 and 20, 617.1 mm of rain were recorded in the province's capital, Zhengzhou, nearing the year's average precipitation. The most intense rainfall was observed on 20 July, when 201.9 millimetres of rain were recorded between 4 and 5 pm local time (the highest figure ever recorded since measurements began in 1951). The extreme rainfall generated severe, extensive flooding (</w:t>
      </w:r>
      <w:r w:rsidR="00E4338F">
        <w:fldChar w:fldCharType="begin"/>
      </w:r>
      <w:r w:rsidR="00E4338F">
        <w:instrText xml:space="preserve"> REF _Ref153400658 \h </w:instrText>
      </w:r>
      <w:r w:rsidR="00E4338F">
        <w:fldChar w:fldCharType="separate"/>
      </w:r>
      <w:r w:rsidRPr="006A31ED">
        <w:rPr>
          <w:b/>
          <w:bCs/>
        </w:rPr>
        <w:t xml:space="preserve">Figure </w:t>
      </w:r>
      <w:r w:rsidRPr="006A31ED">
        <w:rPr>
          <w:b/>
          <w:bCs/>
          <w:noProof/>
        </w:rPr>
        <w:t>6</w:t>
      </w:r>
      <w:r w:rsidR="00E4338F">
        <w:fldChar w:fldCharType="end"/>
      </w:r>
      <w:r w:rsidRPr="006A31ED">
        <w:rPr>
          <w:b/>
          <w:bCs/>
        </w:rPr>
        <w:t>a</w:t>
      </w:r>
      <w:r>
        <w:t>), causing the evacuation of 815,000 people and affecting 14.5 million people around the province. The death toll reached 398</w:t>
      </w:r>
      <w:del w:id="97" w:author="Guest User" w:date="2024-02-28T22:09:00Z">
        <w:r w:rsidR="00E4338F" w:rsidDel="006A31ED">
          <w:delText xml:space="preserve"> deaths</w:delText>
        </w:r>
      </w:del>
      <w:r>
        <w:t>.</w:t>
      </w:r>
    </w:p>
    <w:p w14:paraId="25EA35D0" w14:textId="65115A2E" w:rsidR="00E04B9D" w:rsidRPr="00342A7D" w:rsidRDefault="00E66F2C" w:rsidP="00E4338F">
      <w:r>
        <w:fldChar w:fldCharType="begin"/>
      </w:r>
      <w:r>
        <w:instrText xml:space="preserve"> REF _Ref153400658 \h </w:instrText>
      </w:r>
      <w:r>
        <w:fldChar w:fldCharType="separate"/>
      </w:r>
      <w:r w:rsidR="006A31ED" w:rsidRPr="006A31ED">
        <w:rPr>
          <w:b/>
          <w:bCs/>
        </w:rPr>
        <w:t xml:space="preserve">Figure </w:t>
      </w:r>
      <w:r w:rsidR="006A31ED" w:rsidRPr="006A31ED">
        <w:rPr>
          <w:b/>
          <w:bCs/>
          <w:noProof/>
        </w:rPr>
        <w:t>6</w:t>
      </w:r>
      <w:r>
        <w:fldChar w:fldCharType="end"/>
      </w:r>
      <w:r w:rsidR="006A31ED" w:rsidRPr="006A31ED">
        <w:rPr>
          <w:b/>
          <w:bCs/>
        </w:rPr>
        <w:t>b</w:t>
      </w:r>
      <w:r w:rsidR="006A31ED">
        <w:t xml:space="preserve"> shows rain gauge observations for 20 July between 00 and 12 UTC, where 465.8 mm of rain were observed in Zhengzhou. </w:t>
      </w:r>
      <w:r>
        <w:fldChar w:fldCharType="begin"/>
      </w:r>
      <w:r>
        <w:instrText xml:space="preserve"> REF _Ref153400658 \h </w:instrText>
      </w:r>
      <w:r>
        <w:fldChar w:fldCharType="separate"/>
      </w:r>
      <w:r w:rsidR="006A31ED" w:rsidRPr="006A31ED">
        <w:rPr>
          <w:b/>
          <w:bCs/>
        </w:rPr>
        <w:t xml:space="preserve">Figure </w:t>
      </w:r>
      <w:r w:rsidR="006A31ED" w:rsidRPr="006A31ED">
        <w:rPr>
          <w:b/>
          <w:bCs/>
          <w:noProof/>
        </w:rPr>
        <w:t>6</w:t>
      </w:r>
      <w:r>
        <w:fldChar w:fldCharType="end"/>
      </w:r>
      <w:r w:rsidR="006A31ED" w:rsidRPr="006A31ED">
        <w:rPr>
          <w:b/>
          <w:bCs/>
        </w:rPr>
        <w:t>c</w:t>
      </w:r>
      <w:r w:rsidR="006A31ED">
        <w:t xml:space="preserve"> compares the 12-hourly rainfall forecasts for ENS (first row), Multiple-WT ecPoint (second row), and Single-WT ecPoint (third row), valid for the observations’ accumulation period. The first three columns in </w:t>
      </w:r>
      <w:r>
        <w:fldChar w:fldCharType="begin"/>
      </w:r>
      <w:r>
        <w:instrText xml:space="preserve"> REF _Ref153400658 \h </w:instrText>
      </w:r>
      <w:r>
        <w:fldChar w:fldCharType="separate"/>
      </w:r>
      <w:r w:rsidR="006A31ED" w:rsidRPr="006A31ED">
        <w:rPr>
          <w:b/>
          <w:bCs/>
        </w:rPr>
        <w:t xml:space="preserve">Figure </w:t>
      </w:r>
      <w:r w:rsidR="006A31ED" w:rsidRPr="006A31ED">
        <w:rPr>
          <w:b/>
          <w:bCs/>
          <w:noProof/>
        </w:rPr>
        <w:t>6</w:t>
      </w:r>
      <w:r>
        <w:fldChar w:fldCharType="end"/>
      </w:r>
      <w:r w:rsidR="006A31ED" w:rsidRPr="006A31ED">
        <w:rPr>
          <w:b/>
          <w:bCs/>
        </w:rPr>
        <w:t>c</w:t>
      </w:r>
      <w:r w:rsidR="006A31ED">
        <w:t xml:space="preserve"> show the </w:t>
      </w:r>
      <w:commentRangeStart w:id="98"/>
      <w:r w:rsidR="006A31ED">
        <w:t>99th percentile</w:t>
      </w:r>
      <w:commentRangeEnd w:id="98"/>
      <w:r>
        <w:rPr>
          <w:rStyle w:val="CommentReference"/>
        </w:rPr>
        <w:commentReference w:id="98"/>
      </w:r>
      <w:r w:rsidR="006A31ED">
        <w:t xml:space="preserve"> for day 5, 3, and 1 forecasts (from left to right). All forecasting systems, up to five days in advance, provided good guidance on which area was at higher risk of experiencing extreme rainfall, namely the area near Zhengzhou (highlighted by the small black circles). Closer to the event (i.e., day 1 forecasts), single-WT ecPoint predicted more than 700 mm/12h (zoomed in circle in the third row of </w:t>
      </w:r>
      <w:r>
        <w:fldChar w:fldCharType="begin"/>
      </w:r>
      <w:r>
        <w:instrText xml:space="preserve"> REF _Ref153400658 \h </w:instrText>
      </w:r>
      <w:r>
        <w:fldChar w:fldCharType="separate"/>
      </w:r>
      <w:r w:rsidR="006A31ED" w:rsidRPr="006A31ED">
        <w:rPr>
          <w:b/>
          <w:bCs/>
        </w:rPr>
        <w:t xml:space="preserve">Figure </w:t>
      </w:r>
      <w:r w:rsidR="006A31ED" w:rsidRPr="006A31ED">
        <w:rPr>
          <w:b/>
          <w:bCs/>
          <w:noProof/>
        </w:rPr>
        <w:t>6</w:t>
      </w:r>
      <w:r>
        <w:fldChar w:fldCharType="end"/>
      </w:r>
      <w:r w:rsidR="006A31ED" w:rsidRPr="006A31ED">
        <w:rPr>
          <w:b/>
          <w:bCs/>
        </w:rPr>
        <w:t>c</w:t>
      </w:r>
      <w:r w:rsidR="006A31ED">
        <w:t xml:space="preserve">), </w:t>
      </w:r>
      <w:commentRangeStart w:id="99"/>
      <w:r w:rsidR="006A31ED">
        <w:t>significantly overestimating</w:t>
      </w:r>
      <w:commentRangeEnd w:id="99"/>
      <w:r>
        <w:rPr>
          <w:rStyle w:val="CommentReference"/>
        </w:rPr>
        <w:commentReference w:id="99"/>
      </w:r>
      <w:r w:rsidR="006A31ED">
        <w:t xml:space="preserve"> the observed rainfall totals. Instead, ENS significantly underestimated the observed rainfall totals, predicting totals not higher than 150 mm/12h (zoomed in circle in the first row of </w:t>
      </w:r>
      <w:r>
        <w:fldChar w:fldCharType="begin"/>
      </w:r>
      <w:r>
        <w:instrText xml:space="preserve"> REF _Ref153400658 \h </w:instrText>
      </w:r>
      <w:r>
        <w:fldChar w:fldCharType="separate"/>
      </w:r>
      <w:r w:rsidR="006A31ED" w:rsidRPr="006A31ED">
        <w:rPr>
          <w:b/>
          <w:bCs/>
        </w:rPr>
        <w:t xml:space="preserve">Figure </w:t>
      </w:r>
      <w:r w:rsidR="006A31ED" w:rsidRPr="006A31ED">
        <w:rPr>
          <w:b/>
          <w:bCs/>
          <w:noProof/>
        </w:rPr>
        <w:t>6</w:t>
      </w:r>
      <w:r>
        <w:fldChar w:fldCharType="end"/>
      </w:r>
      <w:r w:rsidR="006A31ED" w:rsidRPr="006A31ED">
        <w:rPr>
          <w:b/>
          <w:bCs/>
        </w:rPr>
        <w:t>c</w:t>
      </w:r>
      <w:r w:rsidR="006A31ED">
        <w:t xml:space="preserve">). On the contrary, Multiple-WT ecPoint </w:t>
      </w:r>
      <w:commentRangeStart w:id="100"/>
      <w:r w:rsidR="006A31ED">
        <w:t>predicted rainfall totals of the same order of magnitude</w:t>
      </w:r>
      <w:commentRangeEnd w:id="100"/>
      <w:r>
        <w:rPr>
          <w:rStyle w:val="CommentReference"/>
        </w:rPr>
        <w:commentReference w:id="100"/>
      </w:r>
      <w:r w:rsidR="006A31ED">
        <w:t xml:space="preserve"> as those observed, i.e., ~ 400 mm/12h (zoomed in circle in the second row of </w:t>
      </w:r>
      <w:r>
        <w:fldChar w:fldCharType="begin"/>
      </w:r>
      <w:r>
        <w:instrText xml:space="preserve"> REF _Ref153400658 \h </w:instrText>
      </w:r>
      <w:r>
        <w:fldChar w:fldCharType="separate"/>
      </w:r>
      <w:r w:rsidR="006A31ED" w:rsidRPr="006A31ED">
        <w:rPr>
          <w:b/>
          <w:bCs/>
        </w:rPr>
        <w:t xml:space="preserve">Figure </w:t>
      </w:r>
      <w:r w:rsidR="006A31ED" w:rsidRPr="006A31ED">
        <w:rPr>
          <w:b/>
          <w:bCs/>
          <w:noProof/>
        </w:rPr>
        <w:t>6</w:t>
      </w:r>
      <w:r>
        <w:fldChar w:fldCharType="end"/>
      </w:r>
      <w:r w:rsidR="006A31ED" w:rsidRPr="006A31ED">
        <w:rPr>
          <w:b/>
          <w:bCs/>
        </w:rPr>
        <w:t>c</w:t>
      </w:r>
      <w:r w:rsidR="006A31ED">
        <w:t xml:space="preserve">). The fourth column in </w:t>
      </w:r>
      <w:r>
        <w:fldChar w:fldCharType="begin"/>
      </w:r>
      <w:r>
        <w:instrText xml:space="preserve"> REF _Ref153400658 \h </w:instrText>
      </w:r>
      <w:r>
        <w:fldChar w:fldCharType="separate"/>
      </w:r>
      <w:r w:rsidR="006A31ED" w:rsidRPr="006A31ED">
        <w:rPr>
          <w:b/>
          <w:bCs/>
        </w:rPr>
        <w:t xml:space="preserve">Figure </w:t>
      </w:r>
      <w:r w:rsidR="006A31ED" w:rsidRPr="006A31ED">
        <w:rPr>
          <w:b/>
          <w:bCs/>
          <w:noProof/>
        </w:rPr>
        <w:t>6</w:t>
      </w:r>
      <w:r>
        <w:fldChar w:fldCharType="end"/>
      </w:r>
      <w:r w:rsidR="006A31ED" w:rsidRPr="006A31ED">
        <w:rPr>
          <w:b/>
          <w:bCs/>
        </w:rPr>
        <w:t>c</w:t>
      </w:r>
      <w:r w:rsidR="006A31ED">
        <w:t xml:space="preserve"> shows the probability of having less than </w:t>
      </w:r>
      <w:commentRangeStart w:id="101"/>
      <w:r w:rsidR="006A31ED">
        <w:t>0.2 mm/12h</w:t>
      </w:r>
      <w:commentRangeEnd w:id="101"/>
      <w:r>
        <w:rPr>
          <w:rStyle w:val="CommentReference"/>
        </w:rPr>
        <w:commentReference w:id="101"/>
      </w:r>
      <w:r w:rsidR="006A31ED">
        <w:t xml:space="preserve"> (i.e., having no rain) on day one forecasts for the area southwest of Zhengzhou (blue circles), where </w:t>
      </w:r>
      <w:commentRangeStart w:id="102"/>
      <w:r w:rsidR="006A31ED">
        <w:t>no rainfall</w:t>
      </w:r>
      <w:commentRangeEnd w:id="102"/>
      <w:r>
        <w:rPr>
          <w:rStyle w:val="CommentReference"/>
        </w:rPr>
        <w:commentReference w:id="102"/>
      </w:r>
      <w:r w:rsidR="006A31ED">
        <w:t xml:space="preserve"> was observed </w:t>
      </w:r>
      <w:ins w:id="103" w:author="Guest User" w:date="2024-02-28T22:20:00Z">
        <w:r w:rsidR="006A31ED">
          <w:t xml:space="preserve">at most sites </w:t>
        </w:r>
      </w:ins>
      <w:r w:rsidR="006A31ED">
        <w:t xml:space="preserve">(blue circle in </w:t>
      </w:r>
      <w:r>
        <w:fldChar w:fldCharType="begin"/>
      </w:r>
      <w:r>
        <w:instrText xml:space="preserve"> REF _Ref153400658 \h </w:instrText>
      </w:r>
      <w:r>
        <w:fldChar w:fldCharType="separate"/>
      </w:r>
      <w:r w:rsidR="006A31ED" w:rsidRPr="006A31ED">
        <w:rPr>
          <w:b/>
          <w:bCs/>
        </w:rPr>
        <w:t xml:space="preserve">Figure </w:t>
      </w:r>
      <w:r w:rsidR="006A31ED" w:rsidRPr="006A31ED">
        <w:rPr>
          <w:b/>
          <w:bCs/>
          <w:noProof/>
        </w:rPr>
        <w:t>6</w:t>
      </w:r>
      <w:r>
        <w:fldChar w:fldCharType="end"/>
      </w:r>
      <w:r w:rsidR="006A31ED" w:rsidRPr="006A31ED">
        <w:rPr>
          <w:b/>
          <w:bCs/>
        </w:rPr>
        <w:t>b</w:t>
      </w:r>
      <w:r w:rsidR="006A31ED">
        <w:t xml:space="preserve">). ENS shows </w:t>
      </w:r>
      <w:ins w:id="104" w:author="Guest User" w:date="2024-02-28T22:21:00Z">
        <w:r w:rsidR="006A31ED">
          <w:t xml:space="preserve">generally </w:t>
        </w:r>
      </w:ins>
      <w:r w:rsidR="006A31ED">
        <w:t xml:space="preserve">zero probability of having no rain. Single-WT ecPoint shows much smaller probabilities than Multiple-WT ecPoint of having no rain, </w:t>
      </w:r>
      <w:commentRangeStart w:id="105"/>
      <w:r w:rsidR="006A31ED">
        <w:t>between 20 and 40% instead of 50 to 80%</w:t>
      </w:r>
      <w:commentRangeEnd w:id="105"/>
      <w:r>
        <w:rPr>
          <w:rStyle w:val="CommentReference"/>
        </w:rPr>
        <w:commentReference w:id="105"/>
      </w:r>
      <w:r w:rsidR="006A31ED">
        <w:t>.</w:t>
      </w:r>
      <w:commentRangeStart w:id="106"/>
      <w:r w:rsidR="006A31ED">
        <w:t xml:space="preserve"> </w:t>
      </w:r>
      <w:commentRangeEnd w:id="106"/>
      <w:r>
        <w:rPr>
          <w:rStyle w:val="CommentReference"/>
        </w:rPr>
        <w:commentReference w:id="106"/>
      </w:r>
    </w:p>
    <w:p w14:paraId="60F8E3DE" w14:textId="2615B801" w:rsidR="00730FEF" w:rsidRDefault="006A31ED" w:rsidP="00730FEF">
      <w:pPr>
        <w:pStyle w:val="Heading1"/>
      </w:pPr>
      <w:commentRangeStart w:id="107"/>
      <w:r>
        <w:t>Discussion and conclusions</w:t>
      </w:r>
      <w:commentRangeEnd w:id="107"/>
      <w:r w:rsidR="00730FEF">
        <w:rPr>
          <w:rStyle w:val="CommentReference"/>
        </w:rPr>
        <w:commentReference w:id="107"/>
      </w:r>
    </w:p>
    <w:p w14:paraId="2EA29902" w14:textId="29E63E58" w:rsidR="005E363A" w:rsidRDefault="006A31ED" w:rsidP="00BC5AC8">
      <w:r>
        <w:t xml:space="preserve">This study focused on evaluating whether the </w:t>
      </w:r>
      <w:commentRangeStart w:id="108"/>
      <w:commentRangeStart w:id="109"/>
      <w:r>
        <w:t>additional cost of implementing a weather-scenario-based post-processing approach (represented here by the Multiple-WT ecPoint) is justified compared to a simpler</w:t>
      </w:r>
      <w:commentRangeEnd w:id="108"/>
      <w:r w:rsidR="416BBB7B">
        <w:rPr>
          <w:rStyle w:val="CommentReference"/>
        </w:rPr>
        <w:commentReference w:id="108"/>
      </w:r>
      <w:commentRangeEnd w:id="109"/>
      <w:r w:rsidR="416BBB7B">
        <w:rPr>
          <w:rStyle w:val="CommentReference"/>
        </w:rPr>
        <w:commentReference w:id="109"/>
      </w:r>
      <w:r>
        <w:t xml:space="preserve">, </w:t>
      </w:r>
      <w:r w:rsidR="00604988">
        <w:t>agnostic</w:t>
      </w:r>
      <w:r>
        <w:t xml:space="preserve"> system like Single-WT ecPoint. </w:t>
      </w:r>
      <w:commentRangeStart w:id="110"/>
      <w:r>
        <w:t>Calibration and forecast production costs would be indeed smaller for the latter post-processing system</w:t>
      </w:r>
      <w:commentRangeEnd w:id="110"/>
      <w:r w:rsidR="416BBB7B">
        <w:rPr>
          <w:rStyle w:val="CommentReference"/>
        </w:rPr>
        <w:commentReference w:id="110"/>
      </w:r>
      <w:r>
        <w:t>, and it is important to factor in such considerations when operationalizing post-processing systems.</w:t>
      </w:r>
    </w:p>
    <w:p w14:paraId="1F432F1B" w14:textId="7B8C638C" w:rsidR="00036B08" w:rsidRDefault="006A31ED" w:rsidP="009A7186">
      <w:r>
        <w:t xml:space="preserve">Looking in conjunction at the results for reliability and discrimination ability provided by the summary scores (respectively, reliability component of the Brier score and area under the ROC curve), one can create a </w:t>
      </w:r>
      <w:proofErr w:type="gramStart"/>
      <w:r>
        <w:t>fairly complete</w:t>
      </w:r>
      <w:proofErr w:type="gramEnd"/>
      <w:r>
        <w:t xml:space="preserve"> </w:t>
      </w:r>
      <w:r>
        <w:lastRenderedPageBreak/>
        <w:t xml:space="preserve">comparative picture about the performance of the three forecasting systems. For events exceeding VRT=0.2 mm/12 (i.e., distinguishing between “dry” and </w:t>
      </w:r>
      <w:commentRangeStart w:id="111"/>
      <w:r>
        <w:t>“wet” conditions</w:t>
      </w:r>
      <w:commentRangeEnd w:id="111"/>
      <w:r w:rsidR="416BBB7B">
        <w:rPr>
          <w:rStyle w:val="CommentReference"/>
        </w:rPr>
        <w:commentReference w:id="111"/>
      </w:r>
      <w:r>
        <w:t xml:space="preserve">), the summary scores show that both </w:t>
      </w:r>
      <w:commentRangeStart w:id="112"/>
      <w:r>
        <w:t xml:space="preserve">post-processed forecasts </w:t>
      </w:r>
      <w:commentRangeEnd w:id="112"/>
      <w:r w:rsidR="416BBB7B">
        <w:rPr>
          <w:rStyle w:val="CommentReference"/>
        </w:rPr>
        <w:commentReference w:id="112"/>
      </w:r>
      <w:r>
        <w:t xml:space="preserve">have a </w:t>
      </w:r>
      <w:commentRangeStart w:id="113"/>
      <w:r>
        <w:t>similar performance</w:t>
      </w:r>
      <w:commentRangeEnd w:id="113"/>
      <w:r w:rsidR="416BBB7B">
        <w:rPr>
          <w:rStyle w:val="CommentReference"/>
        </w:rPr>
        <w:commentReference w:id="113"/>
      </w:r>
      <w:r>
        <w:t xml:space="preserve"> when compared to ENS. </w:t>
      </w:r>
      <w:commentRangeStart w:id="114"/>
      <w:commentRangeStart w:id="115"/>
      <w:commentRangeStart w:id="116"/>
      <w:r>
        <w:t xml:space="preserve">They </w:t>
      </w:r>
      <w:commentRangeEnd w:id="114"/>
      <w:r w:rsidR="416BBB7B">
        <w:rPr>
          <w:rStyle w:val="CommentReference"/>
        </w:rPr>
        <w:commentReference w:id="114"/>
      </w:r>
      <w:commentRangeEnd w:id="115"/>
      <w:r w:rsidR="416BBB7B">
        <w:rPr>
          <w:rStyle w:val="CommentReference"/>
        </w:rPr>
        <w:commentReference w:id="115"/>
      </w:r>
      <w:commentRangeEnd w:id="116"/>
      <w:r w:rsidR="416BBB7B">
        <w:rPr>
          <w:rStyle w:val="CommentReference"/>
        </w:rPr>
        <w:commentReference w:id="116"/>
      </w:r>
      <w:commentRangeStart w:id="117"/>
      <w:r>
        <w:t xml:space="preserve">do not add any additional information that improves the discrimination ability </w:t>
      </w:r>
      <w:commentRangeEnd w:id="117"/>
      <w:r w:rsidR="416BBB7B">
        <w:rPr>
          <w:rStyle w:val="CommentReference"/>
        </w:rPr>
        <w:commentReference w:id="117"/>
      </w:r>
      <w:r>
        <w:t xml:space="preserve">(nor real nor potential) of the raw forecasts, but they both significantly improve their reliability, especially at shorter lead times. For events indicating “wet conditions” (i.e., VRT = 10 mm/12h), the potential discrimination ability for the three forecasting systems remain similar. </w:t>
      </w:r>
      <w:commentRangeStart w:id="118"/>
      <w:commentRangeStart w:id="119"/>
      <w:r>
        <w:t>In terms of the systems’ real configuration,</w:t>
      </w:r>
      <w:commentRangeEnd w:id="118"/>
      <w:r w:rsidR="416BBB7B">
        <w:rPr>
          <w:rStyle w:val="CommentReference"/>
        </w:rPr>
        <w:commentReference w:id="118"/>
      </w:r>
      <w:commentRangeEnd w:id="119"/>
      <w:r w:rsidR="416BBB7B">
        <w:rPr>
          <w:rStyle w:val="CommentReference"/>
        </w:rPr>
        <w:commentReference w:id="119"/>
      </w:r>
      <w:r>
        <w:t xml:space="preserve"> both post-processed forecasts add additional information that improves the discrimination ability of the raw forecasts, </w:t>
      </w:r>
      <w:commentRangeStart w:id="120"/>
      <w:r>
        <w:t>while remaining similar between themselves</w:t>
      </w:r>
      <w:commentRangeEnd w:id="120"/>
      <w:r w:rsidR="416BBB7B">
        <w:rPr>
          <w:rStyle w:val="CommentReference"/>
        </w:rPr>
        <w:commentReference w:id="120"/>
      </w:r>
      <w:r>
        <w:t xml:space="preserve">. However, while the improvements in reliability from Multiple-WT ecPoint compared to ENS remain </w:t>
      </w:r>
      <w:commentRangeStart w:id="121"/>
      <w:r>
        <w:t>significant</w:t>
      </w:r>
      <w:commentRangeEnd w:id="121"/>
      <w:r w:rsidR="416BBB7B">
        <w:rPr>
          <w:rStyle w:val="CommentReference"/>
        </w:rPr>
        <w:commentReference w:id="121"/>
      </w:r>
      <w:r>
        <w:t xml:space="preserve">, the improvements from Single-WT ecPoint are </w:t>
      </w:r>
      <w:commentRangeStart w:id="122"/>
      <w:r>
        <w:t>smaller</w:t>
      </w:r>
      <w:commentRangeEnd w:id="122"/>
      <w:r w:rsidR="416BBB7B">
        <w:rPr>
          <w:rStyle w:val="CommentReference"/>
        </w:rPr>
        <w:commentReference w:id="122"/>
      </w:r>
      <w:r>
        <w:t xml:space="preserve">, and </w:t>
      </w:r>
      <w:commentRangeStart w:id="123"/>
      <w:r>
        <w:t>in some cases,</w:t>
      </w:r>
      <w:commentRangeEnd w:id="123"/>
      <w:r w:rsidR="416BBB7B">
        <w:rPr>
          <w:rStyle w:val="CommentReference"/>
        </w:rPr>
        <w:commentReference w:id="123"/>
      </w:r>
      <w:r>
        <w:t xml:space="preserve"> it worsens the reliability of the raw forecasts. The </w:t>
      </w:r>
      <w:commentRangeStart w:id="124"/>
      <w:r>
        <w:t>most interesting</w:t>
      </w:r>
      <w:commentRangeEnd w:id="124"/>
      <w:r w:rsidR="416BBB7B">
        <w:rPr>
          <w:rStyle w:val="CommentReference"/>
        </w:rPr>
        <w:commentReference w:id="124"/>
      </w:r>
      <w:r>
        <w:t xml:space="preserve"> results are obtained for the “severe rainfall” condition (i.e., VRT = 50 mm/12h). Both post-processed forecasts improve the real and the potential discrimination ability of ENS forecasts. </w:t>
      </w:r>
      <w:commentRangeStart w:id="125"/>
      <w:r>
        <w:t xml:space="preserve">However, </w:t>
      </w:r>
      <w:commentRangeStart w:id="126"/>
      <w:commentRangeStart w:id="127"/>
      <w:r>
        <w:t>in the former case,</w:t>
      </w:r>
      <w:commentRangeEnd w:id="126"/>
      <w:r w:rsidR="416BBB7B">
        <w:rPr>
          <w:rStyle w:val="CommentReference"/>
        </w:rPr>
        <w:commentReference w:id="126"/>
      </w:r>
      <w:commentRangeEnd w:id="127"/>
      <w:r w:rsidR="416BBB7B">
        <w:rPr>
          <w:rStyle w:val="CommentReference"/>
        </w:rPr>
        <w:commentReference w:id="127"/>
      </w:r>
      <w:r>
        <w:t xml:space="preserve"> the Single-WT ecPoint shows a better discrimination ability than the Multiple-WT ecPoint at all lead times, while in the latter case, the Multiple-WT ecPoint </w:t>
      </w:r>
      <w:commentRangeStart w:id="128"/>
      <w:r>
        <w:t>is better up to day 6 forecasts</w:t>
      </w:r>
      <w:commentRangeEnd w:id="128"/>
      <w:r w:rsidR="416BBB7B">
        <w:rPr>
          <w:rStyle w:val="CommentReference"/>
        </w:rPr>
        <w:commentReference w:id="128"/>
      </w:r>
      <w:r>
        <w:t>.</w:t>
      </w:r>
      <w:commentRangeEnd w:id="125"/>
      <w:r w:rsidR="416BBB7B">
        <w:rPr>
          <w:rStyle w:val="CommentReference"/>
        </w:rPr>
        <w:commentReference w:id="125"/>
      </w:r>
      <w:r>
        <w:t xml:space="preserve"> However, while the reliability from Multiple-WT ecPoint remains better than ENS, the Single-WT ecPoint shows a reliability that is consistently worse than the one for ENS up to day 6. </w:t>
      </w:r>
      <w:commentRangeStart w:id="129"/>
      <w:r>
        <w:t>This shows that Single-WT ecPoint is likely providing too unrealistically high probabilities for extreme events compared to Multiple-WT ecPoint</w:t>
      </w:r>
      <w:commentRangeEnd w:id="129"/>
      <w:r w:rsidR="416BBB7B">
        <w:rPr>
          <w:rStyle w:val="CommentReference"/>
        </w:rPr>
        <w:commentReference w:id="129"/>
      </w:r>
      <w:r>
        <w:t xml:space="preserve">. While this </w:t>
      </w:r>
      <w:commentRangeStart w:id="130"/>
      <w:r>
        <w:t>is rewarded by</w:t>
      </w:r>
      <w:commentRangeEnd w:id="130"/>
      <w:r w:rsidR="416BBB7B">
        <w:rPr>
          <w:rStyle w:val="CommentReference"/>
        </w:rPr>
        <w:commentReference w:id="130"/>
      </w:r>
      <w:r>
        <w:t xml:space="preserve"> the measure used to estimate the discrimination ability of the real configuration of the forecasting systems, this </w:t>
      </w:r>
      <w:commentRangeStart w:id="131"/>
      <w:r>
        <w:t>is instead penalized by</w:t>
      </w:r>
      <w:commentRangeEnd w:id="131"/>
      <w:r w:rsidR="416BBB7B">
        <w:rPr>
          <w:rStyle w:val="CommentReference"/>
        </w:rPr>
        <w:commentReference w:id="131"/>
      </w:r>
      <w:r>
        <w:t xml:space="preserve"> the measure used to estimate the discrimination ability of the potential configuration (i.e., if we had more ensemble members) and reliability.</w:t>
      </w:r>
    </w:p>
    <w:p w14:paraId="76BF7FA2" w14:textId="501350E6" w:rsidR="00D0582D" w:rsidRPr="00455425" w:rsidRDefault="006A31ED" w:rsidP="006178B3">
      <w:pPr>
        <w:rPr>
          <w:color w:val="000000"/>
        </w:rPr>
      </w:pPr>
      <w:r>
        <w:t xml:space="preserve">The breakdown scores and the case study </w:t>
      </w:r>
      <w:commentRangeStart w:id="132"/>
      <w:r>
        <w:t>confirm</w:t>
      </w:r>
      <w:commentRangeEnd w:id="132"/>
      <w:r w:rsidR="416BBB7B">
        <w:rPr>
          <w:rStyle w:val="CommentReference"/>
        </w:rPr>
        <w:commentReference w:id="132"/>
      </w:r>
      <w:r>
        <w:t xml:space="preserve"> the results displayed by the summary scores. The analysis of the extreme rainfall event in China highlighted that, while ENS provides good guidance </w:t>
      </w:r>
      <w:commentRangeStart w:id="133"/>
      <w:r>
        <w:t>several days</w:t>
      </w:r>
      <w:commentRangeEnd w:id="133"/>
      <w:r w:rsidR="416BBB7B">
        <w:rPr>
          <w:rStyle w:val="CommentReference"/>
        </w:rPr>
        <w:commentReference w:id="133"/>
      </w:r>
      <w:r>
        <w:t xml:space="preserve"> on what is the area at risk of experiencing heavy rainfall, it tends to underpredict the actual rainfall totals. The case study also highlighted that ENS did not provide good guidance on which areas might not experience any rainfall by providing 0% chan</w:t>
      </w:r>
      <w:ins w:id="134" w:author="Guest User" w:date="2024-02-02T16:12:00Z">
        <w:r>
          <w:t>c</w:t>
        </w:r>
      </w:ins>
      <w:del w:id="135" w:author="Guest User" w:date="2024-02-02T16:12:00Z">
        <w:r w:rsidR="416BBB7B" w:rsidDel="006A31ED">
          <w:delText>g</w:delText>
        </w:r>
      </w:del>
      <w:r>
        <w:t xml:space="preserve">e of having less than 0.2 mm/12h (i.e. “dry” conditions) where no rain was observed. The reliability diagrams showed that ENS tends to overpredict the small rainfall amounts and underpredict heavy rainfall. This is line with previous studies </w:t>
      </w:r>
      <w:sdt>
        <w:sdtPr>
          <w:rPr>
            <w:color w:val="000000"/>
          </w:rPr>
          <w:tag w:val="MENDELEY_CITATION_v3_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"/>
          <w:id w:val="262966328"/>
          <w:placeholder>
            <w:docPart w:val="DefaultPlaceholder_-1854013440"/>
          </w:placeholder>
        </w:sdtPr>
        <w:sdtContent>
          <w:r w:rsidR="00576DA1">
            <w:rPr>
              <w:color w:val="000000"/>
            </w:rPr>
            <w:t>(Haiden et al., 2023)</w:t>
          </w:r>
        </w:sdtContent>
      </w:sdt>
      <w:r w:rsidRPr="006A31ED">
        <w:rPr>
          <w:color w:val="000000" w:themeColor="text1"/>
        </w:rPr>
        <w:t xml:space="preserve">. The two post-processing systems provide different degrees of improvements to these ENS shortcomings. Single-WT ecPoint </w:t>
      </w:r>
      <w:commentRangeStart w:id="136"/>
      <w:r w:rsidRPr="006A31ED">
        <w:rPr>
          <w:color w:val="000000" w:themeColor="text1"/>
        </w:rPr>
        <w:t xml:space="preserve">overpredicts </w:t>
      </w:r>
      <w:commentRangeStart w:id="137"/>
      <w:r w:rsidRPr="006A31ED">
        <w:rPr>
          <w:color w:val="000000" w:themeColor="text1"/>
        </w:rPr>
        <w:t xml:space="preserve">significantly </w:t>
      </w:r>
      <w:commentRangeEnd w:id="137"/>
      <w:r w:rsidR="416BBB7B">
        <w:rPr>
          <w:rStyle w:val="CommentReference"/>
        </w:rPr>
        <w:commentReference w:id="137"/>
      </w:r>
      <w:r w:rsidRPr="006A31ED">
        <w:rPr>
          <w:color w:val="000000" w:themeColor="text1"/>
        </w:rPr>
        <w:t xml:space="preserve">less </w:t>
      </w:r>
      <w:commentRangeEnd w:id="136"/>
      <w:r w:rsidR="416BBB7B">
        <w:rPr>
          <w:rStyle w:val="CommentReference"/>
        </w:rPr>
        <w:commentReference w:id="136"/>
      </w:r>
      <w:r w:rsidRPr="006A31ED">
        <w:rPr>
          <w:color w:val="000000" w:themeColor="text1"/>
        </w:rPr>
        <w:t xml:space="preserve">than ENS the small rainfall totals. The case study shows that Single-WT provides indeed a </w:t>
      </w:r>
      <w:commentRangeStart w:id="138"/>
      <w:r w:rsidRPr="006A31ED">
        <w:rPr>
          <w:color w:val="000000" w:themeColor="text1"/>
        </w:rPr>
        <w:t>better guidance</w:t>
      </w:r>
      <w:commentRangeEnd w:id="138"/>
      <w:r w:rsidR="416BBB7B">
        <w:rPr>
          <w:rStyle w:val="CommentReference"/>
        </w:rPr>
        <w:commentReference w:id="138"/>
      </w:r>
      <w:r w:rsidRPr="006A31ED">
        <w:rPr>
          <w:color w:val="000000" w:themeColor="text1"/>
        </w:rPr>
        <w:t xml:space="preserve"> on which areas might not experience any rainfall, increasing the probabilities to 20-40% of having no rain in the dry areas. </w:t>
      </w:r>
      <w:commentRangeStart w:id="139"/>
      <w:commentRangeStart w:id="140"/>
      <w:r w:rsidRPr="006A31ED">
        <w:rPr>
          <w:color w:val="000000" w:themeColor="text1"/>
        </w:rPr>
        <w:t xml:space="preserve">The reliability diagrams also show that Single-WT tends to overpredict heavy rainfall amounts. </w:t>
      </w:r>
      <w:commentRangeEnd w:id="139"/>
      <w:r w:rsidR="416BBB7B">
        <w:rPr>
          <w:rStyle w:val="CommentReference"/>
        </w:rPr>
        <w:commentReference w:id="139"/>
      </w:r>
      <w:commentRangeEnd w:id="140"/>
      <w:r w:rsidR="416BBB7B">
        <w:rPr>
          <w:rStyle w:val="CommentReference"/>
        </w:rPr>
        <w:commentReference w:id="140"/>
      </w:r>
      <w:commentRangeStart w:id="141"/>
      <w:r w:rsidRPr="006A31ED">
        <w:rPr>
          <w:color w:val="000000" w:themeColor="text1"/>
        </w:rPr>
        <w:t xml:space="preserve">The case study </w:t>
      </w:r>
      <w:commentRangeStart w:id="142"/>
      <w:r w:rsidRPr="006A31ED">
        <w:rPr>
          <w:color w:val="000000" w:themeColor="text1"/>
        </w:rPr>
        <w:t>confirms</w:t>
      </w:r>
      <w:commentRangeEnd w:id="142"/>
      <w:r w:rsidR="416BBB7B">
        <w:rPr>
          <w:rStyle w:val="CommentReference"/>
        </w:rPr>
        <w:commentReference w:id="142"/>
      </w:r>
      <w:r w:rsidRPr="006A31ED">
        <w:rPr>
          <w:color w:val="000000" w:themeColor="text1"/>
        </w:rPr>
        <w:t xml:space="preserve"> this outcome by showing that Single-WT ecPoint </w:t>
      </w:r>
      <w:commentRangeStart w:id="143"/>
      <w:r w:rsidRPr="006A31ED">
        <w:rPr>
          <w:color w:val="000000" w:themeColor="text1"/>
        </w:rPr>
        <w:t>predicts</w:t>
      </w:r>
      <w:commentRangeEnd w:id="143"/>
      <w:r w:rsidR="416BBB7B">
        <w:rPr>
          <w:rStyle w:val="CommentReference"/>
        </w:rPr>
        <w:commentReference w:id="143"/>
      </w:r>
      <w:r w:rsidRPr="006A31ED">
        <w:rPr>
          <w:color w:val="000000" w:themeColor="text1"/>
        </w:rPr>
        <w:t xml:space="preserve"> rainfall totals that are ~40% more than those observed in the area affected by the heaviest rainfall. This would lead to a high number of false alarms, as confirmed by the </w:t>
      </w:r>
      <w:commentRangeStart w:id="144"/>
      <w:r w:rsidRPr="006A31ED">
        <w:rPr>
          <w:color w:val="000000" w:themeColor="text1"/>
        </w:rPr>
        <w:t>ROC curves</w:t>
      </w:r>
      <w:commentRangeEnd w:id="144"/>
      <w:r w:rsidR="416BBB7B">
        <w:rPr>
          <w:rStyle w:val="CommentReference"/>
        </w:rPr>
        <w:commentReference w:id="144"/>
      </w:r>
      <w:r w:rsidRPr="006A31ED">
        <w:rPr>
          <w:color w:val="000000" w:themeColor="text1"/>
        </w:rPr>
        <w:t xml:space="preserve">. This increased number of false alarms would inevitably have a deleterious effect in the trust users have in the post-processed forecast. Both reliability diagrams and case study show that Multiple-WT ecPoint performs best out of the three systems. It is indeed reliable at predicting the small rainfall totals and big rainfall. In the case study, Multiple-WT increases the probabilities to 50-80% of having no rain </w:t>
      </w:r>
      <w:commentRangeStart w:id="145"/>
      <w:r w:rsidRPr="006A31ED">
        <w:rPr>
          <w:color w:val="000000" w:themeColor="text1"/>
        </w:rPr>
        <w:t>in the dry areas</w:t>
      </w:r>
      <w:commentRangeEnd w:id="145"/>
      <w:r w:rsidR="416BBB7B">
        <w:rPr>
          <w:rStyle w:val="CommentReference"/>
        </w:rPr>
        <w:commentReference w:id="145"/>
      </w:r>
      <w:r w:rsidRPr="006A31ED">
        <w:rPr>
          <w:color w:val="000000" w:themeColor="text1"/>
        </w:rPr>
        <w:t xml:space="preserve"> and provides good guidance on the peak rainfall by providing at day 1, a </w:t>
      </w:r>
      <w:commentRangeStart w:id="146"/>
      <w:r w:rsidRPr="006A31ED">
        <w:rPr>
          <w:color w:val="000000" w:themeColor="text1"/>
        </w:rPr>
        <w:t>forecast of a similar order of magnitude</w:t>
      </w:r>
      <w:commentRangeEnd w:id="146"/>
      <w:r w:rsidR="416BBB7B">
        <w:rPr>
          <w:rStyle w:val="CommentReference"/>
        </w:rPr>
        <w:commentReference w:id="146"/>
      </w:r>
      <w:r w:rsidRPr="006A31ED">
        <w:rPr>
          <w:color w:val="000000" w:themeColor="text1"/>
        </w:rPr>
        <w:t xml:space="preserve"> of the observed amounts. These outcomes are also confirmed by the binormal ROC curves which show that, on equal hit rates, Multiple-WT shows smaller false alarm rates, increasing users’ trust in the forecasts.</w:t>
      </w:r>
      <w:commentRangeEnd w:id="141"/>
      <w:r w:rsidR="416BBB7B">
        <w:rPr>
          <w:rStyle w:val="CommentReference"/>
        </w:rPr>
        <w:commentReference w:id="141"/>
      </w:r>
    </w:p>
    <w:p w14:paraId="2A325CFF" w14:textId="7E8AF569" w:rsidR="00DE5B50" w:rsidRPr="00412655" w:rsidRDefault="006A31ED" w:rsidP="00423D91">
      <w:pPr>
        <w:sectPr w:rsidR="00DE5B50" w:rsidRPr="00412655" w:rsidSect="003F0B24">
          <w:headerReference w:type="default" r:id="rId15"/>
          <w:pgSz w:w="11906" w:h="16838"/>
          <w:pgMar w:top="851" w:right="851" w:bottom="851" w:left="1134" w:header="709" w:footer="709" w:gutter="0"/>
          <w:lnNumType w:countBy="1" w:restart="continuous"/>
          <w:cols w:space="708"/>
          <w:docGrid w:linePitch="360"/>
        </w:sectPr>
      </w:pPr>
      <w:bookmarkStart w:id="147" w:name="_Toc72741671"/>
      <w:r>
        <w:t xml:space="preserve">The results in this study show that accounting for weather scenarios when correcting for biases and anticipating for sub-grid variability in raw forecasts </w:t>
      </w:r>
      <w:commentRangeStart w:id="148"/>
      <w:commentRangeStart w:id="149"/>
      <w:r>
        <w:t>is crucial</w:t>
      </w:r>
      <w:commentRangeEnd w:id="148"/>
      <w:r w:rsidR="416BBB7B">
        <w:rPr>
          <w:rStyle w:val="CommentReference"/>
        </w:rPr>
        <w:commentReference w:id="148"/>
      </w:r>
      <w:commentRangeEnd w:id="149"/>
      <w:r w:rsidR="416BBB7B">
        <w:rPr>
          <w:rStyle w:val="CommentReference"/>
        </w:rPr>
        <w:commentReference w:id="149"/>
      </w:r>
      <w:r>
        <w:t xml:space="preserve"> to improve forecast performance in terms of both reliability and discrimination ability. This is particularly important for extreme events to provide timely and accurate forecasts for high-impact events. </w:t>
      </w:r>
      <w:commentRangeStart w:id="150"/>
      <w:commentRangeStart w:id="151"/>
      <w:r>
        <w:t>It is also important for small events  (i.e., conditions of dry) to reduce false alarms that would inevitably reduce users’ trust in the forecasts</w:t>
      </w:r>
      <w:commentRangeEnd w:id="150"/>
      <w:r w:rsidR="416BBB7B">
        <w:rPr>
          <w:rStyle w:val="CommentReference"/>
        </w:rPr>
        <w:commentReference w:id="150"/>
      </w:r>
      <w:commentRangeEnd w:id="151"/>
      <w:r w:rsidR="416BBB7B">
        <w:rPr>
          <w:rStyle w:val="CommentReference"/>
        </w:rPr>
        <w:commentReference w:id="151"/>
      </w:r>
      <w:r>
        <w:t xml:space="preserve">. </w:t>
      </w:r>
    </w:p>
    <w:p w14:paraId="4FD9BD2F" w14:textId="0625BCC1" w:rsidR="007D46BB" w:rsidRDefault="007B0A4C" w:rsidP="00C00BF7">
      <w:pPr>
        <w:pStyle w:val="Heading1"/>
        <w:numPr>
          <w:ilvl w:val="0"/>
          <w:numId w:val="0"/>
        </w:numPr>
        <w:spacing w:before="120"/>
        <w:rPr>
          <w:rFonts w:cstheme="minorHAnsi"/>
        </w:rPr>
      </w:pPr>
      <w:r>
        <w:rPr>
          <w:rFonts w:cstheme="minorHAnsi"/>
        </w:rPr>
        <w:lastRenderedPageBreak/>
        <w:t>Tables</w:t>
      </w:r>
    </w:p>
    <w:p w14:paraId="7B1895F0" w14:textId="0A0412C4" w:rsidR="00944B0F" w:rsidRPr="00B075A3" w:rsidRDefault="00944B0F" w:rsidP="00944B0F">
      <w:pPr>
        <w:pStyle w:val="Tablecaptions"/>
      </w:pPr>
      <w:bookmarkStart w:id="152" w:name="_Ref150245905"/>
      <w:r w:rsidRPr="00B075A3">
        <w:rPr>
          <w:b/>
          <w:bCs/>
        </w:rPr>
        <w:t xml:space="preserve">Table </w:t>
      </w:r>
      <w:r w:rsidRPr="00B075A3">
        <w:rPr>
          <w:b/>
          <w:bCs/>
        </w:rPr>
        <w:fldChar w:fldCharType="begin"/>
      </w:r>
      <w:r w:rsidRPr="00B075A3">
        <w:rPr>
          <w:b/>
          <w:bCs/>
        </w:rPr>
        <w:instrText xml:space="preserve"> SEQ Table \* ARABIC </w:instrText>
      </w:r>
      <w:r w:rsidRPr="00B075A3">
        <w:rPr>
          <w:b/>
          <w:bCs/>
        </w:rPr>
        <w:fldChar w:fldCharType="separate"/>
      </w:r>
      <w:r w:rsidR="000A7251">
        <w:rPr>
          <w:b/>
          <w:bCs/>
          <w:noProof/>
        </w:rPr>
        <w:t>1</w:t>
      </w:r>
      <w:r w:rsidRPr="00B075A3">
        <w:rPr>
          <w:b/>
          <w:bCs/>
        </w:rPr>
        <w:fldChar w:fldCharType="end"/>
      </w:r>
      <w:bookmarkEnd w:id="152"/>
      <w:r w:rsidRPr="00B075A3">
        <w:t xml:space="preserve"> - Definition of the four quadrants in a contingency table.  </w:t>
      </w:r>
    </w:p>
    <w:tbl>
      <w:tblPr>
        <w:tblW w:w="9248" w:type="dxa"/>
        <w:tblLayout w:type="fixed"/>
        <w:tblLook w:val="0400" w:firstRow="0" w:lastRow="0" w:firstColumn="0" w:lastColumn="0" w:noHBand="0" w:noVBand="1"/>
      </w:tblPr>
      <w:tblGrid>
        <w:gridCol w:w="1905"/>
        <w:gridCol w:w="3544"/>
        <w:gridCol w:w="3799"/>
      </w:tblGrid>
      <w:tr w:rsidR="00944B0F" w:rsidRPr="00B075A3" w14:paraId="2C43875B" w14:textId="77777777" w:rsidTr="007B1783">
        <w:trPr>
          <w:trHeight w:val="567"/>
        </w:trPr>
        <w:tc>
          <w:tcPr>
            <w:tcW w:w="1905" w:type="dxa"/>
            <w:shd w:val="clear" w:color="auto" w:fill="A6A6A6" w:themeFill="background1" w:themeFillShade="A6"/>
            <w:vAlign w:val="center"/>
          </w:tcPr>
          <w:p w14:paraId="793D23B3" w14:textId="77777777" w:rsidR="00944B0F" w:rsidRPr="00B075A3" w:rsidRDefault="00944B0F" w:rsidP="007B1783">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 xml:space="preserve">FORECASTS (COLUMNS) / </w:t>
            </w:r>
          </w:p>
          <w:p w14:paraId="398F929F" w14:textId="77777777" w:rsidR="00944B0F" w:rsidRPr="00B075A3" w:rsidRDefault="00944B0F" w:rsidP="007B1783">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OBSERVATIONS (ROWS)</w:t>
            </w:r>
          </w:p>
        </w:tc>
        <w:tc>
          <w:tcPr>
            <w:tcW w:w="3544" w:type="dxa"/>
            <w:shd w:val="clear" w:color="auto" w:fill="A6A6A6" w:themeFill="background1" w:themeFillShade="A6"/>
            <w:vAlign w:val="center"/>
          </w:tcPr>
          <w:p w14:paraId="53F8BCB2" w14:textId="77777777" w:rsidR="00944B0F" w:rsidRPr="00B075A3" w:rsidRDefault="00944B0F" w:rsidP="007B1783">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YES</w:t>
            </w:r>
          </w:p>
        </w:tc>
        <w:tc>
          <w:tcPr>
            <w:tcW w:w="3799" w:type="dxa"/>
            <w:shd w:val="clear" w:color="auto" w:fill="A6A6A6" w:themeFill="background1" w:themeFillShade="A6"/>
            <w:vAlign w:val="center"/>
          </w:tcPr>
          <w:p w14:paraId="086BD7D4" w14:textId="77777777" w:rsidR="00944B0F" w:rsidRPr="00B075A3" w:rsidRDefault="00944B0F" w:rsidP="007B1783">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NO</w:t>
            </w:r>
          </w:p>
        </w:tc>
      </w:tr>
      <w:tr w:rsidR="00944B0F" w:rsidRPr="00B075A3" w14:paraId="67016B6B" w14:textId="77777777" w:rsidTr="007B1783">
        <w:trPr>
          <w:trHeight w:val="851"/>
        </w:trPr>
        <w:tc>
          <w:tcPr>
            <w:tcW w:w="1905" w:type="dxa"/>
            <w:shd w:val="clear" w:color="auto" w:fill="auto"/>
            <w:vAlign w:val="center"/>
          </w:tcPr>
          <w:p w14:paraId="35AC6F66" w14:textId="77777777" w:rsidR="00944B0F" w:rsidRPr="00B075A3" w:rsidRDefault="00944B0F" w:rsidP="007B1783">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YES</w:t>
            </w:r>
          </w:p>
        </w:tc>
        <w:tc>
          <w:tcPr>
            <w:tcW w:w="3544" w:type="dxa"/>
            <w:shd w:val="clear" w:color="auto" w:fill="auto"/>
            <w:vAlign w:val="center"/>
          </w:tcPr>
          <w:p w14:paraId="333A5E84" w14:textId="77777777" w:rsidR="00944B0F" w:rsidRPr="00B075A3" w:rsidRDefault="00944B0F" w:rsidP="007B1783">
            <w:pPr>
              <w:pBdr>
                <w:top w:val="nil"/>
                <w:left w:val="nil"/>
                <w:bottom w:val="nil"/>
                <w:right w:val="nil"/>
                <w:between w:val="nil"/>
              </w:pBdr>
              <w:spacing w:before="0"/>
              <w:ind w:firstLine="0"/>
              <w:jc w:val="center"/>
              <w:rPr>
                <w:color w:val="000000"/>
                <w:sz w:val="16"/>
                <w:szCs w:val="16"/>
              </w:rPr>
            </w:pPr>
            <w:r w:rsidRPr="00B075A3">
              <w:rPr>
                <w:color w:val="000000"/>
                <w:sz w:val="16"/>
                <w:szCs w:val="16"/>
              </w:rPr>
              <w:t>QUADRANT I</w:t>
            </w:r>
          </w:p>
          <w:p w14:paraId="6148CC36" w14:textId="77777777" w:rsidR="00944B0F" w:rsidRPr="00B075A3" w:rsidRDefault="00944B0F" w:rsidP="007B1783">
            <w:pPr>
              <w:pBdr>
                <w:top w:val="nil"/>
                <w:left w:val="nil"/>
                <w:bottom w:val="nil"/>
                <w:right w:val="nil"/>
                <w:between w:val="nil"/>
              </w:pBdr>
              <w:spacing w:before="0"/>
              <w:ind w:firstLine="0"/>
              <w:jc w:val="center"/>
              <w:rPr>
                <w:color w:val="000000"/>
                <w:sz w:val="16"/>
                <w:szCs w:val="16"/>
              </w:rPr>
            </w:pPr>
            <w:r w:rsidRPr="00B075A3">
              <w:rPr>
                <w:color w:val="000000"/>
                <w:sz w:val="16"/>
                <w:szCs w:val="16"/>
              </w:rPr>
              <w:t>Hits (H)</w:t>
            </w:r>
          </w:p>
          <w:p w14:paraId="40CF20CA" w14:textId="77777777" w:rsidR="00944B0F" w:rsidRPr="00B075A3" w:rsidRDefault="00944B0F" w:rsidP="007B1783">
            <w:pPr>
              <w:pBdr>
                <w:top w:val="nil"/>
                <w:left w:val="nil"/>
                <w:bottom w:val="nil"/>
                <w:right w:val="nil"/>
                <w:between w:val="nil"/>
              </w:pBdr>
              <w:spacing w:before="0"/>
              <w:ind w:firstLine="0"/>
              <w:jc w:val="center"/>
              <w:rPr>
                <w:color w:val="000000"/>
                <w:sz w:val="16"/>
                <w:szCs w:val="16"/>
              </w:rPr>
            </w:pPr>
            <w:r w:rsidRPr="00B075A3">
              <w:rPr>
                <w:color w:val="000000"/>
                <w:sz w:val="16"/>
                <w:szCs w:val="16"/>
              </w:rPr>
              <w:t xml:space="preserve">The event </w:t>
            </w:r>
            <w:r w:rsidRPr="00B075A3">
              <w:rPr>
                <w:i/>
                <w:color w:val="000000"/>
                <w:sz w:val="16"/>
                <w:szCs w:val="16"/>
              </w:rPr>
              <w:t>was observed</w:t>
            </w:r>
            <w:r w:rsidRPr="00B075A3">
              <w:rPr>
                <w:color w:val="000000"/>
                <w:sz w:val="16"/>
                <w:szCs w:val="16"/>
              </w:rPr>
              <w:t xml:space="preserve"> when it </w:t>
            </w:r>
            <w:r w:rsidRPr="00B075A3">
              <w:rPr>
                <w:i/>
                <w:color w:val="000000"/>
                <w:sz w:val="16"/>
                <w:szCs w:val="16"/>
              </w:rPr>
              <w:t>was predicted</w:t>
            </w:r>
            <w:r w:rsidRPr="00B075A3">
              <w:rPr>
                <w:color w:val="000000"/>
                <w:sz w:val="16"/>
                <w:szCs w:val="16"/>
              </w:rPr>
              <w:t xml:space="preserve">. </w:t>
            </w:r>
          </w:p>
        </w:tc>
        <w:tc>
          <w:tcPr>
            <w:tcW w:w="3799" w:type="dxa"/>
            <w:shd w:val="clear" w:color="auto" w:fill="auto"/>
            <w:vAlign w:val="center"/>
          </w:tcPr>
          <w:p w14:paraId="6529B1CF" w14:textId="77777777" w:rsidR="00944B0F" w:rsidRPr="009B29E4" w:rsidRDefault="00944B0F" w:rsidP="007B1783">
            <w:pPr>
              <w:pBdr>
                <w:top w:val="nil"/>
                <w:left w:val="nil"/>
                <w:bottom w:val="nil"/>
                <w:right w:val="nil"/>
                <w:between w:val="nil"/>
              </w:pBdr>
              <w:spacing w:before="0"/>
              <w:ind w:firstLine="0"/>
              <w:jc w:val="center"/>
              <w:rPr>
                <w:color w:val="000000"/>
                <w:sz w:val="16"/>
                <w:szCs w:val="16"/>
                <w:lang w:val="it-IT"/>
              </w:rPr>
            </w:pPr>
            <w:r w:rsidRPr="009B29E4">
              <w:rPr>
                <w:color w:val="000000"/>
                <w:sz w:val="16"/>
                <w:szCs w:val="16"/>
                <w:lang w:val="it-IT"/>
              </w:rPr>
              <w:t>QUADRANT II</w:t>
            </w:r>
          </w:p>
          <w:p w14:paraId="0B973688" w14:textId="77777777" w:rsidR="00944B0F" w:rsidRPr="009B29E4" w:rsidRDefault="00944B0F" w:rsidP="007B1783">
            <w:pPr>
              <w:pBdr>
                <w:top w:val="nil"/>
                <w:left w:val="nil"/>
                <w:bottom w:val="nil"/>
                <w:right w:val="nil"/>
                <w:between w:val="nil"/>
              </w:pBdr>
              <w:spacing w:before="0"/>
              <w:ind w:firstLine="0"/>
              <w:jc w:val="center"/>
              <w:rPr>
                <w:color w:val="000000"/>
                <w:sz w:val="16"/>
                <w:szCs w:val="16"/>
                <w:lang w:val="it-IT"/>
              </w:rPr>
            </w:pPr>
            <w:r w:rsidRPr="009B29E4">
              <w:rPr>
                <w:color w:val="000000"/>
                <w:sz w:val="16"/>
                <w:szCs w:val="16"/>
                <w:lang w:val="it-IT"/>
              </w:rPr>
              <w:t>False Alarms (FA)</w:t>
            </w:r>
          </w:p>
          <w:p w14:paraId="4313BB33" w14:textId="77777777" w:rsidR="00944B0F" w:rsidRPr="00B075A3" w:rsidRDefault="00944B0F" w:rsidP="007B1783">
            <w:pPr>
              <w:pBdr>
                <w:top w:val="nil"/>
                <w:left w:val="nil"/>
                <w:bottom w:val="nil"/>
                <w:right w:val="nil"/>
                <w:between w:val="nil"/>
              </w:pBdr>
              <w:spacing w:before="0"/>
              <w:ind w:firstLine="0"/>
              <w:jc w:val="center"/>
              <w:rPr>
                <w:color w:val="000000"/>
                <w:sz w:val="16"/>
                <w:szCs w:val="16"/>
              </w:rPr>
            </w:pPr>
            <w:r w:rsidRPr="00B075A3">
              <w:rPr>
                <w:color w:val="000000"/>
                <w:sz w:val="16"/>
                <w:szCs w:val="16"/>
              </w:rPr>
              <w:t xml:space="preserve">The event </w:t>
            </w:r>
            <w:r w:rsidRPr="00B075A3">
              <w:rPr>
                <w:i/>
                <w:color w:val="000000"/>
                <w:sz w:val="16"/>
                <w:szCs w:val="16"/>
              </w:rPr>
              <w:t>was not observed</w:t>
            </w:r>
            <w:r w:rsidRPr="00B075A3">
              <w:rPr>
                <w:color w:val="000000"/>
                <w:sz w:val="16"/>
                <w:szCs w:val="16"/>
              </w:rPr>
              <w:t xml:space="preserve"> when it </w:t>
            </w:r>
            <w:r w:rsidRPr="00B075A3">
              <w:rPr>
                <w:i/>
                <w:color w:val="000000"/>
                <w:sz w:val="16"/>
                <w:szCs w:val="16"/>
              </w:rPr>
              <w:t>was predicted</w:t>
            </w:r>
            <w:r w:rsidRPr="00B075A3">
              <w:rPr>
                <w:color w:val="000000"/>
                <w:sz w:val="16"/>
                <w:szCs w:val="16"/>
              </w:rPr>
              <w:t>.</w:t>
            </w:r>
          </w:p>
        </w:tc>
      </w:tr>
      <w:tr w:rsidR="00944B0F" w:rsidRPr="00B075A3" w14:paraId="65B83489" w14:textId="77777777" w:rsidTr="007B1783">
        <w:trPr>
          <w:trHeight w:val="851"/>
        </w:trPr>
        <w:tc>
          <w:tcPr>
            <w:tcW w:w="1905" w:type="dxa"/>
            <w:shd w:val="clear" w:color="auto" w:fill="F2F2F2" w:themeFill="background1" w:themeFillShade="F2"/>
            <w:vAlign w:val="center"/>
          </w:tcPr>
          <w:p w14:paraId="3C82C42F" w14:textId="77777777" w:rsidR="00944B0F" w:rsidRPr="00B075A3" w:rsidRDefault="00944B0F" w:rsidP="007B1783">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NO</w:t>
            </w:r>
          </w:p>
        </w:tc>
        <w:tc>
          <w:tcPr>
            <w:tcW w:w="3544" w:type="dxa"/>
            <w:shd w:val="clear" w:color="auto" w:fill="F2F2F2" w:themeFill="background1" w:themeFillShade="F2"/>
            <w:vAlign w:val="center"/>
          </w:tcPr>
          <w:p w14:paraId="7FAD1085" w14:textId="77777777" w:rsidR="00944B0F" w:rsidRPr="00B075A3" w:rsidRDefault="00944B0F" w:rsidP="007B1783">
            <w:pPr>
              <w:pBdr>
                <w:top w:val="nil"/>
                <w:left w:val="nil"/>
                <w:bottom w:val="nil"/>
                <w:right w:val="nil"/>
                <w:between w:val="nil"/>
              </w:pBdr>
              <w:spacing w:before="0"/>
              <w:ind w:firstLine="0"/>
              <w:jc w:val="center"/>
              <w:rPr>
                <w:color w:val="000000"/>
                <w:sz w:val="16"/>
                <w:szCs w:val="16"/>
              </w:rPr>
            </w:pPr>
            <w:r w:rsidRPr="00B075A3">
              <w:rPr>
                <w:color w:val="000000"/>
                <w:sz w:val="16"/>
                <w:szCs w:val="16"/>
              </w:rPr>
              <w:t>QUADRANT III</w:t>
            </w:r>
          </w:p>
          <w:p w14:paraId="2D5FA92A" w14:textId="77777777" w:rsidR="00944B0F" w:rsidRPr="00B075A3" w:rsidRDefault="00944B0F" w:rsidP="007B1783">
            <w:pPr>
              <w:pBdr>
                <w:top w:val="nil"/>
                <w:left w:val="nil"/>
                <w:bottom w:val="nil"/>
                <w:right w:val="nil"/>
                <w:between w:val="nil"/>
              </w:pBdr>
              <w:spacing w:before="0"/>
              <w:ind w:firstLine="0"/>
              <w:jc w:val="center"/>
              <w:rPr>
                <w:color w:val="000000"/>
                <w:sz w:val="16"/>
                <w:szCs w:val="16"/>
              </w:rPr>
            </w:pPr>
            <w:r w:rsidRPr="00B075A3">
              <w:rPr>
                <w:color w:val="000000"/>
                <w:sz w:val="16"/>
                <w:szCs w:val="16"/>
              </w:rPr>
              <w:t>Misses (M)</w:t>
            </w:r>
          </w:p>
          <w:p w14:paraId="49E98AFF" w14:textId="77777777" w:rsidR="00944B0F" w:rsidRPr="00B075A3" w:rsidRDefault="00944B0F" w:rsidP="007B1783">
            <w:pPr>
              <w:pBdr>
                <w:top w:val="nil"/>
                <w:left w:val="nil"/>
                <w:bottom w:val="nil"/>
                <w:right w:val="nil"/>
                <w:between w:val="nil"/>
              </w:pBdr>
              <w:spacing w:before="0"/>
              <w:ind w:firstLine="0"/>
              <w:jc w:val="center"/>
              <w:rPr>
                <w:color w:val="000000"/>
                <w:sz w:val="16"/>
                <w:szCs w:val="16"/>
              </w:rPr>
            </w:pPr>
            <w:r w:rsidRPr="00B075A3">
              <w:rPr>
                <w:color w:val="000000"/>
                <w:sz w:val="16"/>
                <w:szCs w:val="16"/>
              </w:rPr>
              <w:t xml:space="preserve">The event </w:t>
            </w:r>
            <w:r w:rsidRPr="00B075A3">
              <w:rPr>
                <w:i/>
                <w:color w:val="000000"/>
                <w:sz w:val="16"/>
                <w:szCs w:val="16"/>
              </w:rPr>
              <w:t>was observed</w:t>
            </w:r>
            <w:r w:rsidRPr="00B075A3">
              <w:rPr>
                <w:color w:val="000000"/>
                <w:sz w:val="16"/>
                <w:szCs w:val="16"/>
              </w:rPr>
              <w:t xml:space="preserve"> when it </w:t>
            </w:r>
            <w:r w:rsidRPr="00B075A3">
              <w:rPr>
                <w:i/>
                <w:color w:val="000000"/>
                <w:sz w:val="16"/>
                <w:szCs w:val="16"/>
              </w:rPr>
              <w:t>was not predicted</w:t>
            </w:r>
            <w:r w:rsidRPr="00B075A3">
              <w:rPr>
                <w:color w:val="000000"/>
                <w:sz w:val="16"/>
                <w:szCs w:val="16"/>
              </w:rPr>
              <w:t>.</w:t>
            </w:r>
          </w:p>
        </w:tc>
        <w:tc>
          <w:tcPr>
            <w:tcW w:w="3799" w:type="dxa"/>
            <w:shd w:val="clear" w:color="auto" w:fill="F2F2F2" w:themeFill="background1" w:themeFillShade="F2"/>
            <w:vAlign w:val="center"/>
          </w:tcPr>
          <w:p w14:paraId="1F863134" w14:textId="77777777" w:rsidR="00944B0F" w:rsidRPr="00B075A3" w:rsidRDefault="00944B0F" w:rsidP="007B1783">
            <w:pPr>
              <w:pBdr>
                <w:top w:val="nil"/>
                <w:left w:val="nil"/>
                <w:bottom w:val="nil"/>
                <w:right w:val="nil"/>
                <w:between w:val="nil"/>
              </w:pBdr>
              <w:spacing w:before="0"/>
              <w:ind w:firstLine="0"/>
              <w:jc w:val="center"/>
              <w:rPr>
                <w:color w:val="000000"/>
                <w:sz w:val="16"/>
                <w:szCs w:val="16"/>
              </w:rPr>
            </w:pPr>
            <w:r w:rsidRPr="00B075A3">
              <w:rPr>
                <w:color w:val="000000"/>
                <w:sz w:val="16"/>
                <w:szCs w:val="16"/>
              </w:rPr>
              <w:t>QUADRANT IV</w:t>
            </w:r>
          </w:p>
          <w:p w14:paraId="7A1A6630" w14:textId="77777777" w:rsidR="00944B0F" w:rsidRPr="00B075A3" w:rsidRDefault="00944B0F" w:rsidP="007B1783">
            <w:pPr>
              <w:pBdr>
                <w:top w:val="nil"/>
                <w:left w:val="nil"/>
                <w:bottom w:val="nil"/>
                <w:right w:val="nil"/>
                <w:between w:val="nil"/>
              </w:pBdr>
              <w:spacing w:before="0"/>
              <w:ind w:firstLine="0"/>
              <w:jc w:val="center"/>
              <w:rPr>
                <w:color w:val="000000"/>
                <w:sz w:val="16"/>
                <w:szCs w:val="16"/>
              </w:rPr>
            </w:pPr>
            <w:r w:rsidRPr="00B075A3">
              <w:rPr>
                <w:color w:val="000000"/>
                <w:sz w:val="16"/>
                <w:szCs w:val="16"/>
              </w:rPr>
              <w:t>Correct Negatives (CN)</w:t>
            </w:r>
          </w:p>
          <w:p w14:paraId="61CF3885" w14:textId="77777777" w:rsidR="00944B0F" w:rsidRPr="00B075A3" w:rsidRDefault="00944B0F" w:rsidP="007B1783">
            <w:pPr>
              <w:pBdr>
                <w:top w:val="nil"/>
                <w:left w:val="nil"/>
                <w:bottom w:val="nil"/>
                <w:right w:val="nil"/>
                <w:between w:val="nil"/>
              </w:pBdr>
              <w:spacing w:before="0"/>
              <w:ind w:firstLine="0"/>
              <w:jc w:val="center"/>
              <w:rPr>
                <w:color w:val="000000"/>
                <w:sz w:val="16"/>
                <w:szCs w:val="16"/>
              </w:rPr>
            </w:pPr>
            <w:r w:rsidRPr="00B075A3">
              <w:rPr>
                <w:color w:val="000000"/>
                <w:sz w:val="16"/>
                <w:szCs w:val="16"/>
              </w:rPr>
              <w:t xml:space="preserve">The event </w:t>
            </w:r>
            <w:r w:rsidRPr="00B075A3">
              <w:rPr>
                <w:i/>
                <w:color w:val="000000"/>
                <w:sz w:val="16"/>
                <w:szCs w:val="16"/>
              </w:rPr>
              <w:t>was not observed</w:t>
            </w:r>
            <w:r w:rsidRPr="00B075A3">
              <w:rPr>
                <w:color w:val="000000"/>
                <w:sz w:val="16"/>
                <w:szCs w:val="16"/>
              </w:rPr>
              <w:t xml:space="preserve"> when it </w:t>
            </w:r>
            <w:r w:rsidRPr="00B075A3">
              <w:rPr>
                <w:i/>
                <w:color w:val="000000"/>
                <w:sz w:val="16"/>
                <w:szCs w:val="16"/>
              </w:rPr>
              <w:t>was not predicted</w:t>
            </w:r>
            <w:r w:rsidRPr="00B075A3">
              <w:rPr>
                <w:color w:val="000000"/>
                <w:sz w:val="16"/>
                <w:szCs w:val="16"/>
              </w:rPr>
              <w:t>.</w:t>
            </w:r>
          </w:p>
        </w:tc>
      </w:tr>
    </w:tbl>
    <w:p w14:paraId="47FC9EF6" w14:textId="77777777" w:rsidR="00E028FA" w:rsidRDefault="00E028FA" w:rsidP="007D46BB">
      <w:pPr>
        <w:pStyle w:val="Heading1"/>
        <w:numPr>
          <w:ilvl w:val="0"/>
          <w:numId w:val="0"/>
        </w:numPr>
        <w:rPr>
          <w:rFonts w:cstheme="minorHAnsi"/>
        </w:rPr>
        <w:sectPr w:rsidR="00E028FA" w:rsidSect="003F0B24">
          <w:pgSz w:w="11906" w:h="16838"/>
          <w:pgMar w:top="851" w:right="851" w:bottom="851" w:left="1134" w:header="709" w:footer="709" w:gutter="0"/>
          <w:lnNumType w:countBy="1" w:restart="continuous"/>
          <w:cols w:space="708"/>
          <w:docGrid w:linePitch="360"/>
        </w:sectPr>
      </w:pPr>
      <w:bookmarkStart w:id="153" w:name="_tyjcwt" w:colFirst="0" w:colLast="0"/>
      <w:bookmarkEnd w:id="153"/>
    </w:p>
    <w:p w14:paraId="05EA5786" w14:textId="64263AF0" w:rsidR="00F02A2D" w:rsidRPr="00386BCD" w:rsidRDefault="007B0A4C" w:rsidP="00386BCD">
      <w:pPr>
        <w:pStyle w:val="Heading1"/>
        <w:numPr>
          <w:ilvl w:val="0"/>
          <w:numId w:val="0"/>
        </w:numPr>
        <w:spacing w:before="120"/>
        <w:rPr>
          <w:rFonts w:cstheme="minorHAnsi"/>
        </w:rPr>
      </w:pPr>
      <w:r>
        <w:rPr>
          <w:rFonts w:cstheme="minorHAnsi"/>
        </w:rPr>
        <w:lastRenderedPageBreak/>
        <w:t>Figures</w:t>
      </w:r>
      <w:bookmarkStart w:id="154" w:name="funding_statement"/>
    </w:p>
    <w:p w14:paraId="3744A3CD" w14:textId="7C3027D2" w:rsidR="00D10F45" w:rsidRPr="00E3139F" w:rsidRDefault="003B5627" w:rsidP="0019504D">
      <w:pPr>
        <w:keepNext/>
        <w:ind w:firstLine="0"/>
        <w:jc w:val="center"/>
      </w:pPr>
      <w:r>
        <w:rPr>
          <w:noProof/>
        </w:rPr>
        <w:drawing>
          <wp:inline distT="0" distB="0" distL="0" distR="0" wp14:anchorId="5E74982D" wp14:editId="4ED53C45">
            <wp:extent cx="6299835" cy="8399780"/>
            <wp:effectExtent l="0" t="0" r="5715" b="1270"/>
            <wp:docPr id="969468821" name="Picture 17"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68821" name="Picture 17" descr="A close-up of a chart&#10;&#10;Description automatically generated"/>
                    <pic:cNvPicPr/>
                  </pic:nvPicPr>
                  <pic:blipFill>
                    <a:blip r:embed="rId16"/>
                    <a:stretch>
                      <a:fillRect/>
                    </a:stretch>
                  </pic:blipFill>
                  <pic:spPr>
                    <a:xfrm>
                      <a:off x="0" y="0"/>
                      <a:ext cx="6299835" cy="8399780"/>
                    </a:xfrm>
                    <a:prstGeom prst="rect">
                      <a:avLst/>
                    </a:prstGeom>
                  </pic:spPr>
                </pic:pic>
              </a:graphicData>
            </a:graphic>
          </wp:inline>
        </w:drawing>
      </w:r>
    </w:p>
    <w:p w14:paraId="608AAC55" w14:textId="44216EE5" w:rsidR="00494579" w:rsidRDefault="006A31ED" w:rsidP="00D40656">
      <w:pPr>
        <w:pStyle w:val="CaptionFigures"/>
      </w:pPr>
      <w:bookmarkStart w:id="155" w:name="_Ref145516107"/>
      <w:r w:rsidRPr="009421E1">
        <w:t xml:space="preserve">Figure </w:t>
      </w:r>
      <w:fldSimple w:instr=" SEQ Figure \* ARABIC ">
        <w:r w:rsidRPr="009421E1">
          <w:rPr>
            <w:noProof/>
          </w:rPr>
          <w:t>1</w:t>
        </w:r>
      </w:fldSimple>
      <w:bookmarkEnd w:id="155"/>
      <w:r w:rsidRPr="009421E1">
        <w:t xml:space="preserve"> – </w:t>
      </w:r>
      <w:r w:rsidR="00686888" w:rsidRPr="009421E1">
        <w:t>Graphical</w:t>
      </w:r>
      <w:r w:rsidRPr="009421E1">
        <w:t xml:space="preserve"> representation of</w:t>
      </w:r>
      <w:r w:rsidR="00686888" w:rsidRPr="009421E1">
        <w:t xml:space="preserve"> univariate and multivariate approach for</w:t>
      </w:r>
      <w:r w:rsidRPr="009421E1">
        <w:t xml:space="preserve"> ecPoint. Panel (a) shows the error form</w:t>
      </w:r>
      <w:r>
        <w:t>ulatio</w:t>
      </w:r>
      <w:r w:rsidR="00F25AD1">
        <w:t>n</w:t>
      </w:r>
      <w:r>
        <w:t xml:space="preserve"> for accumulated variables</w:t>
      </w:r>
      <w:r w:rsidR="00F25AD1">
        <w:t xml:space="preserve"> (</w:t>
      </w:r>
      <w:r>
        <w:t>Forecast Error Ratio</w:t>
      </w:r>
      <w:r w:rsidR="00F25AD1">
        <w:t xml:space="preserve">, </w:t>
      </w:r>
      <w:r>
        <w:t>FER)</w:t>
      </w:r>
      <w:r w:rsidR="00686888">
        <w:t>, and the</w:t>
      </w:r>
      <w:r>
        <w:t xml:space="preserve"> error</w:t>
      </w:r>
      <w:r w:rsidR="006D4555">
        <w:t>s’</w:t>
      </w:r>
      <w:r>
        <w:t xml:space="preserve"> distribution</w:t>
      </w:r>
      <w:r w:rsidR="00F25AD1">
        <w:t xml:space="preserve"> for all cases in the training dataset (</w:t>
      </w:r>
      <w:r>
        <w:t xml:space="preserve">Mapping </w:t>
      </w:r>
      <w:r w:rsidR="00F25AD1">
        <w:t>f</w:t>
      </w:r>
      <w:r>
        <w:t>unction</w:t>
      </w:r>
      <w:r w:rsidR="00F25AD1">
        <w:t xml:space="preserve">, </w:t>
      </w:r>
      <w:r>
        <w:t xml:space="preserve">MF). The example pertains to the calibration of </w:t>
      </w:r>
      <w:r w:rsidR="00494579">
        <w:t xml:space="preserve">47r3’s </w:t>
      </w:r>
      <w:r w:rsidR="00FC5D0E">
        <w:t>ECMWF ensemble forecasts for 12-hourly</w:t>
      </w:r>
      <w:r>
        <w:t xml:space="preserve"> rainfall forecasts. </w:t>
      </w:r>
      <w:r w:rsidR="00494579">
        <w:t xml:space="preserve">Panel (b) shows the </w:t>
      </w:r>
      <w:r w:rsidR="00FF117A">
        <w:t>univariate approach for ecPoint</w:t>
      </w:r>
      <w:r w:rsidR="00DB4640">
        <w:t xml:space="preserve"> (U-ecPoint)</w:t>
      </w:r>
      <w:r w:rsidR="00FF117A">
        <w:t xml:space="preserve"> represented as a “single-leaf” decision tree, while the multivariate approach</w:t>
      </w:r>
      <w:r w:rsidR="00DB4640">
        <w:t xml:space="preserve"> (M-ecPoint)</w:t>
      </w:r>
      <w:r w:rsidR="00FF117A">
        <w:t xml:space="preserve"> is represented </w:t>
      </w:r>
      <w:r w:rsidR="00F8028D">
        <w:t>as a “multiple-lea</w:t>
      </w:r>
      <w:r w:rsidR="002A24C9">
        <w:t>f</w:t>
      </w:r>
      <w:r w:rsidR="00F8028D">
        <w:t>” decision tree</w:t>
      </w:r>
      <w:r w:rsidR="00D40656">
        <w:t xml:space="preserve"> (DT)</w:t>
      </w:r>
      <w:r w:rsidR="002A24C9">
        <w:t>.</w:t>
      </w:r>
    </w:p>
    <w:p w14:paraId="58BBB72F" w14:textId="14EC4B37" w:rsidR="007538A7" w:rsidRDefault="007E2B8A" w:rsidP="00E364DF">
      <w:pPr>
        <w:keepNext/>
        <w:ind w:firstLine="0"/>
      </w:pPr>
      <w:r>
        <w:rPr>
          <w:noProof/>
        </w:rPr>
        <w:lastRenderedPageBreak/>
        <w:drawing>
          <wp:inline distT="0" distB="0" distL="0" distR="0" wp14:anchorId="480E4C1B" wp14:editId="1B19E54A">
            <wp:extent cx="6299835" cy="9519920"/>
            <wp:effectExtent l="0" t="0" r="5715" b="5080"/>
            <wp:docPr id="1231945608" name="Picture 16"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45608" name="Picture 16" descr="A screenshot of a map&#10;&#10;Description automatically generated"/>
                    <pic:cNvPicPr/>
                  </pic:nvPicPr>
                  <pic:blipFill>
                    <a:blip r:embed="rId17"/>
                    <a:stretch>
                      <a:fillRect/>
                    </a:stretch>
                  </pic:blipFill>
                  <pic:spPr>
                    <a:xfrm>
                      <a:off x="0" y="0"/>
                      <a:ext cx="6299835" cy="9519920"/>
                    </a:xfrm>
                    <a:prstGeom prst="rect">
                      <a:avLst/>
                    </a:prstGeom>
                  </pic:spPr>
                </pic:pic>
              </a:graphicData>
            </a:graphic>
          </wp:inline>
        </w:drawing>
      </w:r>
    </w:p>
    <w:p w14:paraId="01CCC717" w14:textId="57E2C24F" w:rsidR="002B4489" w:rsidRDefault="007538A7" w:rsidP="00CB6730">
      <w:pPr>
        <w:pStyle w:val="CaptionFigures"/>
      </w:pPr>
      <w:bookmarkStart w:id="156" w:name="_Ref152143436"/>
      <w:r w:rsidRPr="00371AD4">
        <w:rPr>
          <w:b/>
          <w:bCs/>
        </w:rPr>
        <w:lastRenderedPageBreak/>
        <w:t xml:space="preserve">Figure </w:t>
      </w:r>
      <w:r w:rsidRPr="00371AD4">
        <w:rPr>
          <w:b/>
          <w:bCs/>
        </w:rPr>
        <w:fldChar w:fldCharType="begin"/>
      </w:r>
      <w:r w:rsidRPr="00371AD4">
        <w:rPr>
          <w:b/>
          <w:bCs/>
        </w:rPr>
        <w:instrText xml:space="preserve"> SEQ Figure \* ARABIC </w:instrText>
      </w:r>
      <w:r w:rsidRPr="00371AD4">
        <w:rPr>
          <w:b/>
          <w:bCs/>
        </w:rPr>
        <w:fldChar w:fldCharType="separate"/>
      </w:r>
      <w:r w:rsidR="000A7251">
        <w:rPr>
          <w:b/>
          <w:bCs/>
          <w:noProof/>
        </w:rPr>
        <w:t>2</w:t>
      </w:r>
      <w:r w:rsidRPr="00371AD4">
        <w:rPr>
          <w:b/>
          <w:bCs/>
        </w:rPr>
        <w:fldChar w:fldCharType="end"/>
      </w:r>
      <w:bookmarkEnd w:id="156"/>
      <w:r>
        <w:t xml:space="preserve"> –</w:t>
      </w:r>
      <w:r w:rsidR="008B528B">
        <w:t>Panels (</w:t>
      </w:r>
      <w:r w:rsidR="007D00CD">
        <w:t>a</w:t>
      </w:r>
      <w:r w:rsidR="008B528B">
        <w:t>), (</w:t>
      </w:r>
      <w:r w:rsidR="007D00CD">
        <w:t>b</w:t>
      </w:r>
      <w:r w:rsidR="008B528B">
        <w:t>), and (</w:t>
      </w:r>
      <w:r w:rsidR="007D00CD">
        <w:t>c</w:t>
      </w:r>
      <w:r w:rsidR="008B528B">
        <w:t xml:space="preserve">) display an example of </w:t>
      </w:r>
      <w:r w:rsidR="00FE617D">
        <w:t>forecast probabilities</w:t>
      </w:r>
      <w:r w:rsidR="007D00CD">
        <w:t xml:space="preserve"> exceeding 10 mm/12h</w:t>
      </w:r>
      <w:r w:rsidR="00FE617D">
        <w:t xml:space="preserve"> that can be obtained, respectively, from ENS, Multiple-WT ecPoint, and Single-WT ecPoint. </w:t>
      </w:r>
      <w:r w:rsidR="000C4E07">
        <w:t>The examples are shown for a day 2 forecast, issue</w:t>
      </w:r>
      <w:r w:rsidR="000F2592">
        <w:t>d on</w:t>
      </w:r>
      <w:r w:rsidR="007D00CD">
        <w:t xml:space="preserve"> the</w:t>
      </w:r>
      <w:r w:rsidR="000F2592">
        <w:t xml:space="preserve"> </w:t>
      </w:r>
      <w:r w:rsidR="007D00CD">
        <w:t>9</w:t>
      </w:r>
      <w:r w:rsidR="007D00CD" w:rsidRPr="000F2592">
        <w:rPr>
          <w:vertAlign w:val="superscript"/>
        </w:rPr>
        <w:t xml:space="preserve">th </w:t>
      </w:r>
      <w:r w:rsidR="007D00CD" w:rsidRPr="007D00CD">
        <w:t>of</w:t>
      </w:r>
      <w:r w:rsidR="000F2592" w:rsidRPr="007D00CD">
        <w:t xml:space="preserve"> </w:t>
      </w:r>
      <w:r w:rsidR="000F2592">
        <w:t xml:space="preserve">December 2021 at 00 UTC, and valid between </w:t>
      </w:r>
      <w:r w:rsidR="00685D73">
        <w:t>10</w:t>
      </w:r>
      <w:r w:rsidR="00685D73" w:rsidRPr="00685D73">
        <w:rPr>
          <w:vertAlign w:val="superscript"/>
        </w:rPr>
        <w:t>th</w:t>
      </w:r>
      <w:r w:rsidR="00685D73">
        <w:t xml:space="preserve"> December at 12 UTC and 11</w:t>
      </w:r>
      <w:r w:rsidR="00685D73" w:rsidRPr="00685D73">
        <w:rPr>
          <w:vertAlign w:val="superscript"/>
        </w:rPr>
        <w:t>th</w:t>
      </w:r>
      <w:r w:rsidR="00685D73">
        <w:t xml:space="preserve"> December at 00 UTC. </w:t>
      </w:r>
      <w:r w:rsidR="007D00CD">
        <w:t>Panel (d) displays the location of the rain gauges measuring 12-hourly rainfall for the accumulation periods used in the objective verification, i.e. ending at 0, 6, 12 and 18 UTC.</w:t>
      </w:r>
    </w:p>
    <w:p w14:paraId="45286BD4" w14:textId="77777777" w:rsidR="00CB6730" w:rsidRDefault="00CB6730" w:rsidP="00CB6730">
      <w:pPr>
        <w:pStyle w:val="CaptionFigures"/>
      </w:pPr>
    </w:p>
    <w:p w14:paraId="576F330E" w14:textId="54DCCE5A" w:rsidR="00D8073A" w:rsidRDefault="00A56CD9" w:rsidP="00D8073A">
      <w:pPr>
        <w:pStyle w:val="CaptionFigures"/>
        <w:keepNext/>
        <w:ind w:firstLine="0"/>
        <w:jc w:val="center"/>
      </w:pPr>
      <w:commentRangeStart w:id="157"/>
      <w:r>
        <w:rPr>
          <w:noProof/>
        </w:rPr>
        <w:drawing>
          <wp:inline distT="0" distB="0" distL="0" distR="0" wp14:anchorId="35E53FCB" wp14:editId="55CBD094">
            <wp:extent cx="6299836" cy="4361180"/>
            <wp:effectExtent l="0" t="0" r="5715" b="1270"/>
            <wp:docPr id="1643287329" name="Picture 3"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8">
                      <a:extLst>
                        <a:ext uri="{28A0092B-C50C-407E-A947-70E740481C1C}">
                          <a14:useLocalDpi xmlns:a14="http://schemas.microsoft.com/office/drawing/2010/main" val="0"/>
                        </a:ext>
                      </a:extLst>
                    </a:blip>
                    <a:stretch>
                      <a:fillRect/>
                    </a:stretch>
                  </pic:blipFill>
                  <pic:spPr>
                    <a:xfrm>
                      <a:off x="0" y="0"/>
                      <a:ext cx="6299836" cy="4361180"/>
                    </a:xfrm>
                    <a:prstGeom prst="rect">
                      <a:avLst/>
                    </a:prstGeom>
                  </pic:spPr>
                </pic:pic>
              </a:graphicData>
            </a:graphic>
          </wp:inline>
        </w:drawing>
      </w:r>
      <w:commentRangeEnd w:id="157"/>
      <w:r>
        <w:rPr>
          <w:rStyle w:val="CommentReference"/>
        </w:rPr>
        <w:commentReference w:id="157"/>
      </w:r>
    </w:p>
    <w:p w14:paraId="72A7352B" w14:textId="3B40272D" w:rsidR="00D8073A" w:rsidRDefault="006A31ED" w:rsidP="009F2166">
      <w:pPr>
        <w:pStyle w:val="CaptionFigures"/>
        <w:sectPr w:rsidR="00D8073A" w:rsidSect="003F0B24">
          <w:pgSz w:w="11906" w:h="16838"/>
          <w:pgMar w:top="851" w:right="851" w:bottom="851" w:left="1134" w:header="709" w:footer="709" w:gutter="0"/>
          <w:lnNumType w:countBy="1" w:restart="continuous"/>
          <w:cols w:space="708"/>
          <w:docGrid w:linePitch="360"/>
        </w:sectPr>
      </w:pPr>
      <w:bookmarkStart w:id="158" w:name="_Ref155124255"/>
      <w:commentRangeStart w:id="159"/>
      <w:r w:rsidRPr="006A31ED">
        <w:rPr>
          <w:b/>
          <w:bCs/>
        </w:rPr>
        <w:t xml:space="preserve">Figure </w:t>
      </w:r>
      <w:r w:rsidR="00D8073A" w:rsidRPr="006A31ED">
        <w:rPr>
          <w:b/>
          <w:bCs/>
        </w:rPr>
        <w:fldChar w:fldCharType="begin"/>
      </w:r>
      <w:r w:rsidR="00D8073A" w:rsidRPr="006A31ED">
        <w:rPr>
          <w:b/>
          <w:bCs/>
        </w:rPr>
        <w:instrText xml:space="preserve"> SEQ Figure \* ARABIC </w:instrText>
      </w:r>
      <w:r w:rsidR="00D8073A" w:rsidRPr="006A31ED">
        <w:rPr>
          <w:b/>
          <w:bCs/>
        </w:rPr>
        <w:fldChar w:fldCharType="separate"/>
      </w:r>
      <w:r w:rsidRPr="006A31ED">
        <w:rPr>
          <w:b/>
          <w:bCs/>
          <w:noProof/>
        </w:rPr>
        <w:t>3</w:t>
      </w:r>
      <w:r w:rsidR="00D8073A" w:rsidRPr="006A31ED">
        <w:rPr>
          <w:b/>
          <w:bCs/>
        </w:rPr>
        <w:fldChar w:fldCharType="end"/>
      </w:r>
      <w:bookmarkEnd w:id="158"/>
      <w:commentRangeEnd w:id="159"/>
      <w:r w:rsidR="00D8073A">
        <w:rPr>
          <w:rStyle w:val="CommentReference"/>
        </w:rPr>
        <w:commentReference w:id="159"/>
      </w:r>
      <w:r>
        <w:t xml:space="preserve"> – Flowchart explaining the methodological approach to answer the study’s research question (at the start of the flowchart) via objective verification. Two features of probabilistic forecast are compared: reliability (boxes in cyan) and discrimination ability (boxes in fuchsia). The sections where the methods are described in detail and where the correspondent results can be found are indicated in italics. For reliability, panels (a) and (b) show, respectively, examples of the diagrams for the reliability component of the Brier score and reliability/sharpness diagrams (the red box highlights the area representing small forecast probabilities). For discrimination ability, examples of the diagrams for the areas under the ROC curves and the ROC curves are shown, respectively, in panels (c) and (d).</w:t>
      </w:r>
    </w:p>
    <w:p w14:paraId="39EF7A4B" w14:textId="21C782F8" w:rsidR="00FB29E3" w:rsidRDefault="0058130C" w:rsidP="00FB29E3">
      <w:pPr>
        <w:pStyle w:val="CaptionFigures"/>
        <w:keepNext/>
        <w:ind w:firstLine="0"/>
      </w:pPr>
      <w:r>
        <w:rPr>
          <w:noProof/>
        </w:rPr>
        <w:lastRenderedPageBreak/>
        <w:drawing>
          <wp:inline distT="0" distB="0" distL="0" distR="0" wp14:anchorId="7DF82700" wp14:editId="0A0898E9">
            <wp:extent cx="6299835" cy="7935595"/>
            <wp:effectExtent l="0" t="0" r="5715" b="8255"/>
            <wp:docPr id="781044092" name="Picture 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44092" name="Picture 5" descr="A screenshot of a graph&#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299835" cy="7935595"/>
                    </a:xfrm>
                    <a:prstGeom prst="rect">
                      <a:avLst/>
                    </a:prstGeom>
                  </pic:spPr>
                </pic:pic>
              </a:graphicData>
            </a:graphic>
          </wp:inline>
        </w:drawing>
      </w:r>
    </w:p>
    <w:p w14:paraId="768F987A" w14:textId="4767CA2D" w:rsidR="00683ED4" w:rsidRDefault="00FB29E3" w:rsidP="00FB29E3">
      <w:pPr>
        <w:pStyle w:val="CaptionFigures"/>
      </w:pPr>
      <w:bookmarkStart w:id="160" w:name="_Ref155132124"/>
      <w:r w:rsidRPr="00FB29E3">
        <w:rPr>
          <w:b/>
          <w:bCs/>
        </w:rPr>
        <w:t xml:space="preserve">Figure </w:t>
      </w:r>
      <w:r w:rsidRPr="00FB29E3">
        <w:rPr>
          <w:b/>
          <w:bCs/>
        </w:rPr>
        <w:fldChar w:fldCharType="begin"/>
      </w:r>
      <w:r w:rsidRPr="00FB29E3">
        <w:rPr>
          <w:b/>
          <w:bCs/>
        </w:rPr>
        <w:instrText xml:space="preserve"> SEQ Figure \* ARABIC </w:instrText>
      </w:r>
      <w:r w:rsidRPr="00FB29E3">
        <w:rPr>
          <w:b/>
          <w:bCs/>
        </w:rPr>
        <w:fldChar w:fldCharType="separate"/>
      </w:r>
      <w:r w:rsidR="000A7251">
        <w:rPr>
          <w:b/>
          <w:bCs/>
          <w:noProof/>
        </w:rPr>
        <w:t>4</w:t>
      </w:r>
      <w:r w:rsidRPr="00FB29E3">
        <w:rPr>
          <w:b/>
          <w:bCs/>
        </w:rPr>
        <w:fldChar w:fldCharType="end"/>
      </w:r>
      <w:bookmarkEnd w:id="160"/>
      <w:r>
        <w:t xml:space="preserve"> - Panels (a), (b), and (c) display the r</w:t>
      </w:r>
      <w:r w:rsidRPr="0076299D">
        <w:t>eliability component of the Brier Score (BS</w:t>
      </w:r>
      <w:r w:rsidRPr="0076299D">
        <w:rPr>
          <w:vertAlign w:val="subscript"/>
        </w:rPr>
        <w:t>rel</w:t>
      </w:r>
      <w:r w:rsidRPr="0076299D">
        <w:t>)</w:t>
      </w:r>
      <w:r>
        <w:t xml:space="preserve"> for VRT &gt;= 0.2, 10, and 50 mm/12h, respectively, up to t+246 (i.e., day 10 forecast). Panels (d), (e), and (f) display the t</w:t>
      </w:r>
      <w:r w:rsidRPr="00C625CB">
        <w:t>rapezoidal</w:t>
      </w:r>
      <w:r>
        <w:t xml:space="preserve"> (continuous lines, </w:t>
      </w:r>
      <w:r w:rsidRPr="00C625CB">
        <w:t>AROC</w:t>
      </w:r>
      <w:r w:rsidRPr="00C625CB">
        <w:rPr>
          <w:vertAlign w:val="subscript"/>
        </w:rPr>
        <w:t>t</w:t>
      </w:r>
      <w:r>
        <w:t>)</w:t>
      </w:r>
      <w:r w:rsidRPr="00C625CB">
        <w:t xml:space="preserve"> and Binormal</w:t>
      </w:r>
      <w:r>
        <w:t xml:space="preserve"> (dashed lines, </w:t>
      </w:r>
      <w:r w:rsidRPr="00C625CB">
        <w:t>AROC</w:t>
      </w:r>
      <w:r w:rsidRPr="00C625CB">
        <w:rPr>
          <w:vertAlign w:val="subscript"/>
        </w:rPr>
        <w:t>z</w:t>
      </w:r>
      <w:r>
        <w:t>)</w:t>
      </w:r>
      <w:r w:rsidRPr="00C625CB">
        <w:t xml:space="preserve"> </w:t>
      </w:r>
      <w:r>
        <w:t>a</w:t>
      </w:r>
      <w:r w:rsidRPr="00C625CB">
        <w:t>reas under the ROC curve</w:t>
      </w:r>
      <w:r>
        <w:t xml:space="preserve"> </w:t>
      </w:r>
      <w:r w:rsidRPr="00C625CB">
        <w:t>for</w:t>
      </w:r>
      <w:r>
        <w:t xml:space="preserve"> VRT &gt;= 0.2, 10, and 50 mm/12h, respectively, up to t+246 (i.e., day 10 forecast). </w:t>
      </w:r>
      <w:r w:rsidRPr="00E3139F">
        <w:t>The turquoise, orange and grey lines represent BS</w:t>
      </w:r>
      <w:r w:rsidRPr="00E3139F">
        <w:rPr>
          <w:vertAlign w:val="subscript"/>
        </w:rPr>
        <w:t>rel</w:t>
      </w:r>
      <w:r>
        <w:t>, AROC</w:t>
      </w:r>
      <w:r w:rsidRPr="00991AF7">
        <w:rPr>
          <w:vertAlign w:val="subscript"/>
        </w:rPr>
        <w:t>t</w:t>
      </w:r>
      <w:r>
        <w:t>, and AROC</w:t>
      </w:r>
      <w:r w:rsidRPr="00991AF7">
        <w:rPr>
          <w:vertAlign w:val="subscript"/>
        </w:rPr>
        <w:t>z</w:t>
      </w:r>
      <w:r>
        <w:t xml:space="preserve"> </w:t>
      </w:r>
      <w:r w:rsidRPr="00E3139F">
        <w:t xml:space="preserve">values for ENS, ecPoint_MultipleWT and ecPoint_SingleWT, respectively. </w:t>
      </w:r>
      <w:r>
        <w:t>T</w:t>
      </w:r>
      <w:r w:rsidRPr="00E3139F">
        <w:t>he shaded areas</w:t>
      </w:r>
      <w:r>
        <w:t xml:space="preserve"> represent the correspondent confidence intervals at </w:t>
      </w:r>
      <w:r w:rsidRPr="00E3139F">
        <w:t>99% confidence level</w:t>
      </w:r>
      <w:r>
        <w:t>.</w:t>
      </w:r>
    </w:p>
    <w:p w14:paraId="425F4AE8" w14:textId="1409EFB7" w:rsidR="00A56347" w:rsidRDefault="002E32DB" w:rsidP="00C9166B">
      <w:pPr>
        <w:pStyle w:val="CaptionFigures"/>
        <w:keepNext/>
        <w:jc w:val="center"/>
      </w:pPr>
      <w:r>
        <w:rPr>
          <w:noProof/>
        </w:rPr>
        <w:lastRenderedPageBreak/>
        <w:drawing>
          <wp:inline distT="0" distB="0" distL="0" distR="0" wp14:anchorId="5C3E0ED4" wp14:editId="4E8130FC">
            <wp:extent cx="6299835" cy="6614795"/>
            <wp:effectExtent l="0" t="0" r="5715" b="0"/>
            <wp:docPr id="2029682499" name="Picture 6" descr="A collage of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82499" name="Picture 6" descr="A collage of graph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299835" cy="6614795"/>
                    </a:xfrm>
                    <a:prstGeom prst="rect">
                      <a:avLst/>
                    </a:prstGeom>
                  </pic:spPr>
                </pic:pic>
              </a:graphicData>
            </a:graphic>
          </wp:inline>
        </w:drawing>
      </w:r>
    </w:p>
    <w:p w14:paraId="008C6938" w14:textId="72627A6A" w:rsidR="00276B04" w:rsidRDefault="006A31ED" w:rsidP="00276B04">
      <w:pPr>
        <w:pStyle w:val="CaptionFigures"/>
      </w:pPr>
      <w:bookmarkStart w:id="161" w:name="_Ref153398561"/>
      <w:r w:rsidRPr="006A31ED">
        <w:rPr>
          <w:b/>
          <w:bCs/>
        </w:rPr>
        <w:t xml:space="preserve">Figure </w:t>
      </w:r>
      <w:r w:rsidR="00A56347" w:rsidRPr="006A31ED">
        <w:rPr>
          <w:b/>
          <w:bCs/>
        </w:rPr>
        <w:fldChar w:fldCharType="begin"/>
      </w:r>
      <w:r w:rsidR="00A56347" w:rsidRPr="006A31ED">
        <w:rPr>
          <w:b/>
          <w:bCs/>
        </w:rPr>
        <w:instrText xml:space="preserve"> SEQ Figure \* ARABIC </w:instrText>
      </w:r>
      <w:r w:rsidR="00A56347" w:rsidRPr="006A31ED">
        <w:rPr>
          <w:b/>
          <w:bCs/>
        </w:rPr>
        <w:fldChar w:fldCharType="separate"/>
      </w:r>
      <w:r w:rsidRPr="006A31ED">
        <w:rPr>
          <w:b/>
          <w:bCs/>
          <w:noProof/>
        </w:rPr>
        <w:t>5</w:t>
      </w:r>
      <w:r w:rsidR="00A56347" w:rsidRPr="006A31ED">
        <w:rPr>
          <w:b/>
          <w:bCs/>
        </w:rPr>
        <w:fldChar w:fldCharType="end"/>
      </w:r>
      <w:bookmarkEnd w:id="161"/>
      <w:r>
        <w:t xml:space="preserve"> – Panels (a), (b), and (c) show the reliability diagrams for the accumulation period ending at t+24 (day 1 forecast) and for VRT &gt;=0.2, 10, and 50 mm/12h, respectively. The </w:t>
      </w:r>
      <w:del w:id="162" w:author="Guest User" w:date="2024-02-28T21:25:00Z">
        <w:r w:rsidR="00A56347" w:rsidDel="006A31ED">
          <w:delText>reliability diagrams</w:delText>
        </w:r>
      </w:del>
      <w:ins w:id="163" w:author="Guest User" w:date="2024-02-28T21:25:00Z">
        <w:r>
          <w:t>main panels</w:t>
        </w:r>
      </w:ins>
      <w:r>
        <w:t xml:space="preserve"> show forecast</w:t>
      </w:r>
      <w:del w:id="164" w:author="Guest User" w:date="2024-02-28T21:25:00Z">
        <w:r w:rsidR="00A56347" w:rsidDel="006A31ED">
          <w:delText>s</w:delText>
        </w:r>
      </w:del>
      <w:r>
        <w:t xml:space="preserve"> probabilities up to 10%, while the full range of forecast probabilities is shown in the correspond</w:t>
      </w:r>
      <w:del w:id="165" w:author="Guest User" w:date="2024-02-28T21:25:00Z">
        <w:r w:rsidR="00A56347" w:rsidDel="006A31ED">
          <w:delText>ent</w:delText>
        </w:r>
      </w:del>
      <w:ins w:id="166" w:author="Guest User" w:date="2024-02-28T21:25:00Z">
        <w:r>
          <w:t>ing</w:t>
        </w:r>
      </w:ins>
      <w:r>
        <w:t xml:space="preserve"> inserts. Panels (d), (e), and (f) display the sharpness diagrams for the same accumulation period and VRTs. Panels (g), (h), and </w:t>
      </w:r>
      <w:commentRangeStart w:id="167"/>
      <w:r>
        <w:t>(i)</w:t>
      </w:r>
      <w:commentRangeEnd w:id="167"/>
      <w:r w:rsidR="00A56347">
        <w:rPr>
          <w:rStyle w:val="CommentReference"/>
        </w:rPr>
        <w:commentReference w:id="167"/>
      </w:r>
      <w:r>
        <w:t xml:space="preserve"> display the real (continuous lines) and binormal ROC curves for the same accumulation period and VRTs. Points (A), (B), and (C) in VRT = 10 and 50 mm/12h show the last meaningful points in the real ROC curves, respectively, for ENS, Single-WT ecPoint and Multiple-WT-ecPoint. The turquoise, orange and grey lines represent ENS, ecPoint_MultipleWT and ecPoint_SingleWT, respectively. </w:t>
      </w:r>
    </w:p>
    <w:p w14:paraId="36214AA7" w14:textId="25689A59" w:rsidR="003B0E3D" w:rsidRDefault="00691D6B" w:rsidP="00F77450">
      <w:pPr>
        <w:pStyle w:val="CaptionFigures"/>
        <w:keepNext/>
        <w:ind w:firstLine="0"/>
        <w:jc w:val="center"/>
      </w:pPr>
      <w:commentRangeStart w:id="168"/>
      <w:r>
        <w:rPr>
          <w:noProof/>
        </w:rPr>
        <w:lastRenderedPageBreak/>
        <w:drawing>
          <wp:inline distT="0" distB="0" distL="0" distR="0" wp14:anchorId="38F60FBD" wp14:editId="4E3CED3F">
            <wp:extent cx="5890162" cy="8508405"/>
            <wp:effectExtent l="0" t="0" r="0" b="6985"/>
            <wp:docPr id="12868420" name="Picture 12868420" descr="Immagine che contiene testo, mappa, fio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68420"/>
                    <pic:cNvPicPr/>
                  </pic:nvPicPr>
                  <pic:blipFill>
                    <a:blip r:embed="rId21">
                      <a:extLst>
                        <a:ext uri="{28A0092B-C50C-407E-A947-70E740481C1C}">
                          <a14:useLocalDpi xmlns:a14="http://schemas.microsoft.com/office/drawing/2010/main" val="0"/>
                        </a:ext>
                      </a:extLst>
                    </a:blip>
                    <a:stretch>
                      <a:fillRect/>
                    </a:stretch>
                  </pic:blipFill>
                  <pic:spPr>
                    <a:xfrm>
                      <a:off x="0" y="0"/>
                      <a:ext cx="5890162" cy="8508405"/>
                    </a:xfrm>
                    <a:prstGeom prst="rect">
                      <a:avLst/>
                    </a:prstGeom>
                  </pic:spPr>
                </pic:pic>
              </a:graphicData>
            </a:graphic>
          </wp:inline>
        </w:drawing>
      </w:r>
      <w:commentRangeEnd w:id="168"/>
      <w:r>
        <w:rPr>
          <w:rStyle w:val="CommentReference"/>
        </w:rPr>
        <w:commentReference w:id="168"/>
      </w:r>
    </w:p>
    <w:p w14:paraId="7C167D8C" w14:textId="27F88FCD" w:rsidR="00F845BA" w:rsidRPr="00E17918" w:rsidRDefault="006A31ED" w:rsidP="00F77450">
      <w:pPr>
        <w:pStyle w:val="CaptionFigures"/>
        <w:sectPr w:rsidR="00F845BA" w:rsidRPr="00E17918" w:rsidSect="003F0B24">
          <w:pgSz w:w="11906" w:h="16838"/>
          <w:pgMar w:top="851" w:right="851" w:bottom="851" w:left="1134" w:header="709" w:footer="709" w:gutter="0"/>
          <w:lnNumType w:countBy="1" w:restart="continuous"/>
          <w:cols w:space="708"/>
          <w:docGrid w:linePitch="360"/>
        </w:sectPr>
      </w:pPr>
      <w:bookmarkStart w:id="169" w:name="_Ref153400658"/>
      <w:r w:rsidRPr="006A31ED">
        <w:rPr>
          <w:b/>
          <w:bCs/>
        </w:rPr>
        <w:t xml:space="preserve">Figure </w:t>
      </w:r>
      <w:r w:rsidR="416BBB7B" w:rsidRPr="006A31ED">
        <w:rPr>
          <w:b/>
          <w:bCs/>
        </w:rPr>
        <w:fldChar w:fldCharType="begin"/>
      </w:r>
      <w:r w:rsidR="416BBB7B" w:rsidRPr="006A31ED">
        <w:rPr>
          <w:b/>
          <w:bCs/>
        </w:rPr>
        <w:instrText xml:space="preserve"> SEQ Figure \* ARABIC </w:instrText>
      </w:r>
      <w:r w:rsidR="416BBB7B" w:rsidRPr="006A31ED">
        <w:rPr>
          <w:b/>
          <w:bCs/>
        </w:rPr>
        <w:fldChar w:fldCharType="separate"/>
      </w:r>
      <w:r w:rsidRPr="006A31ED">
        <w:rPr>
          <w:b/>
          <w:bCs/>
          <w:noProof/>
        </w:rPr>
        <w:t>6</w:t>
      </w:r>
      <w:r w:rsidR="416BBB7B" w:rsidRPr="006A31ED">
        <w:rPr>
          <w:b/>
          <w:bCs/>
        </w:rPr>
        <w:fldChar w:fldCharType="end"/>
      </w:r>
      <w:bookmarkEnd w:id="169"/>
      <w:r>
        <w:t xml:space="preserve"> - Flash floods in Zhengzhou (Hena</w:t>
      </w:r>
      <w:del w:id="170" w:author="Guest User" w:date="2024-02-29T11:26:00Z">
        <w:r w:rsidR="416BBB7B" w:rsidDel="006A31ED">
          <w:delText>h</w:delText>
        </w:r>
      </w:del>
      <w:ins w:id="171" w:author="Guest User" w:date="2024-02-29T11:26:00Z">
        <w:r>
          <w:t>n</w:t>
        </w:r>
      </w:ins>
      <w:r>
        <w:t>, China) on the 20</w:t>
      </w:r>
      <w:r w:rsidRPr="006A31ED">
        <w:rPr>
          <w:vertAlign w:val="superscript"/>
        </w:rPr>
        <w:t xml:space="preserve">th </w:t>
      </w:r>
      <w:r>
        <w:t>of July 2021. Panel (a) shows images of the impacts of the flash floods in Zhengzhou (credits to China Dialogue and CNN for top and bottom image, respectively). Panel (b) shows 12-hourly rainfall observations valid for the 20</w:t>
      </w:r>
      <w:r w:rsidRPr="006A31ED">
        <w:rPr>
          <w:vertAlign w:val="superscript"/>
        </w:rPr>
        <w:t>th</w:t>
      </w:r>
      <w:r>
        <w:t xml:space="preserve"> of July 2021 between 0 and 12 UTC. Panel (c) shows 12-hourly rainfall forecasts for ENS (first row), multiple-WT ecPoint (second row), and single-WT ecPoint (third row) valid for the observations’ accumulation period. The first three columns show the 99</w:t>
      </w:r>
      <w:r w:rsidRPr="006A31ED">
        <w:rPr>
          <w:vertAlign w:val="superscript"/>
        </w:rPr>
        <w:t>th</w:t>
      </w:r>
      <w:r>
        <w:t xml:space="preserve"> percentile for day 5, 3, and 1 forecasts (from left to right).  </w:t>
      </w:r>
      <w:commentRangeStart w:id="172"/>
      <w:commentRangeStart w:id="173"/>
      <w:r>
        <w:t>The fourth column shows the probability of having less than 0.2 mm/12 (i.e., having no rain) for a day 1 forecast.</w:t>
      </w:r>
      <w:commentRangeEnd w:id="172"/>
      <w:r w:rsidR="416BBB7B">
        <w:rPr>
          <w:rStyle w:val="CommentReference"/>
        </w:rPr>
        <w:commentReference w:id="172"/>
      </w:r>
      <w:commentRangeEnd w:id="173"/>
      <w:r w:rsidR="416BBB7B">
        <w:rPr>
          <w:rStyle w:val="CommentReference"/>
        </w:rPr>
        <w:commentReference w:id="173"/>
      </w:r>
    </w:p>
    <w:p w14:paraId="4E9CDD18" w14:textId="77777777" w:rsidR="007D46BB" w:rsidRDefault="007D46BB" w:rsidP="007D46BB">
      <w:pPr>
        <w:ind w:firstLine="0"/>
        <w:rPr>
          <w:b/>
          <w:bCs/>
        </w:rPr>
      </w:pPr>
      <w:r>
        <w:rPr>
          <w:b/>
          <w:bCs/>
        </w:rPr>
        <w:lastRenderedPageBreak/>
        <w:t xml:space="preserve">Acknowledgments. </w:t>
      </w:r>
    </w:p>
    <w:p w14:paraId="72DAC419" w14:textId="77777777" w:rsidR="007D46BB" w:rsidRDefault="007D46BB" w:rsidP="007D46BB">
      <w:pPr>
        <w:ind w:firstLine="0"/>
        <w:rPr>
          <w:b/>
          <w:bCs/>
        </w:rPr>
      </w:pPr>
    </w:p>
    <w:p w14:paraId="4DA1DFE1" w14:textId="330478ED" w:rsidR="007D46BB" w:rsidRDefault="007D46BB" w:rsidP="007D46BB">
      <w:pPr>
        <w:ind w:firstLine="0"/>
      </w:pPr>
      <w:r w:rsidRPr="00B075A3">
        <w:rPr>
          <w:b/>
          <w:bCs/>
        </w:rPr>
        <w:t>Data and software availability.</w:t>
      </w:r>
      <w:r w:rsidRPr="00B075A3">
        <w:t xml:space="preserve"> </w:t>
      </w:r>
      <w:r>
        <w:t>The d</w:t>
      </w:r>
      <w:r w:rsidRPr="00B075A3">
        <w:t>ata</w:t>
      </w:r>
      <w:r>
        <w:t xml:space="preserve"> is </w:t>
      </w:r>
      <w:r w:rsidRPr="00B075A3">
        <w:t>available under request to the correspondent author</w:t>
      </w:r>
      <w:r>
        <w:t>. The software is available in the following GitHub repository:</w:t>
      </w:r>
      <w:r w:rsidR="00051565">
        <w:t xml:space="preserve"> </w:t>
      </w:r>
      <w:r w:rsidR="00051565" w:rsidRPr="00051565">
        <w:rPr>
          <w:i/>
          <w:iCs/>
        </w:rPr>
        <w:t>https://github.com/FatimaPillosu/Verif_ecPoint_SingleWT</w:t>
      </w:r>
      <w:r w:rsidR="00051565">
        <w:t xml:space="preserve"> </w:t>
      </w:r>
      <w:r w:rsidRPr="00B075A3">
        <w:t>.</w:t>
      </w:r>
    </w:p>
    <w:p w14:paraId="56168AB0" w14:textId="77777777" w:rsidR="007D46BB" w:rsidRDefault="007D46BB" w:rsidP="007D46BB">
      <w:pPr>
        <w:ind w:firstLine="0"/>
        <w:rPr>
          <w:b/>
          <w:bCs/>
        </w:rPr>
      </w:pPr>
      <w:bookmarkStart w:id="174" w:name="authors_contributions"/>
    </w:p>
    <w:p w14:paraId="39D35482" w14:textId="3586AE83" w:rsidR="007D46BB" w:rsidRDefault="007D46BB" w:rsidP="007D46BB">
      <w:pPr>
        <w:ind w:firstLine="0"/>
      </w:pPr>
      <w:r w:rsidRPr="00B075A3">
        <w:rPr>
          <w:b/>
          <w:bCs/>
        </w:rPr>
        <w:t>Author contributions.</w:t>
      </w:r>
      <w:r w:rsidRPr="00B075A3">
        <w:t xml:space="preserve"> FMP contributed to the design and the implementation of the research, and to the analysis of the results.</w:t>
      </w:r>
      <w:r>
        <w:t xml:space="preserve"> HLC and CP supervised the project and helped built the manuscript structure. </w:t>
      </w:r>
      <w:r w:rsidRPr="00B075A3">
        <w:t xml:space="preserve">All authors contributed </w:t>
      </w:r>
      <w:r w:rsidR="00060013">
        <w:t>to</w:t>
      </w:r>
      <w:r>
        <w:t xml:space="preserve"> the discussion of the results and</w:t>
      </w:r>
      <w:r w:rsidRPr="00B075A3">
        <w:t xml:space="preserve"> the writing of the manuscript.</w:t>
      </w:r>
    </w:p>
    <w:p w14:paraId="7B5DDF82" w14:textId="77777777" w:rsidR="007D46BB" w:rsidRDefault="007D46BB" w:rsidP="007D46BB">
      <w:pPr>
        <w:ind w:firstLine="0"/>
        <w:rPr>
          <w:b/>
          <w:bCs/>
        </w:rPr>
      </w:pPr>
    </w:p>
    <w:p w14:paraId="5B5467B9" w14:textId="77777777" w:rsidR="007D46BB" w:rsidRPr="00B075A3" w:rsidRDefault="007D46BB" w:rsidP="007D46BB">
      <w:pPr>
        <w:ind w:firstLine="0"/>
      </w:pPr>
      <w:r w:rsidRPr="00B075A3">
        <w:rPr>
          <w:b/>
          <w:bCs/>
        </w:rPr>
        <w:t>Conflict of interest.</w:t>
      </w:r>
      <w:r w:rsidRPr="00B075A3">
        <w:t xml:space="preserve"> </w:t>
      </w:r>
      <w:bookmarkEnd w:id="174"/>
      <w:r w:rsidRPr="00B075A3">
        <w:t>We declare that there are no competing interests.</w:t>
      </w:r>
    </w:p>
    <w:p w14:paraId="501C1AD1" w14:textId="77777777" w:rsidR="007D46BB" w:rsidRDefault="007D46BB" w:rsidP="007D46BB">
      <w:pPr>
        <w:ind w:firstLine="0"/>
        <w:rPr>
          <w:b/>
          <w:bCs/>
        </w:rPr>
      </w:pPr>
    </w:p>
    <w:p w14:paraId="11A6CE22" w14:textId="26F01193" w:rsidR="007D46BB" w:rsidRPr="00D357BC" w:rsidRDefault="007D46BB" w:rsidP="00D357BC">
      <w:pPr>
        <w:ind w:firstLine="0"/>
        <w:sectPr w:rsidR="007D46BB" w:rsidRPr="00D357BC" w:rsidSect="003F0B24">
          <w:pgSz w:w="11906" w:h="16838"/>
          <w:pgMar w:top="851" w:right="851" w:bottom="851" w:left="1134" w:header="709" w:footer="709" w:gutter="0"/>
          <w:lnNumType w:countBy="1" w:restart="continuous"/>
          <w:cols w:space="708"/>
          <w:docGrid w:linePitch="360"/>
        </w:sectPr>
      </w:pPr>
      <w:r w:rsidRPr="00B075A3">
        <w:rPr>
          <w:b/>
          <w:bCs/>
        </w:rPr>
        <w:t>Funding statement.</w:t>
      </w:r>
      <w:r w:rsidRPr="00B075A3">
        <w:t xml:space="preserve"> The study was supported by </w:t>
      </w:r>
      <w:bookmarkEnd w:id="154"/>
      <w:r w:rsidRPr="00B075A3">
        <w:t>the Copernicus Emergency Management Servic</w:t>
      </w:r>
      <w:r w:rsidR="00D357BC">
        <w:t>e.</w:t>
      </w:r>
    </w:p>
    <w:p w14:paraId="15DD3A4E" w14:textId="7E118B55" w:rsidR="008167CE" w:rsidRDefault="00A86595" w:rsidP="008167CE">
      <w:pPr>
        <w:pStyle w:val="Heading1"/>
        <w:numPr>
          <w:ilvl w:val="0"/>
          <w:numId w:val="0"/>
        </w:numPr>
        <w:rPr>
          <w:rFonts w:cstheme="minorHAnsi"/>
        </w:rPr>
      </w:pPr>
      <w:r w:rsidRPr="008167CE">
        <w:rPr>
          <w:rFonts w:cstheme="minorHAnsi"/>
        </w:rPr>
        <w:lastRenderedPageBreak/>
        <w:t>References</w:t>
      </w:r>
      <w:bookmarkEnd w:id="147"/>
    </w:p>
    <w:sdt>
      <w:sdtPr>
        <w:tag w:val="MENDELEY_BIBLIOGRAPHY"/>
        <w:id w:val="247935719"/>
        <w:placeholder>
          <w:docPart w:val="DefaultPlaceholder_-1854013440"/>
        </w:placeholder>
      </w:sdtPr>
      <w:sdtContent>
        <w:p w14:paraId="5E708CF9" w14:textId="77777777" w:rsidR="00576DA1" w:rsidRDefault="00576DA1">
          <w:pPr>
            <w:autoSpaceDE w:val="0"/>
            <w:autoSpaceDN w:val="0"/>
            <w:ind w:hanging="480"/>
            <w:divId w:val="1788113425"/>
            <w:rPr>
              <w:rFonts w:eastAsia="Times New Roman"/>
              <w:sz w:val="24"/>
              <w:szCs w:val="24"/>
            </w:rPr>
          </w:pPr>
          <w:r>
            <w:rPr>
              <w:rFonts w:eastAsia="Times New Roman"/>
            </w:rPr>
            <w:t xml:space="preserve">Bauer, P., Dueben, P. D., Hoefler, T., Quintino, T., Schulthess, T. C., &amp; Wedi, N. P. (2021). The digital revolution of Earth-system science. </w:t>
          </w:r>
          <w:r>
            <w:rPr>
              <w:rFonts w:eastAsia="Times New Roman"/>
              <w:i/>
              <w:iCs/>
            </w:rPr>
            <w:t>Nature Computational Science</w:t>
          </w:r>
          <w:r>
            <w:rPr>
              <w:rFonts w:eastAsia="Times New Roman"/>
            </w:rPr>
            <w:t xml:space="preserve">, </w:t>
          </w:r>
          <w:r>
            <w:rPr>
              <w:rFonts w:eastAsia="Times New Roman"/>
              <w:i/>
              <w:iCs/>
            </w:rPr>
            <w:t>1</w:t>
          </w:r>
          <w:r>
            <w:rPr>
              <w:rFonts w:eastAsia="Times New Roman"/>
            </w:rPr>
            <w:t>(2), 104–113. https://doi.org/10.1038/s43588-021-00023-0</w:t>
          </w:r>
        </w:p>
        <w:p w14:paraId="1EDD0F24" w14:textId="77777777" w:rsidR="00576DA1" w:rsidRDefault="00576DA1">
          <w:pPr>
            <w:autoSpaceDE w:val="0"/>
            <w:autoSpaceDN w:val="0"/>
            <w:ind w:hanging="480"/>
            <w:divId w:val="481586110"/>
            <w:rPr>
              <w:rFonts w:eastAsia="Times New Roman"/>
            </w:rPr>
          </w:pPr>
          <w:r>
            <w:rPr>
              <w:rFonts w:eastAsia="Times New Roman"/>
            </w:rPr>
            <w:t xml:space="preserve">Ben Bouallègue, Z., &amp; Richardson, D. S. (2022). On the ROC area of ensemble forecasts for rare events. </w:t>
          </w:r>
          <w:r>
            <w:rPr>
              <w:rFonts w:eastAsia="Times New Roman"/>
              <w:i/>
              <w:iCs/>
            </w:rPr>
            <w:t>Weather and Forecasting</w:t>
          </w:r>
          <w:r>
            <w:rPr>
              <w:rFonts w:eastAsia="Times New Roman"/>
            </w:rPr>
            <w:t xml:space="preserve">, </w:t>
          </w:r>
          <w:r>
            <w:rPr>
              <w:rFonts w:eastAsia="Times New Roman"/>
              <w:i/>
              <w:iCs/>
            </w:rPr>
            <w:t>37</w:t>
          </w:r>
          <w:r>
            <w:rPr>
              <w:rFonts w:eastAsia="Times New Roman"/>
            </w:rPr>
            <w:t>(5), 787–796. https://doi.org/10.1175/waf-d-21-0195.1</w:t>
          </w:r>
        </w:p>
        <w:p w14:paraId="219A9406" w14:textId="77777777" w:rsidR="00576DA1" w:rsidRDefault="00576DA1">
          <w:pPr>
            <w:autoSpaceDE w:val="0"/>
            <w:autoSpaceDN w:val="0"/>
            <w:ind w:hanging="480"/>
            <w:divId w:val="113714775"/>
            <w:rPr>
              <w:rFonts w:eastAsia="Times New Roman"/>
            </w:rPr>
          </w:pPr>
          <w:r>
            <w:rPr>
              <w:rFonts w:eastAsia="Times New Roman"/>
            </w:rPr>
            <w:t xml:space="preserve">Buizza, R. (2019). Introduction to the special issue on “25 years of ensemble forecasting.” </w:t>
          </w:r>
          <w:r>
            <w:rPr>
              <w:rFonts w:eastAsia="Times New Roman"/>
              <w:i/>
              <w:iCs/>
            </w:rPr>
            <w:t>Quarterly Journal of the Royal Meteorological Society</w:t>
          </w:r>
          <w:r>
            <w:rPr>
              <w:rFonts w:eastAsia="Times New Roman"/>
            </w:rPr>
            <w:t xml:space="preserve">, </w:t>
          </w:r>
          <w:r>
            <w:rPr>
              <w:rFonts w:eastAsia="Times New Roman"/>
              <w:i/>
              <w:iCs/>
            </w:rPr>
            <w:t>145</w:t>
          </w:r>
          <w:r>
            <w:rPr>
              <w:rFonts w:eastAsia="Times New Roman"/>
            </w:rPr>
            <w:t>(S1), 1–11. https://doi.org/10.1002/qj.3370</w:t>
          </w:r>
        </w:p>
        <w:p w14:paraId="422D69A5" w14:textId="77777777" w:rsidR="00576DA1" w:rsidRDefault="00576DA1">
          <w:pPr>
            <w:autoSpaceDE w:val="0"/>
            <w:autoSpaceDN w:val="0"/>
            <w:ind w:hanging="480"/>
            <w:divId w:val="1563246832"/>
            <w:rPr>
              <w:rFonts w:eastAsia="Times New Roman"/>
            </w:rPr>
          </w:pPr>
          <w:r>
            <w:rPr>
              <w:rFonts w:eastAsia="Times New Roman"/>
            </w:rPr>
            <w:t xml:space="preserve">Cafaro, C., Woodhams, B. J., Stein, T. H. M., Birch, C. E., Webster, S., Bain, C. L., Hartley, A., Clarke, S., Ferrett, S., &amp; Hill, P. (2021). Do convection-permitting ensembles lead to more </w:t>
          </w:r>
          <w:proofErr w:type="spellStart"/>
          <w:r>
            <w:rPr>
              <w:rFonts w:eastAsia="Times New Roman"/>
            </w:rPr>
            <w:t>skillful</w:t>
          </w:r>
          <w:proofErr w:type="spellEnd"/>
          <w:r>
            <w:rPr>
              <w:rFonts w:eastAsia="Times New Roman"/>
            </w:rPr>
            <w:t xml:space="preserve"> short-range probabilistic rainfall forecasts over tropical east </w:t>
          </w:r>
          <w:proofErr w:type="spellStart"/>
          <w:r>
            <w:rPr>
              <w:rFonts w:eastAsia="Times New Roman"/>
            </w:rPr>
            <w:t>africa</w:t>
          </w:r>
          <w:proofErr w:type="spellEnd"/>
          <w:r>
            <w:rPr>
              <w:rFonts w:eastAsia="Times New Roman"/>
            </w:rPr>
            <w:t xml:space="preserve">? </w:t>
          </w:r>
          <w:r>
            <w:rPr>
              <w:rFonts w:eastAsia="Times New Roman"/>
              <w:i/>
              <w:iCs/>
            </w:rPr>
            <w:t>Weather and Forecasting</w:t>
          </w:r>
          <w:r>
            <w:rPr>
              <w:rFonts w:eastAsia="Times New Roman"/>
            </w:rPr>
            <w:t xml:space="preserve">, </w:t>
          </w:r>
          <w:r>
            <w:rPr>
              <w:rFonts w:eastAsia="Times New Roman"/>
              <w:i/>
              <w:iCs/>
            </w:rPr>
            <w:t>36</w:t>
          </w:r>
          <w:r>
            <w:rPr>
              <w:rFonts w:eastAsia="Times New Roman"/>
            </w:rPr>
            <w:t>(2), 697–716. https://doi.org/10.1175/WAF-D-20-0172.1</w:t>
          </w:r>
        </w:p>
        <w:p w14:paraId="633AB302" w14:textId="77777777" w:rsidR="00576DA1" w:rsidRDefault="00576DA1">
          <w:pPr>
            <w:autoSpaceDE w:val="0"/>
            <w:autoSpaceDN w:val="0"/>
            <w:ind w:hanging="480"/>
            <w:divId w:val="2115782368"/>
            <w:rPr>
              <w:rFonts w:eastAsia="Times New Roman"/>
            </w:rPr>
          </w:pPr>
          <w:r>
            <w:rPr>
              <w:rFonts w:eastAsia="Times New Roman"/>
            </w:rPr>
            <w:t xml:space="preserve">Casaretto, G., Dillon, M. E., Salio, P., Skaba, Y. G., Nesbitt, S. W., Schumacher, R. S., García, C. M., &amp; Catalini, C. (2022). High-Resolution NWP Forecast Precipitation Comparison over Complex Terrain of the Sierras de Córdoba during RELAMPAGO-CACTI. </w:t>
          </w:r>
          <w:r>
            <w:rPr>
              <w:rFonts w:eastAsia="Times New Roman"/>
              <w:i/>
              <w:iCs/>
            </w:rPr>
            <w:t>Weather and Forecasting</w:t>
          </w:r>
          <w:r>
            <w:rPr>
              <w:rFonts w:eastAsia="Times New Roman"/>
            </w:rPr>
            <w:t xml:space="preserve">, </w:t>
          </w:r>
          <w:r>
            <w:rPr>
              <w:rFonts w:eastAsia="Times New Roman"/>
              <w:i/>
              <w:iCs/>
            </w:rPr>
            <w:t>37</w:t>
          </w:r>
          <w:r>
            <w:rPr>
              <w:rFonts w:eastAsia="Times New Roman"/>
            </w:rPr>
            <w:t>(2), 241–266. https://doi.org/10.1175/WAF-D-21-0006.1</w:t>
          </w:r>
        </w:p>
        <w:p w14:paraId="5DF24C49" w14:textId="77777777" w:rsidR="00576DA1" w:rsidRDefault="00576DA1">
          <w:pPr>
            <w:autoSpaceDE w:val="0"/>
            <w:autoSpaceDN w:val="0"/>
            <w:ind w:hanging="480"/>
            <w:divId w:val="197939374"/>
            <w:rPr>
              <w:rFonts w:eastAsia="Times New Roman"/>
            </w:rPr>
          </w:pPr>
          <w:r>
            <w:rPr>
              <w:rFonts w:eastAsia="Times New Roman"/>
            </w:rPr>
            <w:t xml:space="preserve">Ferro, C. A. T., &amp; Fricker, T. E. (2012). A bias-corrected decomposition of the Brier score. </w:t>
          </w:r>
          <w:r>
            <w:rPr>
              <w:rFonts w:eastAsia="Times New Roman"/>
              <w:i/>
              <w:iCs/>
            </w:rPr>
            <w:t>Quarterly Journal of the Royal Meteorological Society</w:t>
          </w:r>
          <w:r>
            <w:rPr>
              <w:rFonts w:eastAsia="Times New Roman"/>
            </w:rPr>
            <w:t xml:space="preserve">, </w:t>
          </w:r>
          <w:r>
            <w:rPr>
              <w:rFonts w:eastAsia="Times New Roman"/>
              <w:i/>
              <w:iCs/>
            </w:rPr>
            <w:t>138</w:t>
          </w:r>
          <w:r>
            <w:rPr>
              <w:rFonts w:eastAsia="Times New Roman"/>
            </w:rPr>
            <w:t>(668), 1954–1960. https://doi.org/10.1002/QJ.1924</w:t>
          </w:r>
        </w:p>
        <w:p w14:paraId="33657053" w14:textId="77777777" w:rsidR="00576DA1" w:rsidRDefault="00576DA1">
          <w:pPr>
            <w:autoSpaceDE w:val="0"/>
            <w:autoSpaceDN w:val="0"/>
            <w:ind w:hanging="480"/>
            <w:divId w:val="296303648"/>
            <w:rPr>
              <w:rFonts w:eastAsia="Times New Roman"/>
            </w:rPr>
          </w:pPr>
          <w:r w:rsidRPr="00576DA1">
            <w:rPr>
              <w:rFonts w:eastAsia="Times New Roman"/>
              <w:lang w:val="it-IT"/>
            </w:rPr>
            <w:t xml:space="preserve">Gascón, E., Montani, A., &amp; Hewson, T. D. (2023). </w:t>
          </w:r>
          <w:r>
            <w:rPr>
              <w:rFonts w:eastAsia="Times New Roman"/>
              <w:i/>
              <w:iCs/>
            </w:rPr>
            <w:t>Post-processing output from ensembles with and without parametrised convection, to create accurate, blended, high-fidelity rainfall forecasts</w:t>
          </w:r>
          <w:r>
            <w:rPr>
              <w:rFonts w:eastAsia="Times New Roman"/>
            </w:rPr>
            <w:t>. https://doi.org/10.48550/arxiv.2301.04485</w:t>
          </w:r>
        </w:p>
        <w:p w14:paraId="5592F7E4" w14:textId="77777777" w:rsidR="00576DA1" w:rsidRDefault="00576DA1">
          <w:pPr>
            <w:autoSpaceDE w:val="0"/>
            <w:autoSpaceDN w:val="0"/>
            <w:ind w:hanging="480"/>
            <w:divId w:val="479882919"/>
            <w:rPr>
              <w:rFonts w:eastAsia="Times New Roman"/>
            </w:rPr>
          </w:pPr>
          <w:r>
            <w:rPr>
              <w:rFonts w:eastAsia="Times New Roman"/>
            </w:rPr>
            <w:t xml:space="preserve">Göber, M., Zsótér, E., &amp; Richardson, D. S. (2008). Could a perfect model ever satisfy a naïve forecaster? On grid box mean versus point verification. </w:t>
          </w:r>
          <w:r>
            <w:rPr>
              <w:rFonts w:eastAsia="Times New Roman"/>
              <w:i/>
              <w:iCs/>
            </w:rPr>
            <w:t>Meteorological Applications</w:t>
          </w:r>
          <w:r>
            <w:rPr>
              <w:rFonts w:eastAsia="Times New Roman"/>
            </w:rPr>
            <w:t xml:space="preserve">, </w:t>
          </w:r>
          <w:r>
            <w:rPr>
              <w:rFonts w:eastAsia="Times New Roman"/>
              <w:i/>
              <w:iCs/>
            </w:rPr>
            <w:t>15</w:t>
          </w:r>
          <w:r>
            <w:rPr>
              <w:rFonts w:eastAsia="Times New Roman"/>
            </w:rPr>
            <w:t>(3), 359–365. https://doi.org/10.1002/met.78</w:t>
          </w:r>
        </w:p>
        <w:p w14:paraId="023CDA92" w14:textId="77777777" w:rsidR="00576DA1" w:rsidRDefault="00576DA1">
          <w:pPr>
            <w:autoSpaceDE w:val="0"/>
            <w:autoSpaceDN w:val="0"/>
            <w:ind w:hanging="480"/>
            <w:divId w:val="1298610628"/>
            <w:rPr>
              <w:rFonts w:eastAsia="Times New Roman"/>
            </w:rPr>
          </w:pPr>
          <w:r>
            <w:rPr>
              <w:rFonts w:eastAsia="Times New Roman"/>
            </w:rPr>
            <w:t xml:space="preserve">Haiden, T., &amp; Duffy, S. (2016). Use of high-density observations in precipitation verification. </w:t>
          </w:r>
          <w:r>
            <w:rPr>
              <w:rFonts w:eastAsia="Times New Roman"/>
              <w:i/>
              <w:iCs/>
            </w:rPr>
            <w:t>ECMWF Newsletter</w:t>
          </w:r>
          <w:r>
            <w:rPr>
              <w:rFonts w:eastAsia="Times New Roman"/>
            </w:rPr>
            <w:t xml:space="preserve">, </w:t>
          </w:r>
          <w:r>
            <w:rPr>
              <w:rFonts w:eastAsia="Times New Roman"/>
              <w:i/>
              <w:iCs/>
            </w:rPr>
            <w:t>147</w:t>
          </w:r>
          <w:r>
            <w:rPr>
              <w:rFonts w:eastAsia="Times New Roman"/>
            </w:rPr>
            <w:t>, 20–25. https://doi.org/10.21957/hsacrdem</w:t>
          </w:r>
        </w:p>
        <w:p w14:paraId="7399C65D" w14:textId="77777777" w:rsidR="00576DA1" w:rsidRDefault="00576DA1">
          <w:pPr>
            <w:autoSpaceDE w:val="0"/>
            <w:autoSpaceDN w:val="0"/>
            <w:ind w:hanging="480"/>
            <w:divId w:val="1481799872"/>
            <w:rPr>
              <w:rFonts w:eastAsia="Times New Roman"/>
            </w:rPr>
          </w:pPr>
          <w:r>
            <w:rPr>
              <w:rFonts w:eastAsia="Times New Roman"/>
            </w:rPr>
            <w:t xml:space="preserve">Haiden, T., Janousek, M., Vitart, F., Ben-Bouallegue, Z., &amp; Prates, F. (2023). Evaluation of ECMWF forecasts, including the 2023 upgrade. </w:t>
          </w:r>
          <w:r>
            <w:rPr>
              <w:rFonts w:eastAsia="Times New Roman"/>
              <w:i/>
              <w:iCs/>
            </w:rPr>
            <w:t>ECMWF Technical Memoranda</w:t>
          </w:r>
          <w:r>
            <w:rPr>
              <w:rFonts w:eastAsia="Times New Roman"/>
            </w:rPr>
            <w:t xml:space="preserve">, </w:t>
          </w:r>
          <w:r>
            <w:rPr>
              <w:rFonts w:eastAsia="Times New Roman"/>
              <w:i/>
              <w:iCs/>
            </w:rPr>
            <w:t>911</w:t>
          </w:r>
          <w:r>
            <w:rPr>
              <w:rFonts w:eastAsia="Times New Roman"/>
            </w:rPr>
            <w:t>, 1–60.</w:t>
          </w:r>
        </w:p>
        <w:p w14:paraId="6D5BC7E2" w14:textId="77777777" w:rsidR="00576DA1" w:rsidRDefault="00576DA1">
          <w:pPr>
            <w:autoSpaceDE w:val="0"/>
            <w:autoSpaceDN w:val="0"/>
            <w:ind w:hanging="480"/>
            <w:divId w:val="1181745816"/>
            <w:rPr>
              <w:rFonts w:eastAsia="Times New Roman"/>
            </w:rPr>
          </w:pPr>
          <w:r>
            <w:rPr>
              <w:rFonts w:eastAsia="Times New Roman"/>
            </w:rPr>
            <w:t xml:space="preserve">Hemri, S., Hewson, T., Gascón, E., </w:t>
          </w:r>
          <w:proofErr w:type="spellStart"/>
          <w:r>
            <w:rPr>
              <w:rFonts w:eastAsia="Times New Roman"/>
            </w:rPr>
            <w:t>Rajczak</w:t>
          </w:r>
          <w:proofErr w:type="spellEnd"/>
          <w:r>
            <w:rPr>
              <w:rFonts w:eastAsia="Times New Roman"/>
            </w:rPr>
            <w:t xml:space="preserve">, J., Bhend, J., Spirig, C., Moret, L., &amp; Liniger, M. A. (2022). How do ecPoint precipitation forecasts compare with postprocessed multi-model ensemble predictions over Switzerland? </w:t>
          </w:r>
          <w:r>
            <w:rPr>
              <w:rFonts w:eastAsia="Times New Roman"/>
              <w:i/>
              <w:iCs/>
            </w:rPr>
            <w:t>ECMWF Technical Memoranda</w:t>
          </w:r>
          <w:r>
            <w:rPr>
              <w:rFonts w:eastAsia="Times New Roman"/>
            </w:rPr>
            <w:t xml:space="preserve">, </w:t>
          </w:r>
          <w:r>
            <w:rPr>
              <w:rFonts w:eastAsia="Times New Roman"/>
              <w:i/>
              <w:iCs/>
            </w:rPr>
            <w:t>901</w:t>
          </w:r>
          <w:r>
            <w:rPr>
              <w:rFonts w:eastAsia="Times New Roman"/>
            </w:rPr>
            <w:t>. https://doi.org/10.21957/hy89j7svk</w:t>
          </w:r>
        </w:p>
        <w:p w14:paraId="751021CF" w14:textId="77777777" w:rsidR="00576DA1" w:rsidRDefault="00576DA1">
          <w:pPr>
            <w:autoSpaceDE w:val="0"/>
            <w:autoSpaceDN w:val="0"/>
            <w:ind w:hanging="480"/>
            <w:divId w:val="140316334"/>
            <w:rPr>
              <w:rFonts w:eastAsia="Times New Roman"/>
            </w:rPr>
          </w:pPr>
          <w:r>
            <w:rPr>
              <w:rFonts w:eastAsia="Times New Roman"/>
            </w:rPr>
            <w:t xml:space="preserve">Hewson, T. D., &amp; Pillosu, F. M. (2021). A low-cost post-processing technique improves weather forecasts around the world. </w:t>
          </w:r>
          <w:r>
            <w:rPr>
              <w:rFonts w:eastAsia="Times New Roman"/>
              <w:i/>
              <w:iCs/>
            </w:rPr>
            <w:t>Communications Earth and Environment</w:t>
          </w:r>
          <w:r>
            <w:rPr>
              <w:rFonts w:eastAsia="Times New Roman"/>
            </w:rPr>
            <w:t xml:space="preserve">, </w:t>
          </w:r>
          <w:r>
            <w:rPr>
              <w:rFonts w:eastAsia="Times New Roman"/>
              <w:i/>
              <w:iCs/>
            </w:rPr>
            <w:t>2</w:t>
          </w:r>
          <w:r>
            <w:rPr>
              <w:rFonts w:eastAsia="Times New Roman"/>
            </w:rPr>
            <w:t>(1). https://doi.org/10.1038/s43247-021-00185-9</w:t>
          </w:r>
        </w:p>
        <w:p w14:paraId="06EDF405" w14:textId="77777777" w:rsidR="00576DA1" w:rsidRDefault="00576DA1">
          <w:pPr>
            <w:autoSpaceDE w:val="0"/>
            <w:autoSpaceDN w:val="0"/>
            <w:ind w:hanging="480"/>
            <w:divId w:val="1308710128"/>
            <w:rPr>
              <w:rFonts w:eastAsia="Times New Roman"/>
            </w:rPr>
          </w:pPr>
          <w:r>
            <w:rPr>
              <w:rFonts w:eastAsia="Times New Roman"/>
            </w:rPr>
            <w:t xml:space="preserve">Hewson, T., Pillosu, F., Gascòn, E., &amp; Vučković, M. (2023). Post-processing ERA5 output with ecPoint. </w:t>
          </w:r>
          <w:r>
            <w:rPr>
              <w:rFonts w:eastAsia="Times New Roman"/>
              <w:i/>
              <w:iCs/>
            </w:rPr>
            <w:t>ECMWF Newsletter</w:t>
          </w:r>
          <w:r>
            <w:rPr>
              <w:rFonts w:eastAsia="Times New Roman"/>
            </w:rPr>
            <w:t xml:space="preserve">, </w:t>
          </w:r>
          <w:r>
            <w:rPr>
              <w:rFonts w:eastAsia="Times New Roman"/>
              <w:i/>
              <w:iCs/>
            </w:rPr>
            <w:t>176</w:t>
          </w:r>
          <w:r>
            <w:rPr>
              <w:rFonts w:eastAsia="Times New Roman"/>
            </w:rPr>
            <w:t>.</w:t>
          </w:r>
        </w:p>
        <w:p w14:paraId="71B713FE" w14:textId="77777777" w:rsidR="00576DA1" w:rsidRDefault="00576DA1">
          <w:pPr>
            <w:autoSpaceDE w:val="0"/>
            <w:autoSpaceDN w:val="0"/>
            <w:ind w:hanging="480"/>
            <w:divId w:val="300430802"/>
            <w:rPr>
              <w:rFonts w:eastAsia="Times New Roman"/>
            </w:rPr>
          </w:pPr>
          <w:r>
            <w:rPr>
              <w:rFonts w:eastAsia="Times New Roman"/>
            </w:rPr>
            <w:t xml:space="preserve">Janjić, T., Bormann, N., Bocquet, M., Carton, J. A., Cohn, S. E., Dance, S. L., Losa, S. N., Nichols, N. K., Potthast, R., Waller, J. A., &amp; Weston, P. (2018). On the representation error in data assimilation. </w:t>
          </w:r>
          <w:r>
            <w:rPr>
              <w:rFonts w:eastAsia="Times New Roman"/>
              <w:i/>
              <w:iCs/>
            </w:rPr>
            <w:t>Quarterly Journal of the Royal Meteorological Society</w:t>
          </w:r>
          <w:r>
            <w:rPr>
              <w:rFonts w:eastAsia="Times New Roman"/>
            </w:rPr>
            <w:t xml:space="preserve">, </w:t>
          </w:r>
          <w:r>
            <w:rPr>
              <w:rFonts w:eastAsia="Times New Roman"/>
              <w:i/>
              <w:iCs/>
            </w:rPr>
            <w:t>144</w:t>
          </w:r>
          <w:r>
            <w:rPr>
              <w:rFonts w:eastAsia="Times New Roman"/>
            </w:rPr>
            <w:t>(713), 1257–1278. https://doi.org/10.1002/qj.3130</w:t>
          </w:r>
        </w:p>
        <w:p w14:paraId="1786EF9C" w14:textId="77777777" w:rsidR="00576DA1" w:rsidRDefault="00576DA1">
          <w:pPr>
            <w:autoSpaceDE w:val="0"/>
            <w:autoSpaceDN w:val="0"/>
            <w:ind w:hanging="480"/>
            <w:divId w:val="1347562581"/>
            <w:rPr>
              <w:rFonts w:eastAsia="Times New Roman"/>
            </w:rPr>
          </w:pPr>
          <w:r>
            <w:rPr>
              <w:rFonts w:eastAsia="Times New Roman"/>
            </w:rPr>
            <w:t xml:space="preserve">Lavers, D. A., Harrigan, S., &amp; Prudhomme, C. (2021). Precipitation Biases in the ECMWF Integrated Forecasting System. </w:t>
          </w:r>
          <w:r>
            <w:rPr>
              <w:rFonts w:eastAsia="Times New Roman"/>
              <w:i/>
              <w:iCs/>
            </w:rPr>
            <w:t>Journal of Hydrometeorology</w:t>
          </w:r>
          <w:r>
            <w:rPr>
              <w:rFonts w:eastAsia="Times New Roman"/>
            </w:rPr>
            <w:t>. https://doi.org/10.1175/jhm-d-20-0308.1</w:t>
          </w:r>
        </w:p>
        <w:p w14:paraId="2EA302B9" w14:textId="77777777" w:rsidR="00576DA1" w:rsidRDefault="00576DA1">
          <w:pPr>
            <w:autoSpaceDE w:val="0"/>
            <w:autoSpaceDN w:val="0"/>
            <w:ind w:hanging="480"/>
            <w:divId w:val="1107651297"/>
            <w:rPr>
              <w:rFonts w:eastAsia="Times New Roman"/>
            </w:rPr>
          </w:pPr>
          <w:r>
            <w:rPr>
              <w:rFonts w:eastAsia="Times New Roman"/>
            </w:rPr>
            <w:t xml:space="preserve">Owens, R. G., &amp; Hewson, T. (2018). </w:t>
          </w:r>
          <w:r>
            <w:rPr>
              <w:rFonts w:eastAsia="Times New Roman"/>
              <w:i/>
              <w:iCs/>
            </w:rPr>
            <w:t>ECMWF Forecast User Guide</w:t>
          </w:r>
          <w:r>
            <w:rPr>
              <w:rFonts w:eastAsia="Times New Roman"/>
            </w:rPr>
            <w:t>. https://doi.org/10.21957/m1cs7h</w:t>
          </w:r>
        </w:p>
        <w:p w14:paraId="3EAC3EE3" w14:textId="77777777" w:rsidR="00576DA1" w:rsidRDefault="00576DA1">
          <w:pPr>
            <w:autoSpaceDE w:val="0"/>
            <w:autoSpaceDN w:val="0"/>
            <w:ind w:hanging="480"/>
            <w:divId w:val="1890798004"/>
            <w:rPr>
              <w:rFonts w:eastAsia="Times New Roman"/>
            </w:rPr>
          </w:pPr>
          <w:r>
            <w:rPr>
              <w:rFonts w:eastAsia="Times New Roman"/>
            </w:rPr>
            <w:t xml:space="preserve">Roberts, N. (2008). Assessing the spatial and temporal variation in the skill of precipitation forecasts from an NWP model. </w:t>
          </w:r>
          <w:r>
            <w:rPr>
              <w:rFonts w:eastAsia="Times New Roman"/>
              <w:i/>
              <w:iCs/>
            </w:rPr>
            <w:t>Meteorological Applications</w:t>
          </w:r>
          <w:r>
            <w:rPr>
              <w:rFonts w:eastAsia="Times New Roman"/>
            </w:rPr>
            <w:t xml:space="preserve">, </w:t>
          </w:r>
          <w:r>
            <w:rPr>
              <w:rFonts w:eastAsia="Times New Roman"/>
              <w:i/>
              <w:iCs/>
            </w:rPr>
            <w:t>15</w:t>
          </w:r>
          <w:r>
            <w:rPr>
              <w:rFonts w:eastAsia="Times New Roman"/>
            </w:rPr>
            <w:t>(1), 163–169. https://doi.org/https://doi.org/10.1002/met.57</w:t>
          </w:r>
        </w:p>
        <w:p w14:paraId="70F54F79" w14:textId="77777777" w:rsidR="00576DA1" w:rsidRDefault="00576DA1">
          <w:pPr>
            <w:autoSpaceDE w:val="0"/>
            <w:autoSpaceDN w:val="0"/>
            <w:ind w:hanging="480"/>
            <w:divId w:val="1807699241"/>
            <w:rPr>
              <w:rFonts w:eastAsia="Times New Roman"/>
            </w:rPr>
          </w:pPr>
          <w:r>
            <w:rPr>
              <w:rFonts w:eastAsia="Times New Roman"/>
            </w:rPr>
            <w:t xml:space="preserve">Roberts, N., Ayliffe, B., Evans, G., Moseley, S., Rust, F., Sandford, C., Trzeciak, T., Abernethy, P., Beard, L., Crosswaite, N., Fitzpatrick, B., Flowerdew, J., Gale, T., Holly, L., Hopkinson, A., Hurst, K., Jackson, S., Jones, C., Mylne, K., … Worsfold, M. (2023). IMPROVER: The New Probabilistic Postprocessing System at the Met Office. </w:t>
          </w:r>
          <w:r>
            <w:rPr>
              <w:rFonts w:eastAsia="Times New Roman"/>
              <w:i/>
              <w:iCs/>
            </w:rPr>
            <w:t>Bulletin of the American Meteorological Society</w:t>
          </w:r>
          <w:r>
            <w:rPr>
              <w:rFonts w:eastAsia="Times New Roman"/>
            </w:rPr>
            <w:t xml:space="preserve">, </w:t>
          </w:r>
          <w:r>
            <w:rPr>
              <w:rFonts w:eastAsia="Times New Roman"/>
              <w:i/>
              <w:iCs/>
            </w:rPr>
            <w:t>104</w:t>
          </w:r>
          <w:r>
            <w:rPr>
              <w:rFonts w:eastAsia="Times New Roman"/>
            </w:rPr>
            <w:t>(3), E680–E697. https://doi.org/10.1175/BAMS-D-21-0273.1</w:t>
          </w:r>
        </w:p>
        <w:p w14:paraId="0DF6B9F7" w14:textId="77777777" w:rsidR="00576DA1" w:rsidRPr="00576DA1" w:rsidRDefault="00576DA1">
          <w:pPr>
            <w:autoSpaceDE w:val="0"/>
            <w:autoSpaceDN w:val="0"/>
            <w:ind w:hanging="480"/>
            <w:divId w:val="2065791608"/>
            <w:rPr>
              <w:rFonts w:eastAsia="Times New Roman"/>
              <w:lang w:val="it-IT"/>
            </w:rPr>
          </w:pPr>
          <w:r>
            <w:rPr>
              <w:rFonts w:eastAsia="Times New Roman"/>
            </w:rPr>
            <w:t xml:space="preserve">Vannitsem, S., Bremnes, J. B., Demaeyer, J., Evans, G. R., Flowerdew, J., Hemri, S., Lerch, S., Roberts, N., Theis, S., Atencia, A., Bouallègue, Z. Ben, Bhend, J., Dabernig, M., de Cruz, L., Hieta, L., Mestre, O., Moret, L., </w:t>
          </w:r>
          <w:proofErr w:type="spellStart"/>
          <w:r>
            <w:rPr>
              <w:rFonts w:eastAsia="Times New Roman"/>
            </w:rPr>
            <w:t>Plenković</w:t>
          </w:r>
          <w:proofErr w:type="spellEnd"/>
          <w:r>
            <w:rPr>
              <w:rFonts w:eastAsia="Times New Roman"/>
            </w:rPr>
            <w:t xml:space="preserve">, I. O., Schmeits, M., … Ylhaisi, J. (2021). Statistical postprocessing for weather forecasts review, challenges, and avenues in a big data world. In </w:t>
          </w:r>
          <w:r>
            <w:rPr>
              <w:rFonts w:eastAsia="Times New Roman"/>
              <w:i/>
              <w:iCs/>
            </w:rPr>
            <w:t>Bulletin of the American Meteorological Society</w:t>
          </w:r>
          <w:r>
            <w:rPr>
              <w:rFonts w:eastAsia="Times New Roman"/>
            </w:rPr>
            <w:t xml:space="preserve"> (Vol. 102, Issue 3, pp. </w:t>
          </w:r>
          <w:r w:rsidRPr="00576DA1">
            <w:rPr>
              <w:rFonts w:eastAsia="Times New Roman"/>
              <w:lang w:val="it-IT"/>
            </w:rPr>
            <w:t>E681–E699). https://doi.org/10.1175/BAMS-D-19-0308.1</w:t>
          </w:r>
        </w:p>
        <w:p w14:paraId="4D48E683" w14:textId="77777777" w:rsidR="00576DA1" w:rsidRDefault="00576DA1">
          <w:pPr>
            <w:autoSpaceDE w:val="0"/>
            <w:autoSpaceDN w:val="0"/>
            <w:ind w:hanging="480"/>
            <w:divId w:val="1434397339"/>
            <w:rPr>
              <w:rFonts w:eastAsia="Times New Roman"/>
            </w:rPr>
          </w:pPr>
          <w:r w:rsidRPr="00576DA1">
            <w:rPr>
              <w:rFonts w:eastAsia="Times New Roman"/>
              <w:lang w:val="it-IT"/>
            </w:rPr>
            <w:t xml:space="preserve">Wilks, D. S. (2019). </w:t>
          </w:r>
          <w:r>
            <w:rPr>
              <w:rFonts w:eastAsia="Times New Roman"/>
            </w:rPr>
            <w:t xml:space="preserve">Statistical Methods in </w:t>
          </w:r>
          <w:proofErr w:type="spellStart"/>
          <w:r>
            <w:rPr>
              <w:rFonts w:eastAsia="Times New Roman"/>
            </w:rPr>
            <w:t>Atmoshperic</w:t>
          </w:r>
          <w:proofErr w:type="spellEnd"/>
          <w:r>
            <w:rPr>
              <w:rFonts w:eastAsia="Times New Roman"/>
            </w:rPr>
            <w:t xml:space="preserve"> Sciences. In </w:t>
          </w:r>
          <w:r>
            <w:rPr>
              <w:rFonts w:eastAsia="Times New Roman"/>
              <w:i/>
              <w:iCs/>
            </w:rPr>
            <w:t>Statistical Methods in the Atmospheric Sciences</w:t>
          </w:r>
          <w:r>
            <w:rPr>
              <w:rFonts w:eastAsia="Times New Roman"/>
            </w:rPr>
            <w:t xml:space="preserve"> (Fourth Edi). Elsevier Inc. https://doi.org/https://doi.org/10.1016/C2017-0-03921-6</w:t>
          </w:r>
        </w:p>
        <w:p w14:paraId="00C008C2" w14:textId="77777777" w:rsidR="00576DA1" w:rsidRDefault="00576DA1">
          <w:pPr>
            <w:autoSpaceDE w:val="0"/>
            <w:autoSpaceDN w:val="0"/>
            <w:ind w:hanging="480"/>
            <w:divId w:val="538473032"/>
            <w:rPr>
              <w:rFonts w:eastAsia="Times New Roman"/>
            </w:rPr>
          </w:pPr>
          <w:r>
            <w:rPr>
              <w:rFonts w:eastAsia="Times New Roman"/>
            </w:rPr>
            <w:t xml:space="preserve">Zeman, C., Wedi, N. P., Dueben, P. D., Ban, N., &amp; </w:t>
          </w:r>
          <w:proofErr w:type="spellStart"/>
          <w:r>
            <w:rPr>
              <w:rFonts w:eastAsia="Times New Roman"/>
            </w:rPr>
            <w:t>Schär</w:t>
          </w:r>
          <w:proofErr w:type="spellEnd"/>
          <w:r>
            <w:rPr>
              <w:rFonts w:eastAsia="Times New Roman"/>
            </w:rPr>
            <w:t xml:space="preserve">, C. (2021). Model intercomparison of COSMO 5.0 and IFS 45r1 at </w:t>
          </w:r>
          <w:proofErr w:type="spellStart"/>
          <w:r>
            <w:rPr>
              <w:rFonts w:eastAsia="Times New Roman"/>
            </w:rPr>
            <w:t>kilometer</w:t>
          </w:r>
          <w:proofErr w:type="spellEnd"/>
          <w:r>
            <w:rPr>
              <w:rFonts w:eastAsia="Times New Roman"/>
            </w:rPr>
            <w:t xml:space="preserve">-scale grid spacing. </w:t>
          </w:r>
          <w:r>
            <w:rPr>
              <w:rFonts w:eastAsia="Times New Roman"/>
              <w:i/>
              <w:iCs/>
            </w:rPr>
            <w:t>Geoscientific Model Development</w:t>
          </w:r>
          <w:r>
            <w:rPr>
              <w:rFonts w:eastAsia="Times New Roman"/>
            </w:rPr>
            <w:t xml:space="preserve">, </w:t>
          </w:r>
          <w:r>
            <w:rPr>
              <w:rFonts w:eastAsia="Times New Roman"/>
              <w:i/>
              <w:iCs/>
            </w:rPr>
            <w:t>14</w:t>
          </w:r>
          <w:r>
            <w:rPr>
              <w:rFonts w:eastAsia="Times New Roman"/>
            </w:rPr>
            <w:t>(7), 4617–4639. https://doi.org/10.5194/gmd-14-4617-2021</w:t>
          </w:r>
        </w:p>
        <w:p w14:paraId="47DC770B" w14:textId="621CB3CC" w:rsidR="004C7E98" w:rsidRPr="004C7E98" w:rsidRDefault="00576DA1" w:rsidP="0006057E">
          <w:r>
            <w:rPr>
              <w:rFonts w:eastAsia="Times New Roman"/>
            </w:rPr>
            <w:t> </w:t>
          </w:r>
        </w:p>
      </w:sdtContent>
    </w:sdt>
    <w:sectPr w:rsidR="004C7E98" w:rsidRPr="004C7E98" w:rsidSect="003F0B24">
      <w:pgSz w:w="11906" w:h="16838"/>
      <w:pgMar w:top="851" w:right="851" w:bottom="851" w:left="1134" w:header="709" w:footer="709"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 w:author="Guest User" w:date="2024-02-02T14:38:00Z" w:initials="GU">
    <w:p w14:paraId="0358344A" w14:textId="77777777" w:rsidR="005310EB" w:rsidRDefault="005310EB" w:rsidP="005310EB">
      <w:pPr>
        <w:pStyle w:val="CommentText"/>
      </w:pPr>
      <w:r>
        <w:t>christel: but I thought regional/ national NWP could have a very fine scale - you need to define scale and maybe say you talk about global systems?</w:t>
      </w:r>
      <w:r>
        <w:rPr>
          <w:rStyle w:val="CommentReference"/>
        </w:rPr>
        <w:annotationRef/>
      </w:r>
    </w:p>
  </w:comment>
  <w:comment w:id="4" w:author="Guest User" w:date="2024-02-22T16:45:00Z" w:initials="GU">
    <w:p w14:paraId="69DAA524" w14:textId="77777777" w:rsidR="005310EB" w:rsidRDefault="005310EB" w:rsidP="005310EB">
      <w:pPr>
        <w:pStyle w:val="CommentText"/>
      </w:pPr>
      <w:r>
        <w:t>Tim: yes!</w:t>
      </w:r>
      <w:r>
        <w:rPr>
          <w:rStyle w:val="CommentReference"/>
        </w:rPr>
        <w:annotationRef/>
      </w:r>
    </w:p>
  </w:comment>
  <w:comment w:id="5" w:author="Fatima Pillosu" w:date="2024-08-17T06:38:00Z" w:initials="FP">
    <w:p w14:paraId="77A33746" w14:textId="77777777" w:rsidR="003C3157" w:rsidRDefault="003C3157" w:rsidP="003C3157">
      <w:pPr>
        <w:pStyle w:val="CommentText"/>
        <w:ind w:firstLine="0"/>
        <w:jc w:val="left"/>
      </w:pPr>
      <w:r>
        <w:rPr>
          <w:rStyle w:val="CommentReference"/>
        </w:rPr>
        <w:annotationRef/>
      </w:r>
      <w:r>
        <w:t>I changed accordingly to specifiy that this mitmaches can happen mainly in global models and under certain weather conditions. Any better?</w:t>
      </w:r>
    </w:p>
  </w:comment>
  <w:comment w:id="6" w:author="Guest User" w:date="2024-02-02T14:39:00Z" w:initials="GU">
    <w:p w14:paraId="27643D45" w14:textId="7B4778DA" w:rsidR="28E9BF57" w:rsidRDefault="28E9BF57">
      <w:pPr>
        <w:pStyle w:val="CommentText"/>
      </w:pPr>
      <w:r>
        <w:t>christel: define significant</w:t>
      </w:r>
      <w:r>
        <w:rPr>
          <w:rStyle w:val="CommentReference"/>
        </w:rPr>
        <w:annotationRef/>
      </w:r>
    </w:p>
  </w:comment>
  <w:comment w:id="7" w:author="Fatima Pillosu" w:date="2024-08-17T06:45:00Z" w:initials="FP">
    <w:p w14:paraId="4BB4ED3D" w14:textId="77777777" w:rsidR="005615A5" w:rsidRDefault="00EC54B8" w:rsidP="005615A5">
      <w:pPr>
        <w:pStyle w:val="CommentText"/>
        <w:ind w:firstLine="0"/>
        <w:jc w:val="left"/>
      </w:pPr>
      <w:r>
        <w:rPr>
          <w:rStyle w:val="CommentReference"/>
        </w:rPr>
        <w:annotationRef/>
      </w:r>
      <w:r w:rsidR="005615A5">
        <w:t>I added a case of “significant”. Any better?</w:t>
      </w:r>
    </w:p>
  </w:comment>
  <w:comment w:id="8" w:author="Guest User" w:date="2024-01-18T10:07:00Z" w:initials="GU">
    <w:p w14:paraId="68FE53A8" w14:textId="14A52039" w:rsidR="226A0E33" w:rsidRDefault="006A31ED" w:rsidP="006A31ED">
      <w:pPr>
        <w:pStyle w:val="CommentText"/>
      </w:pPr>
      <w:r>
        <w:t>Tim: Which type of models? Good to specify a length scale.</w:t>
      </w:r>
      <w:r w:rsidR="226A0E33">
        <w:rPr>
          <w:rStyle w:val="CommentReference"/>
        </w:rPr>
        <w:annotationRef/>
      </w:r>
    </w:p>
  </w:comment>
  <w:comment w:id="9" w:author="Fatima Pillosu" w:date="2024-08-17T06:49:00Z" w:initials="FP">
    <w:p w14:paraId="54F33B49" w14:textId="77777777" w:rsidR="00B65366" w:rsidRDefault="00B65366" w:rsidP="00B65366">
      <w:pPr>
        <w:pStyle w:val="CommentText"/>
        <w:ind w:firstLine="0"/>
        <w:jc w:val="left"/>
      </w:pPr>
      <w:r>
        <w:rPr>
          <w:rStyle w:val="CommentReference"/>
        </w:rPr>
        <w:annotationRef/>
      </w:r>
      <w:r>
        <w:t>Any better?</w:t>
      </w:r>
    </w:p>
  </w:comment>
  <w:comment w:id="10" w:author="Guest User" w:date="2024-02-02T14:47:00Z" w:initials="GU">
    <w:p w14:paraId="0CC50B6E" w14:textId="77777777" w:rsidR="0088459C" w:rsidRDefault="0088459C" w:rsidP="0088459C">
      <w:pPr>
        <w:pStyle w:val="CommentText"/>
      </w:pPr>
      <w:r>
        <w:t>christel: can't ENS at 9km be labelled 'kilometer-scale'?</w:t>
      </w:r>
      <w:r>
        <w:rPr>
          <w:rStyle w:val="CommentReference"/>
        </w:rPr>
        <w:annotationRef/>
      </w:r>
    </w:p>
  </w:comment>
  <w:comment w:id="11" w:author="Guest User" w:date="2024-02-22T16:48:00Z" w:initials="GU">
    <w:p w14:paraId="7E542990" w14:textId="77777777" w:rsidR="0088459C" w:rsidRDefault="0088459C" w:rsidP="0088459C">
      <w:pPr>
        <w:pStyle w:val="CommentText"/>
      </w:pPr>
      <w:r>
        <w:t>Tim: no, that is generally not the accepted convention.</w:t>
      </w:r>
      <w:r>
        <w:rPr>
          <w:rStyle w:val="CommentReference"/>
        </w:rPr>
        <w:annotationRef/>
      </w:r>
    </w:p>
  </w:comment>
  <w:comment w:id="12" w:author="Fatima Pillosu" w:date="2024-08-19T11:07:00Z" w:initials="FP">
    <w:p w14:paraId="5F5B89C4" w14:textId="77777777" w:rsidR="00491E03" w:rsidRDefault="00491E03" w:rsidP="00491E03">
      <w:pPr>
        <w:pStyle w:val="CommentText"/>
        <w:ind w:firstLine="0"/>
        <w:jc w:val="left"/>
      </w:pPr>
      <w:r>
        <w:rPr>
          <w:rStyle w:val="CommentReference"/>
        </w:rPr>
        <w:annotationRef/>
      </w:r>
      <w:r>
        <w:t>I didn’t mean that. I rephrased the sentence to avoid confusion. Any better?</w:t>
      </w:r>
    </w:p>
  </w:comment>
  <w:comment w:id="13" w:author="Guest User" w:date="2024-02-02T14:50:00Z" w:initials="GU">
    <w:p w14:paraId="7B068E83" w14:textId="6D598668" w:rsidR="28E9BF57" w:rsidRDefault="28E9BF57">
      <w:pPr>
        <w:pStyle w:val="CommentText"/>
      </w:pPr>
      <w:r>
        <w:t xml:space="preserve">christel: does it have to be applied globally? </w:t>
      </w:r>
      <w:r>
        <w:rPr>
          <w:rStyle w:val="CommentReference"/>
        </w:rPr>
        <w:annotationRef/>
      </w:r>
    </w:p>
  </w:comment>
  <w:comment w:id="14" w:author="Guest User" w:date="2024-02-22T16:50:00Z" w:initials="GU">
    <w:p w14:paraId="39C0306D" w14:textId="3AEC6882" w:rsidR="006A31ED" w:rsidRDefault="006A31ED">
      <w:pPr>
        <w:pStyle w:val="CommentText"/>
      </w:pPr>
      <w:r>
        <w:t xml:space="preserve">Tim: calibration of a LAM would suffer hugely from the lack of data. Besides which the LAM gridscales nowadays do not lend themselves to ecPoint pp. </w:t>
      </w:r>
      <w:r>
        <w:rPr>
          <w:rStyle w:val="CommentReference"/>
        </w:rPr>
        <w:annotationRef/>
      </w:r>
    </w:p>
  </w:comment>
  <w:comment w:id="15" w:author="Fatima Pillosu" w:date="2024-08-19T11:09:00Z" w:initials="FP">
    <w:p w14:paraId="222435B5" w14:textId="77777777" w:rsidR="00705CE3" w:rsidRDefault="00705CE3" w:rsidP="00705CE3">
      <w:pPr>
        <w:pStyle w:val="CommentText"/>
        <w:ind w:firstLine="0"/>
        <w:jc w:val="left"/>
      </w:pPr>
      <w:r>
        <w:rPr>
          <w:rStyle w:val="CommentReference"/>
        </w:rPr>
        <w:annotationRef/>
      </w:r>
      <w:r>
        <w:t>Indeed. ecPoint benefits from the application to global forecasts. We have had many requests from users to apply the methodology to their regions, and we have always advised to not do that, because the quality of the post-processed forecasts might decrease, or the calibration might need to be done for training data that includes many more years. So I would be inclined to leave this sentence like this.</w:t>
      </w:r>
    </w:p>
  </w:comment>
  <w:comment w:id="16" w:author="Guest User" w:date="2024-01-18T10:36:00Z" w:initials="GU">
    <w:p w14:paraId="66245773" w14:textId="0672FD81" w:rsidR="226A0E33" w:rsidRDefault="226A0E33">
      <w:pPr>
        <w:pStyle w:val="CommentText"/>
      </w:pPr>
      <w:r>
        <w:t>I would expect that in this data section sub-section you should at least say what periods the input data covers, and what forecasts, and what lead times...</w:t>
      </w:r>
      <w:r>
        <w:rPr>
          <w:rStyle w:val="CommentReference"/>
        </w:rPr>
        <w:annotationRef/>
      </w:r>
    </w:p>
  </w:comment>
  <w:comment w:id="17" w:author="Guest User" w:date="2024-02-02T14:59:00Z" w:initials="GU">
    <w:p w14:paraId="01A3D352" w14:textId="1312F19E" w:rsidR="28E9BF57" w:rsidRDefault="28E9BF57">
      <w:pPr>
        <w:pStyle w:val="CommentText"/>
      </w:pPr>
      <w:r>
        <w:t>christel: I know thi swill be published on ecmwf tec memo, but it would be better to spell out you are talking about IFS/ ECMWF ENS. Also important for your thesis</w:t>
      </w:r>
      <w:r>
        <w:rPr>
          <w:rStyle w:val="CommentReference"/>
        </w:rPr>
        <w:annotationRef/>
      </w:r>
    </w:p>
  </w:comment>
  <w:comment w:id="18" w:author="Guest User" w:date="2024-02-02T15:18:00Z" w:initials="GU">
    <w:p w14:paraId="74993E65" w14:textId="748609EE" w:rsidR="416BBB7B" w:rsidRDefault="416BBB7B">
      <w:pPr>
        <w:pStyle w:val="CommentText"/>
      </w:pPr>
      <w:r>
        <w:t>christel: the majority of the section is about single WT and multiple WT - are they within the same methodology but different 'events' or different methods? if methods -&gt; they need to be in the title</w:t>
      </w:r>
      <w:r>
        <w:rPr>
          <w:rStyle w:val="CommentReference"/>
        </w:rPr>
        <w:annotationRef/>
      </w:r>
    </w:p>
  </w:comment>
  <w:comment w:id="19" w:author="Guest User" w:date="2024-02-22T16:53:00Z" w:initials="GU">
    <w:p w14:paraId="65AA9626" w14:textId="2403126E" w:rsidR="006A31ED" w:rsidRDefault="006A31ED">
      <w:pPr>
        <w:pStyle w:val="CommentText"/>
      </w:pPr>
      <w:r>
        <w:t>Tim: "Forecasts: ENS and ecPoint variants" perhaps?</w:t>
      </w:r>
      <w:r>
        <w:rPr>
          <w:rStyle w:val="CommentReference"/>
        </w:rPr>
        <w:annotationRef/>
      </w:r>
    </w:p>
  </w:comment>
  <w:comment w:id="20" w:author="Fatima Pillosu" w:date="2024-08-20T09:17:00Z" w:initials="FP">
    <w:p w14:paraId="1583F0D6" w14:textId="77777777" w:rsidR="00AE251E" w:rsidRDefault="00AE251E" w:rsidP="00AE251E">
      <w:pPr>
        <w:pStyle w:val="CommentText"/>
        <w:ind w:firstLine="0"/>
        <w:jc w:val="left"/>
      </w:pPr>
      <w:r>
        <w:rPr>
          <w:rStyle w:val="CommentReference"/>
        </w:rPr>
        <w:annotationRef/>
      </w:r>
      <w:r>
        <w:t>I have tried to separate the description of the three datasets, so there is no confusion. Hopefully now it is clearer.</w:t>
      </w:r>
    </w:p>
  </w:comment>
  <w:comment w:id="21" w:author="Guest User" w:date="2024-02-02T15:01:00Z" w:initials="GU">
    <w:p w14:paraId="5C0E78A1" w14:textId="76E97233" w:rsidR="0071160E" w:rsidRDefault="0071160E" w:rsidP="0071160E">
      <w:pPr>
        <w:pStyle w:val="CommentText"/>
      </w:pPr>
      <w:r>
        <w:t>christel: this will surprise people as we are not at 9km. I think you need to say you are working with 47 CY. (maybe explain why for those advanced ecmwf readers)</w:t>
      </w:r>
      <w:r>
        <w:rPr>
          <w:rStyle w:val="CommentReference"/>
        </w:rPr>
        <w:annotationRef/>
      </w:r>
    </w:p>
  </w:comment>
  <w:comment w:id="22" w:author="Guest User" w:date="2024-02-02T15:02:00Z" w:initials="GU">
    <w:p w14:paraId="3236B0C0" w14:textId="77777777" w:rsidR="0071160E" w:rsidRDefault="0071160E" w:rsidP="0071160E">
      <w:pPr>
        <w:pStyle w:val="CommentText"/>
      </w:pPr>
      <w:r>
        <w:t>christel: sorry - you say it after. I think it should come earlier: you use 47R3, hence it has such and such specifications</w:t>
      </w:r>
      <w:r>
        <w:rPr>
          <w:rStyle w:val="CommentReference"/>
        </w:rPr>
        <w:annotationRef/>
      </w:r>
    </w:p>
  </w:comment>
  <w:comment w:id="23" w:author="Guest User" w:date="2024-02-22T16:54:00Z" w:initials="GU">
    <w:p w14:paraId="77277DAE" w14:textId="77777777" w:rsidR="0071160E" w:rsidRDefault="0071160E" w:rsidP="0071160E">
      <w:pPr>
        <w:pStyle w:val="CommentText"/>
      </w:pPr>
      <w:r>
        <w:t>Tim: does "native octahedral" actually fall into the class of "reduced Gaussian". Didnt think so but I could well be wrong...</w:t>
      </w:r>
      <w:r>
        <w:rPr>
          <w:rStyle w:val="CommentReference"/>
        </w:rPr>
        <w:annotationRef/>
      </w:r>
    </w:p>
  </w:comment>
  <w:comment w:id="24" w:author="Fatima Pillosu" w:date="2024-08-19T12:01:00Z" w:initials="FP">
    <w:p w14:paraId="477E459E" w14:textId="77777777" w:rsidR="001D7A48" w:rsidRDefault="001D7A48" w:rsidP="001D7A48">
      <w:pPr>
        <w:pStyle w:val="CommentText"/>
        <w:ind w:firstLine="0"/>
        <w:jc w:val="left"/>
      </w:pPr>
      <w:r>
        <w:rPr>
          <w:rStyle w:val="CommentReference"/>
        </w:rPr>
        <w:annotationRef/>
      </w:r>
      <w:r>
        <w:t>For Tim: that has always confused me too, but I took the information from here, so, unless I read incorrectly, I should be correct:</w:t>
      </w:r>
    </w:p>
    <w:p w14:paraId="2C24E129" w14:textId="77777777" w:rsidR="001D7A48" w:rsidRDefault="001D7A48" w:rsidP="001D7A48">
      <w:pPr>
        <w:pStyle w:val="CommentText"/>
        <w:ind w:firstLine="0"/>
        <w:jc w:val="left"/>
      </w:pPr>
      <w:hyperlink r:id="rId1" w:history="1">
        <w:r w:rsidRPr="00323000">
          <w:rPr>
            <w:rStyle w:val="Hyperlink"/>
          </w:rPr>
          <w:t>https://confluence.ecmwf.int/display/OIFS/4.2+OpenIFS%3A+Octahedral+grid</w:t>
        </w:r>
      </w:hyperlink>
    </w:p>
  </w:comment>
  <w:comment w:id="25" w:author="Fatima Pillosu" w:date="2024-08-19T12:01:00Z" w:initials="FP">
    <w:p w14:paraId="3B076243" w14:textId="77777777" w:rsidR="00EE40E9" w:rsidRDefault="001D7A48" w:rsidP="00EE40E9">
      <w:pPr>
        <w:pStyle w:val="CommentText"/>
        <w:ind w:firstLine="0"/>
        <w:jc w:val="left"/>
      </w:pPr>
      <w:r>
        <w:rPr>
          <w:rStyle w:val="CommentReference"/>
        </w:rPr>
        <w:annotationRef/>
      </w:r>
      <w:r w:rsidR="00EE40E9">
        <w:t>For Christel, I moved the description of the cycle version upwards.</w:t>
      </w:r>
    </w:p>
  </w:comment>
  <w:comment w:id="26" w:author="Fatima Pillosu" w:date="2024-08-20T10:43:00Z" w:initials="FP">
    <w:p w14:paraId="6005E386" w14:textId="77777777" w:rsidR="005E0626" w:rsidRDefault="005E0626" w:rsidP="005E0626">
      <w:pPr>
        <w:pStyle w:val="CommentText"/>
        <w:ind w:firstLine="0"/>
        <w:jc w:val="left"/>
      </w:pPr>
      <w:r>
        <w:rPr>
          <w:rStyle w:val="CommentReference"/>
        </w:rPr>
        <w:annotationRef/>
      </w:r>
      <w:r>
        <w:t xml:space="preserve">I copy here Christel’s comment to separate from another comment that was not related to this. </w:t>
      </w:r>
    </w:p>
    <w:p w14:paraId="5CF67B52" w14:textId="77777777" w:rsidR="005E0626" w:rsidRDefault="005E0626" w:rsidP="005E0626">
      <w:pPr>
        <w:pStyle w:val="CommentText"/>
        <w:ind w:firstLine="0"/>
        <w:jc w:val="left"/>
      </w:pPr>
    </w:p>
    <w:p w14:paraId="76E5EB5A" w14:textId="77777777" w:rsidR="005E0626" w:rsidRDefault="005E0626" w:rsidP="005E0626">
      <w:pPr>
        <w:pStyle w:val="CommentText"/>
        <w:ind w:firstLine="0"/>
        <w:jc w:val="left"/>
      </w:pPr>
      <w:r>
        <w:t>Christel: sorry I don't understand, and also you tend to use ecPoint interchangeably for single WT or multiple WT.</w:t>
      </w:r>
    </w:p>
    <w:p w14:paraId="6D82D17B" w14:textId="77777777" w:rsidR="005E0626" w:rsidRDefault="005E0626" w:rsidP="005E0626">
      <w:pPr>
        <w:pStyle w:val="CommentText"/>
        <w:ind w:firstLine="0"/>
        <w:jc w:val="left"/>
      </w:pPr>
      <w:r>
        <w:t>I feel maybe you need to structure differently: explain single WT, and what it gives; then explain multiple WT, and say what it does; then say what is the difference.</w:t>
      </w:r>
    </w:p>
    <w:p w14:paraId="4EAB4A34" w14:textId="77777777" w:rsidR="005E0626" w:rsidRDefault="005E0626" w:rsidP="005E0626">
      <w:pPr>
        <w:pStyle w:val="CommentText"/>
        <w:ind w:firstLine="0"/>
        <w:jc w:val="left"/>
      </w:pPr>
      <w:r>
        <w:t>How do you decide if it is single WT or multiple? Is this the chosen algorithm upfront? or is it depending on the actual weather situation? It is not clear to me.</w:t>
      </w:r>
    </w:p>
  </w:comment>
  <w:comment w:id="27" w:author="Fatima Pillosu" w:date="2024-08-20T10:50:00Z" w:initials="FP">
    <w:p w14:paraId="1C4A83BC" w14:textId="77777777" w:rsidR="009550C7" w:rsidRDefault="005E0626" w:rsidP="009550C7">
      <w:pPr>
        <w:pStyle w:val="CommentText"/>
        <w:ind w:firstLine="0"/>
        <w:jc w:val="left"/>
      </w:pPr>
      <w:r>
        <w:rPr>
          <w:rStyle w:val="CommentReference"/>
        </w:rPr>
        <w:annotationRef/>
      </w:r>
      <w:r w:rsidR="009550C7">
        <w:t>So, I have structured this section differently. I created two sub-sections within “Forecasts”, i.e. ENS and ecPoint. I hope this shows the reader that the univariate (ex Single-WT) and multivariate (ex Multi-WT) regard both to the ecPoint post-processing system (i.e. converting the raw forecasts into a distribution of point-rainfall forcasts using the MF). However, this can be done  with two different approaches. The Univariate post-processes all grid-boxes using one MF, while the Multivariate approach uses more MFs, according to what G-WT is observed in each grid-box. And yes, this is choice done at the beginning, either you post-process your raw forecasts with the univariate approach or wth the multivariate. Any better? I tried my best to avoid confusion. I’m not adding more sub-headings because it gives me the impression that it ould be too choppy, but I separate the topics in three clear paragraphs, the first one about the method ecPoint, and the second and thrid paragraph regard the two different approaches that one can adopt to use ecPoint. Any clearer in this way?</w:t>
      </w:r>
    </w:p>
  </w:comment>
  <w:comment w:id="28" w:author="Guest User" w:date="2024-02-02T15:14:00Z" w:initials="GU">
    <w:p w14:paraId="4BFA4407" w14:textId="1043D0AC" w:rsidR="00490BF4" w:rsidRDefault="00490BF4" w:rsidP="00490BF4">
      <w:pPr>
        <w:pStyle w:val="CommentText"/>
      </w:pPr>
      <w:r>
        <w:t>christel: not necessary</w:t>
      </w:r>
      <w:r>
        <w:rPr>
          <w:rStyle w:val="CommentReference"/>
        </w:rPr>
        <w:annotationRef/>
      </w:r>
    </w:p>
  </w:comment>
  <w:comment w:id="29" w:author="Guest User" w:date="2024-02-22T16:58:00Z" w:initials="GU">
    <w:p w14:paraId="5B1092E3" w14:textId="77777777" w:rsidR="00490BF4" w:rsidRDefault="00490BF4" w:rsidP="00490BF4">
      <w:pPr>
        <w:pStyle w:val="CommentText"/>
      </w:pPr>
      <w:r>
        <w:t>?</w:t>
      </w:r>
      <w:r>
        <w:rPr>
          <w:rStyle w:val="CommentReference"/>
        </w:rPr>
        <w:annotationRef/>
      </w:r>
    </w:p>
  </w:comment>
  <w:comment w:id="30" w:author="Fatima Pillosu" w:date="2024-08-20T10:08:00Z" w:initials="FP">
    <w:p w14:paraId="25E00035" w14:textId="77777777" w:rsidR="00490BF4" w:rsidRDefault="00490BF4" w:rsidP="00490BF4">
      <w:pPr>
        <w:pStyle w:val="CommentText"/>
        <w:ind w:firstLine="0"/>
        <w:jc w:val="left"/>
      </w:pPr>
      <w:r>
        <w:rPr>
          <w:rStyle w:val="CommentReference"/>
        </w:rPr>
        <w:annotationRef/>
      </w:r>
      <w:r>
        <w:t>Sorry Christel, but I don’t agree with you on this as this is one of the main benefits of using the multivariate approach, and I think it should be clearly stated from the outset.</w:t>
      </w:r>
    </w:p>
  </w:comment>
  <w:comment w:id="31" w:author="Guest User" w:date="2024-02-22T17:01:00Z" w:initials="GU">
    <w:p w14:paraId="4B3027E8" w14:textId="2D1D91FC" w:rsidR="006A31ED" w:rsidRDefault="006A31ED">
      <w:pPr>
        <w:pStyle w:val="CommentText"/>
      </w:pPr>
      <w:r>
        <w:t>I would delete this. It's not a requirement.</w:t>
      </w:r>
      <w:r>
        <w:rPr>
          <w:rStyle w:val="CommentReference"/>
        </w:rPr>
        <w:annotationRef/>
      </w:r>
    </w:p>
  </w:comment>
  <w:comment w:id="32" w:author="Fatima Pillosu" w:date="2024-08-20T10:54:00Z" w:initials="FP">
    <w:p w14:paraId="5E11C1AD" w14:textId="77777777" w:rsidR="002905F1" w:rsidRDefault="00610249" w:rsidP="002905F1">
      <w:pPr>
        <w:pStyle w:val="CommentText"/>
        <w:ind w:firstLine="0"/>
        <w:jc w:val="left"/>
      </w:pPr>
      <w:r>
        <w:rPr>
          <w:rStyle w:val="CommentReference"/>
        </w:rPr>
        <w:annotationRef/>
      </w:r>
      <w:r w:rsidR="002905F1">
        <w:t>Sorry Christel, I must disagree with you on this either because it is exactly thanks to the MFs corresponding to different G-WTs that the method is able to indicate whether the risk is going to be higher at location x rather than y. I would be inclined to keep it to not diminish the value of the multivariate approach.</w:t>
      </w:r>
    </w:p>
  </w:comment>
  <w:comment w:id="33" w:author="Guest User" w:date="2024-02-22T17:13:00Z" w:initials="GU">
    <w:p w14:paraId="3BEDC4DD" w14:textId="442BB892" w:rsidR="006A31ED" w:rsidRDefault="006A31ED">
      <w:pPr>
        <w:pStyle w:val="CommentText"/>
      </w:pPr>
      <w:r>
        <w:t>Tim: For me Fig 2 is very blurry so its hard to see much. I also think these points might be better served by zooming in somewhere, and referring to specific regions where this is happening. As I say above its a very important aspect and so deserves to be illustrated clearly and convincingly.</w:t>
      </w:r>
      <w:r>
        <w:rPr>
          <w:rStyle w:val="CommentReference"/>
        </w:rPr>
        <w:annotationRef/>
      </w:r>
    </w:p>
  </w:comment>
  <w:comment w:id="34" w:author="Fatima Pillosu" w:date="2024-10-15T09:53:00Z" w:initials="FP">
    <w:p w14:paraId="3586DFFA" w14:textId="77777777" w:rsidR="00947561" w:rsidRDefault="00947561" w:rsidP="00947561">
      <w:pPr>
        <w:pStyle w:val="CommentText"/>
        <w:ind w:firstLine="0"/>
        <w:jc w:val="left"/>
      </w:pPr>
      <w:r>
        <w:rPr>
          <w:rStyle w:val="CommentReference"/>
        </w:rPr>
        <w:annotationRef/>
      </w:r>
      <w:r>
        <w:t>I don’t it is necessary to zoom on a specific region. This is an overall point, so I would like to avoid the risk of making the point about a specific region. But I do agree the figure is blurry but this is a technical problem, which a have solved saving the picture in a very high resolution, and setting Word to not reduce the resolution when I import it (which I did not know Word could do!). Let me know what you think.</w:t>
      </w:r>
    </w:p>
  </w:comment>
  <w:comment w:id="36" w:author="Guest User" w:date="2024-02-02T15:44:00Z" w:initials="GU">
    <w:p w14:paraId="313FEF69" w14:textId="3B3761EA" w:rsidR="416BBB7B" w:rsidRDefault="416BBB7B">
      <w:pPr>
        <w:pStyle w:val="CommentText"/>
      </w:pPr>
      <w:r>
        <w:t>christel: it is probably there and I missed it, but how do you calculate the confidence interval around the curves you show?</w:t>
      </w:r>
      <w:r>
        <w:rPr>
          <w:rStyle w:val="CommentReference"/>
        </w:rPr>
        <w:annotationRef/>
      </w:r>
    </w:p>
  </w:comment>
  <w:comment w:id="46" w:author="Guest User" w:date="2024-02-02T15:23:00Z" w:initials="GU">
    <w:p w14:paraId="784914BC" w14:textId="3D713AF6" w:rsidR="416BBB7B" w:rsidRDefault="416BBB7B">
      <w:pPr>
        <w:pStyle w:val="CommentText"/>
      </w:pPr>
      <w:r>
        <w:t>christel: sorry I don;t understand this sentence</w:t>
      </w:r>
      <w:r>
        <w:rPr>
          <w:rStyle w:val="CommentReference"/>
        </w:rPr>
        <w:annotationRef/>
      </w:r>
    </w:p>
  </w:comment>
  <w:comment w:id="51" w:author="Guest User" w:date="2024-02-02T15:28:00Z" w:initials="GU">
    <w:p w14:paraId="71E18A05" w14:textId="352BC05C" w:rsidR="416BBB7B" w:rsidRDefault="416BBB7B">
      <w:pPr>
        <w:pStyle w:val="CommentText"/>
      </w:pPr>
      <w:r>
        <w:t>christel: I guess outside ecPoint training period</w:t>
      </w:r>
      <w:r>
        <w:rPr>
          <w:rStyle w:val="CommentReference"/>
        </w:rPr>
        <w:annotationRef/>
      </w:r>
    </w:p>
  </w:comment>
  <w:comment w:id="53" w:author="Guest User" w:date="2024-02-22T17:19:00Z" w:initials="GU">
    <w:p w14:paraId="07504A48" w14:textId="3741AB98" w:rsidR="006A31ED" w:rsidRDefault="006A31ED">
      <w:pPr>
        <w:pStyle w:val="CommentText"/>
      </w:pPr>
      <w:r>
        <w:t>Tim: not sure we need all this in the heading?</w:t>
      </w:r>
      <w:r>
        <w:rPr>
          <w:rStyle w:val="CommentReference"/>
        </w:rPr>
        <w:annotationRef/>
      </w:r>
    </w:p>
  </w:comment>
  <w:comment w:id="54" w:author="Guest User" w:date="2024-02-28T17:36:00Z" w:initials="GU">
    <w:p w14:paraId="324AA10A" w14:textId="3279C5DF" w:rsidR="006A31ED" w:rsidRDefault="006A31ED">
      <w:pPr>
        <w:pStyle w:val="CommentText"/>
      </w:pPr>
      <w:r>
        <w:t>Surely if you have n events then event i as defined here has to have occurred? Do you maybe mean n cases, each one of which may have occurred or not?</w:t>
      </w:r>
      <w:r>
        <w:rPr>
          <w:rStyle w:val="CommentReference"/>
        </w:rPr>
        <w:annotationRef/>
      </w:r>
    </w:p>
  </w:comment>
  <w:comment w:id="55" w:author="Guest User" w:date="2024-02-28T17:29:00Z" w:initials="GU">
    <w:p w14:paraId="33DDE7DC" w14:textId="10F73837" w:rsidR="006A31ED" w:rsidRDefault="006A31ED">
      <w:pPr>
        <w:pStyle w:val="CommentText"/>
      </w:pPr>
      <w:r>
        <w:t>Tim: is this not n ?</w:t>
      </w:r>
      <w:r>
        <w:rPr>
          <w:rStyle w:val="CommentReference"/>
        </w:rPr>
        <w:annotationRef/>
      </w:r>
    </w:p>
  </w:comment>
  <w:comment w:id="56" w:author="Guest User" w:date="2024-02-28T17:37:00Z" w:initials="GU">
    <w:p w14:paraId="0588ADC7" w14:textId="0AE17A7D" w:rsidR="006A31ED" w:rsidRDefault="006A31ED">
      <w:pPr>
        <w:pStyle w:val="CommentText"/>
      </w:pPr>
      <w:r>
        <w:t>Probabilities?</w:t>
      </w:r>
      <w:r>
        <w:rPr>
          <w:rStyle w:val="CommentReference"/>
        </w:rPr>
        <w:annotationRef/>
      </w:r>
    </w:p>
  </w:comment>
  <w:comment w:id="57" w:author="Guest User" w:date="2024-02-28T17:39:00Z" w:initials="GU">
    <w:p w14:paraId="41087C4D" w14:textId="6E302CEC" w:rsidR="006A31ED" w:rsidRDefault="006A31ED">
      <w:pPr>
        <w:pStyle w:val="CommentText"/>
      </w:pPr>
      <w:r>
        <w:t>Might help to add a range for i in the summation - i.e. 1 to nk</w:t>
      </w:r>
      <w:r>
        <w:rPr>
          <w:rStyle w:val="CommentReference"/>
        </w:rPr>
        <w:annotationRef/>
      </w:r>
    </w:p>
  </w:comment>
  <w:comment w:id="58" w:author="Guest User" w:date="2024-02-28T17:41:00Z" w:initials="GU">
    <w:p w14:paraId="46824964" w14:textId="799B5517" w:rsidR="006A31ED" w:rsidRDefault="006A31ED">
      <w:pPr>
        <w:pStyle w:val="CommentText"/>
      </w:pPr>
      <w:r>
        <w:t>Similarly might help to add a range here for k, i.e. 1 to n</w:t>
      </w:r>
      <w:r>
        <w:rPr>
          <w:rStyle w:val="CommentReference"/>
        </w:rPr>
        <w:annotationRef/>
      </w:r>
    </w:p>
  </w:comment>
  <w:comment w:id="59" w:author="Guest User" w:date="2024-02-28T17:47:00Z" w:initials="GU">
    <w:p w14:paraId="01E31FA5" w14:textId="4BBCCCE0" w:rsidR="006A31ED" w:rsidRDefault="006A31ED">
      <w:pPr>
        <w:pStyle w:val="CommentText"/>
      </w:pPr>
      <w:r>
        <w:t>no! reliability!</w:t>
      </w:r>
      <w:r>
        <w:rPr>
          <w:rStyle w:val="CommentReference"/>
        </w:rPr>
        <w:annotationRef/>
      </w:r>
    </w:p>
  </w:comment>
  <w:comment w:id="60" w:author="Guest User" w:date="2024-02-28T17:49:00Z" w:initials="GU">
    <w:p w14:paraId="5D7224C4" w14:textId="6C8840B5" w:rsidR="006A31ED" w:rsidRDefault="006A31ED">
      <w:pPr>
        <w:pStyle w:val="CommentText"/>
      </w:pPr>
      <w:r>
        <w:t>No. It's how reliable the forecast probabilities, in different classes, actually were</w:t>
      </w:r>
      <w:r>
        <w:rPr>
          <w:rStyle w:val="CommentReference"/>
        </w:rPr>
        <w:annotationRef/>
      </w:r>
    </w:p>
  </w:comment>
  <w:comment w:id="61" w:author="Guest User" w:date="2024-02-28T17:50:00Z" w:initials="GU">
    <w:p w14:paraId="0B7B3E15" w14:textId="1426EAD0" w:rsidR="006A31ED" w:rsidRDefault="006A31ED">
      <w:pPr>
        <w:pStyle w:val="CommentText"/>
      </w:pPr>
      <w:r>
        <w:t>curve? that would be better English, here and later on.</w:t>
      </w:r>
      <w:r>
        <w:rPr>
          <w:rStyle w:val="CommentReference"/>
        </w:rPr>
        <w:annotationRef/>
      </w:r>
    </w:p>
  </w:comment>
  <w:comment w:id="62" w:author="Guest User" w:date="2024-02-28T17:51:00Z" w:initials="GU">
    <w:p w14:paraId="407F3F31" w14:textId="3B345DF0" w:rsidR="006A31ED" w:rsidRDefault="006A31ED">
      <w:pPr>
        <w:pStyle w:val="CommentText"/>
      </w:pPr>
      <w:r>
        <w:t>Can probable delete this word here, and later, and just say 'diagonal'. That's better English.</w:t>
      </w:r>
      <w:r>
        <w:rPr>
          <w:rStyle w:val="CommentReference"/>
        </w:rPr>
        <w:annotationRef/>
      </w:r>
    </w:p>
  </w:comment>
  <w:comment w:id="64" w:author="Guest User" w:date="2024-02-28T17:54:00Z" w:initials="GU">
    <w:p w14:paraId="07891723" w14:textId="44A0ECE3" w:rsidR="006A31ED" w:rsidRDefault="006A31ED">
      <w:pPr>
        <w:pStyle w:val="CommentText"/>
      </w:pPr>
      <w:r>
        <w:t>Is it not the other way round? Maybe I am missing something?</w:t>
      </w:r>
      <w:r>
        <w:rPr>
          <w:rStyle w:val="CommentReference"/>
        </w:rPr>
        <w:annotationRef/>
      </w:r>
    </w:p>
  </w:comment>
  <w:comment w:id="65" w:author="Guest User" w:date="2024-02-28T17:58:00Z" w:initials="GU">
    <w:p w14:paraId="69073902" w14:textId="7C332964" w:rsidR="006A31ED" w:rsidRDefault="006A31ED">
      <w:pPr>
        <w:pStyle w:val="CommentText"/>
      </w:pPr>
      <w:r>
        <w:t>For clarity it's worth also saying how different probabilities line up along the curve: 100% at the bottom left, &gt;=0% at the top right.</w:t>
      </w:r>
      <w:r>
        <w:rPr>
          <w:rStyle w:val="CommentReference"/>
        </w:rPr>
        <w:annotationRef/>
      </w:r>
    </w:p>
  </w:comment>
  <w:comment w:id="66" w:author="Guest User" w:date="2024-02-28T18:01:00Z" w:initials="GU">
    <w:p w14:paraId="292E244D" w14:textId="41CAE764" w:rsidR="006A31ED" w:rsidRDefault="006A31ED">
      <w:pPr>
        <w:pStyle w:val="CommentText"/>
      </w:pPr>
      <w:r>
        <w:t>? is that technically correct?</w:t>
      </w:r>
      <w:r>
        <w:rPr>
          <w:rStyle w:val="CommentReference"/>
        </w:rPr>
        <w:annotationRef/>
      </w:r>
    </w:p>
  </w:comment>
  <w:comment w:id="67" w:author="Guest User" w:date="2024-02-28T18:05:00Z" w:initials="GU">
    <w:p w14:paraId="6BEF3DCE" w14:textId="400B28FD" w:rsidR="006A31ED" w:rsidRDefault="006A31ED">
      <w:pPr>
        <w:pStyle w:val="CommentText"/>
      </w:pPr>
      <w:r>
        <w:t>? implies this is not a hypothetical concept, which I feel is wrong. indeed you say 'hypothetical' in the next sentence.</w:t>
      </w:r>
      <w:r>
        <w:rPr>
          <w:rStyle w:val="CommentReference"/>
        </w:rPr>
        <w:annotationRef/>
      </w:r>
    </w:p>
  </w:comment>
  <w:comment w:id="68" w:author="Guest User" w:date="2024-02-28T18:07:00Z" w:initials="GU">
    <w:p w14:paraId="1C057A20" w14:textId="551A7285" w:rsidR="006A31ED" w:rsidRDefault="006A31ED">
      <w:pPr>
        <w:pStyle w:val="CommentText"/>
      </w:pPr>
      <w:r>
        <w:t>This worries me! Maybe not to expand on here however.</w:t>
      </w:r>
      <w:r>
        <w:rPr>
          <w:rStyle w:val="CommentReference"/>
        </w:rPr>
        <w:annotationRef/>
      </w:r>
    </w:p>
  </w:comment>
  <w:comment w:id="70" w:author="Guest User" w:date="2024-02-02T16:01:00Z" w:initials="GU">
    <w:p w14:paraId="60DF8642" w14:textId="5A16F707" w:rsidR="416BBB7B" w:rsidRDefault="416BBB7B">
      <w:pPr>
        <w:pStyle w:val="CommentText"/>
      </w:pPr>
      <w:r>
        <w:t>christel: very dense, but I think it will be better with the figure in the text. I think it shows nicely the improvement of MWT</w:t>
      </w:r>
      <w:r>
        <w:rPr>
          <w:rStyle w:val="CommentReference"/>
        </w:rPr>
        <w:annotationRef/>
      </w:r>
    </w:p>
  </w:comment>
  <w:comment w:id="71" w:author="Guest User" w:date="2024-02-02T15:49:00Z" w:initials="GU">
    <w:p w14:paraId="58E0B3BC" w14:textId="6BD1889A" w:rsidR="416BBB7B" w:rsidRDefault="416BBB7B">
      <w:pPr>
        <w:pStyle w:val="CommentText"/>
      </w:pPr>
      <w:r>
        <w:t>christel: can you add a comment on the diurnal cycle? It may be obvious for a NWP specialist, but maybe not for everyone. Is the improvement of similar magnitude regardless of the time of day?</w:t>
      </w:r>
      <w:r>
        <w:rPr>
          <w:rStyle w:val="CommentReference"/>
        </w:rPr>
        <w:annotationRef/>
      </w:r>
    </w:p>
    <w:p w14:paraId="7E32731C" w14:textId="39E05F58" w:rsidR="416BBB7B" w:rsidRDefault="416BBB7B">
      <w:pPr>
        <w:pStyle w:val="CommentText"/>
      </w:pPr>
      <w:r>
        <w:t>Actually, as you are using data from all over the world, I perhaps wrongly did not expect to have a effect night-day, so maybe the zigzags in fig 4 have nothing to do with diurnal cycle...</w:t>
      </w:r>
    </w:p>
  </w:comment>
  <w:comment w:id="72" w:author="Guest User" w:date="2024-02-28T18:09:00Z" w:initials="GU">
    <w:p w14:paraId="3AE525A9" w14:textId="29B4F34F" w:rsidR="006A31ED" w:rsidRDefault="006A31ED">
      <w:pPr>
        <w:pStyle w:val="CommentText"/>
      </w:pPr>
      <w:r>
        <w:t>The diurnal cycle can manifest itself in global data if that data is not evenly distributed in space, which is indeed the case. Fully agree that this should be mentioned.</w:t>
      </w:r>
      <w:r>
        <w:rPr>
          <w:rStyle w:val="CommentReference"/>
        </w:rPr>
        <w:annotationRef/>
      </w:r>
    </w:p>
  </w:comment>
  <w:comment w:id="73" w:author="Guest User" w:date="2024-02-28T18:22:00Z" w:initials="GU">
    <w:p w14:paraId="7D0ACE68" w14:textId="0D23934B" w:rsidR="006A31ED" w:rsidRDefault="006A31ED">
      <w:pPr>
        <w:pStyle w:val="CommentText"/>
      </w:pPr>
      <w:r>
        <w:t>Using 'The best' and 'both' does not make sense in this sentence.</w:t>
      </w:r>
      <w:r>
        <w:rPr>
          <w:rStyle w:val="CommentReference"/>
        </w:rPr>
        <w:annotationRef/>
      </w:r>
    </w:p>
  </w:comment>
  <w:comment w:id="74" w:author="Guest User" w:date="2024-02-28T18:23:00Z" w:initials="GU">
    <w:p w14:paraId="35B54E4B" w14:textId="539E666D" w:rsidR="006A31ED" w:rsidRDefault="006A31ED">
      <w:pPr>
        <w:pStyle w:val="CommentText"/>
      </w:pPr>
      <w:r>
        <w:t>increasingly with what?</w:t>
      </w:r>
      <w:r>
        <w:rPr>
          <w:rStyle w:val="CommentReference"/>
        </w:rPr>
        <w:annotationRef/>
      </w:r>
    </w:p>
  </w:comment>
  <w:comment w:id="79" w:author="Guest User" w:date="2024-02-28T22:02:00Z" w:initials="GU">
    <w:p w14:paraId="7CDF7C41" w14:textId="0088D517" w:rsidR="006A31ED" w:rsidRDefault="006A31ED">
      <w:pPr>
        <w:pStyle w:val="CommentText"/>
      </w:pPr>
      <w:r>
        <w:t>This paragraph's length could be reduced a little I feel, providing a bit more focus on the key features.</w:t>
      </w:r>
      <w:r>
        <w:rPr>
          <w:rStyle w:val="CommentReference"/>
        </w:rPr>
        <w:annotationRef/>
      </w:r>
    </w:p>
  </w:comment>
  <w:comment w:id="86" w:author="Guest User" w:date="2024-02-28T21:59:00Z" w:initials="GU">
    <w:p w14:paraId="375D34A4" w14:textId="4CBEB494" w:rsidR="006A31ED" w:rsidRDefault="006A31ED">
      <w:pPr>
        <w:pStyle w:val="CommentText"/>
      </w:pPr>
      <w:r>
        <w:t>To me, given panel d values, there is no justification for showing the lower probabilities separately, or commenting on them separately. I would remove the main panel and expand the insert to become the main panel. Without that the  picture portrayed is misleading.</w:t>
      </w:r>
      <w:r>
        <w:rPr>
          <w:rStyle w:val="CommentReference"/>
        </w:rPr>
        <w:annotationRef/>
      </w:r>
    </w:p>
  </w:comment>
  <w:comment w:id="93" w:author="Guest User" w:date="2024-02-28T22:05:00Z" w:initials="GU">
    <w:p w14:paraId="44945C42" w14:textId="5C81C0A4" w:rsidR="006A31ED" w:rsidRDefault="006A31ED">
      <w:pPr>
        <w:pStyle w:val="CommentText"/>
      </w:pPr>
      <w:r>
        <w:t>Note that when ROCA is already close to 1, it is hard to see improvements even if they are there. It looks to me, though its hard to see, that post-processing does significantly improve discrimination for the first few days of the forecast, on Fig 4d.</w:t>
      </w:r>
      <w:r>
        <w:rPr>
          <w:rStyle w:val="CommentReference"/>
        </w:rPr>
        <w:annotationRef/>
      </w:r>
    </w:p>
  </w:comment>
  <w:comment w:id="95" w:author="Guest User" w:date="2024-02-02T15:59:00Z" w:initials="GU">
    <w:p w14:paraId="1D3B508D" w14:textId="011466EB" w:rsidR="416BBB7B" w:rsidRDefault="416BBB7B">
      <w:pPr>
        <w:pStyle w:val="CommentText"/>
      </w:pPr>
      <w:r>
        <w:t>christel: very nice example :)</w:t>
      </w:r>
      <w:r>
        <w:rPr>
          <w:rStyle w:val="CommentReference"/>
        </w:rPr>
        <w:annotationRef/>
      </w:r>
    </w:p>
  </w:comment>
  <w:comment w:id="96" w:author="Guest User" w:date="2024-02-28T22:16:00Z" w:initials="GU">
    <w:p w14:paraId="4A655C74" w14:textId="1739BD5B" w:rsidR="006A31ED" w:rsidRDefault="006A31ED">
      <w:pPr>
        <w:pStyle w:val="CommentText"/>
      </w:pPr>
      <w:r>
        <w:t>Should say also: focussing on low probability forecasts of extreme values.</w:t>
      </w:r>
      <w:r>
        <w:rPr>
          <w:rStyle w:val="CommentReference"/>
        </w:rPr>
        <w:annotationRef/>
      </w:r>
    </w:p>
  </w:comment>
  <w:comment w:id="98" w:author="Guest User" w:date="2024-02-28T22:17:00Z" w:initials="GU">
    <w:p w14:paraId="4C1C0FC3" w14:textId="61E4BC3A" w:rsidR="006A31ED" w:rsidRDefault="006A31ED">
      <w:pPr>
        <w:pStyle w:val="CommentText"/>
      </w:pPr>
      <w:r>
        <w:t>need to clarify that for ENS this is the maximum value in the ENS, so more like 98%, stressing also that we can't go higher than that with a 51 member ensemble.</w:t>
      </w:r>
      <w:r>
        <w:rPr>
          <w:rStyle w:val="CommentReference"/>
        </w:rPr>
        <w:annotationRef/>
      </w:r>
    </w:p>
  </w:comment>
  <w:comment w:id="99" w:author="Guest User" w:date="2024-02-28T22:14:00Z" w:initials="GU">
    <w:p w14:paraId="24A80387" w14:textId="58CC85E3" w:rsidR="006A31ED" w:rsidRDefault="006A31ED">
      <w:pPr>
        <w:pStyle w:val="CommentText"/>
      </w:pPr>
      <w:r>
        <w:t>As this is the 99th percentile you cannot say this. The following statement about ENS significantly underestimating is however OK, because the observed value is well out of range.</w:t>
      </w:r>
      <w:r>
        <w:rPr>
          <w:rStyle w:val="CommentReference"/>
        </w:rPr>
        <w:annotationRef/>
      </w:r>
    </w:p>
  </w:comment>
  <w:comment w:id="100" w:author="Guest User" w:date="2024-02-28T22:18:00Z" w:initials="GU">
    <w:p w14:paraId="5A016F78" w14:textId="08C89C1C" w:rsidR="006A31ED" w:rsidRDefault="006A31ED">
      <w:pPr>
        <w:pStyle w:val="CommentText"/>
      </w:pPr>
      <w:r>
        <w:t>This is also a bit of a dangerous comment given that this is the 99th percentile.</w:t>
      </w:r>
      <w:r>
        <w:rPr>
          <w:rStyle w:val="CommentReference"/>
        </w:rPr>
        <w:annotationRef/>
      </w:r>
    </w:p>
  </w:comment>
  <w:comment w:id="101" w:author="Guest User" w:date="2024-02-28T22:20:00Z" w:initials="GU">
    <w:p w14:paraId="3655417F" w14:textId="731863AB" w:rsidR="006A31ED" w:rsidRDefault="006A31ED">
      <w:pPr>
        <w:pStyle w:val="CommentText"/>
      </w:pPr>
      <w:r>
        <w:t>There is inconsistency here with the observations figure because grey goes from 0 to 0.5. That needs correcting.</w:t>
      </w:r>
      <w:r>
        <w:rPr>
          <w:rStyle w:val="CommentReference"/>
        </w:rPr>
        <w:annotationRef/>
      </w:r>
    </w:p>
  </w:comment>
  <w:comment w:id="102" w:author="Guest User" w:date="2024-02-28T22:21:00Z" w:initials="GU">
    <w:p w14:paraId="477180E1" w14:textId="5E7263BD" w:rsidR="006A31ED" w:rsidRDefault="006A31ED">
      <w:pPr>
        <w:pStyle w:val="CommentText"/>
      </w:pPr>
      <w:r>
        <w:t>To check.</w:t>
      </w:r>
      <w:r>
        <w:rPr>
          <w:rStyle w:val="CommentReference"/>
        </w:rPr>
        <w:annotationRef/>
      </w:r>
    </w:p>
  </w:comment>
  <w:comment w:id="105" w:author="Guest User" w:date="2024-02-28T22:25:00Z" w:initials="GU">
    <w:p w14:paraId="5FC62191" w14:textId="40F5E232" w:rsidR="006A31ED" w:rsidRDefault="006A31ED">
      <w:pPr>
        <w:pStyle w:val="CommentText"/>
      </w:pPr>
      <w:r>
        <w:t>I would definitely link this to the observations: about 75% of them seem to have no rain (pending checks), suggesting MWTs better (aka more reliable).</w:t>
      </w:r>
      <w:r>
        <w:rPr>
          <w:rStyle w:val="CommentReference"/>
        </w:rPr>
        <w:annotationRef/>
      </w:r>
    </w:p>
  </w:comment>
  <w:comment w:id="106" w:author="Guest User" w:date="2024-02-28T22:28:00Z" w:initials="GU">
    <w:p w14:paraId="4CE9891D" w14:textId="3378D406" w:rsidR="006A31ED" w:rsidRDefault="006A31ED">
      <w:pPr>
        <w:pStyle w:val="CommentText"/>
      </w:pPr>
      <w:r>
        <w:t>I think that you should definitely stress the fact that extremes (99th percentile) seem to be uniformly bigger in the single WT version, versus multiple WT, right across the domain, which is what degrades the reliability for 50mm/12h of single WT. Also stress that multiple WT for dry has more believable 'holes' of low probability whilst single WT looks disappointingly bland in this regard; I think this is another key feature of multiple WT post-processing.</w:t>
      </w:r>
      <w:r>
        <w:rPr>
          <w:rStyle w:val="CommentReference"/>
        </w:rPr>
        <w:annotationRef/>
      </w:r>
    </w:p>
  </w:comment>
  <w:comment w:id="107" w:author="Guest User" w:date="2024-02-29T11:20:00Z" w:initials="GU">
    <w:p w14:paraId="71A0D05B" w14:textId="65DB1BB6" w:rsidR="006A31ED" w:rsidRDefault="006A31ED">
      <w:pPr>
        <w:pStyle w:val="CommentText"/>
      </w:pPr>
      <w:r>
        <w:t>In this discussion it really would help a lot I think if you tried to link the behaviour you see in the case study and the verification to differences in mapping functions in Fig 1. For example low rainfall totals and high rainfall totals are different in terms of the extent of their 'red tails'. Fig 1b (assuming that is a the correct mapping function for singleWT in this study - I think you said it was) is somewhere inbetween, implying that when we have big totals forecast we are probably applying too big a multiplying factor, and vice versa. There are other aspects you can pull out too I think.</w:t>
      </w:r>
      <w:r>
        <w:rPr>
          <w:rStyle w:val="CommentReference"/>
        </w:rPr>
        <w:annotationRef/>
      </w:r>
    </w:p>
  </w:comment>
  <w:comment w:id="108" w:author="Guest User" w:date="2024-02-02T16:03:00Z" w:initials="GU">
    <w:p w14:paraId="4C41ECC5" w14:textId="211E6892" w:rsidR="416BBB7B" w:rsidRDefault="416BBB7B">
      <w:pPr>
        <w:pStyle w:val="CommentText"/>
      </w:pPr>
      <w:r>
        <w:t>christel: you did not do that - you did not look at costs; you looked at how much improvement is gained by using a complex method compared with a simple method compared with doing nothing. If you want costs, you need to talk about time for calibration, how much data is required, It requirements etc...</w:t>
      </w:r>
      <w:r>
        <w:rPr>
          <w:rStyle w:val="CommentReference"/>
        </w:rPr>
        <w:annotationRef/>
      </w:r>
    </w:p>
    <w:p w14:paraId="2595A5BE" w14:textId="540D31A1" w:rsidR="416BBB7B" w:rsidRDefault="416BBB7B">
      <w:pPr>
        <w:pStyle w:val="CommentText"/>
      </w:pPr>
      <w:r>
        <w:t>I would stick to the scientific evidence and not mention cost at all</w:t>
      </w:r>
    </w:p>
  </w:comment>
  <w:comment w:id="109" w:author="Guest User" w:date="2024-02-29T09:52:00Z" w:initials="GU">
    <w:p w14:paraId="093DD095" w14:textId="302585A3" w:rsidR="006A31ED" w:rsidRDefault="006A31ED">
      <w:pPr>
        <w:pStyle w:val="CommentText"/>
      </w:pPr>
      <w:r>
        <w:t>I fully agree with Christel, although as I maybe stated earlier you could and should make some reference to costs. Maybe one paragraph in this section. But as a separate item. It has relevance and the manuscript will be stronger with that included.</w:t>
      </w:r>
      <w:r>
        <w:rPr>
          <w:rStyle w:val="CommentReference"/>
        </w:rPr>
        <w:annotationRef/>
      </w:r>
    </w:p>
  </w:comment>
  <w:comment w:id="110" w:author="Guest User" w:date="2024-02-02T16:05:00Z" w:initials="GU">
    <w:p w14:paraId="150E453D" w14:textId="04B21883" w:rsidR="416BBB7B" w:rsidRDefault="416BBB7B">
      <w:pPr>
        <w:pStyle w:val="CommentText"/>
      </w:pPr>
      <w:r>
        <w:t>christel: how much? in terms of what? time? computing power? something else?</w:t>
      </w:r>
      <w:r>
        <w:rPr>
          <w:rStyle w:val="CommentReference"/>
        </w:rPr>
        <w:annotationRef/>
      </w:r>
    </w:p>
  </w:comment>
  <w:comment w:id="111" w:author="Guest User" w:date="2024-02-29T09:59:00Z" w:initials="GU">
    <w:p w14:paraId="46FC370D" w14:textId="51F6F4C7" w:rsidR="006A31ED" w:rsidRDefault="006A31ED">
      <w:pPr>
        <w:pStyle w:val="CommentText"/>
      </w:pPr>
      <w:r>
        <w:t>there is a contradiction here when you later define wet to be &gt;10mm/12h</w:t>
      </w:r>
      <w:r>
        <w:rPr>
          <w:rStyle w:val="CommentReference"/>
        </w:rPr>
        <w:annotationRef/>
      </w:r>
    </w:p>
  </w:comment>
  <w:comment w:id="112" w:author="Guest User" w:date="2024-02-29T09:56:00Z" w:initials="GU">
    <w:p w14:paraId="45069822" w14:textId="10D82AF2" w:rsidR="006A31ED" w:rsidRDefault="006A31ED">
      <w:pPr>
        <w:pStyle w:val="CommentText"/>
      </w:pPr>
      <w:r>
        <w:t>post-processing systems</w:t>
      </w:r>
      <w:r>
        <w:rPr>
          <w:rStyle w:val="CommentReference"/>
        </w:rPr>
        <w:annotationRef/>
      </w:r>
    </w:p>
  </w:comment>
  <w:comment w:id="113" w:author="Guest User" w:date="2024-02-29T09:56:00Z" w:initials="GU">
    <w:p w14:paraId="7165672D" w14:textId="68EB5579" w:rsidR="006A31ED" w:rsidRDefault="006A31ED">
      <w:pPr>
        <w:pStyle w:val="CommentText"/>
      </w:pPr>
      <w:r>
        <w:t>Don't agree. They improve reliability massively, and discrimination a bit (see earlier comment).</w:t>
      </w:r>
      <w:r>
        <w:rPr>
          <w:rStyle w:val="CommentReference"/>
        </w:rPr>
        <w:annotationRef/>
      </w:r>
    </w:p>
  </w:comment>
  <w:comment w:id="114" w:author="Guest User" w:date="2024-02-02T16:06:00Z" w:initials="GU">
    <w:p w14:paraId="35E25FF8" w14:textId="6CDE4A2C" w:rsidR="416BBB7B" w:rsidRDefault="416BBB7B">
      <w:pPr>
        <w:pStyle w:val="CommentText"/>
      </w:pPr>
      <w:r>
        <w:t>christel: what is 'they'?</w:t>
      </w:r>
      <w:r>
        <w:rPr>
          <w:rStyle w:val="CommentReference"/>
        </w:rPr>
        <w:annotationRef/>
      </w:r>
    </w:p>
  </w:comment>
  <w:comment w:id="115" w:author="Guest User" w:date="2024-02-02T16:06:00Z" w:initials="GU">
    <w:p w14:paraId="7480F176" w14:textId="06E2236C" w:rsidR="416BBB7B" w:rsidRDefault="416BBB7B">
      <w:pPr>
        <w:pStyle w:val="CommentText"/>
      </w:pPr>
      <w:r>
        <w:t>christel: the sentence does not flow naturally from the previous one (they would be the summary scores)</w:t>
      </w:r>
      <w:r>
        <w:rPr>
          <w:rStyle w:val="CommentReference"/>
        </w:rPr>
        <w:annotationRef/>
      </w:r>
    </w:p>
  </w:comment>
  <w:comment w:id="116" w:author="Guest User" w:date="2024-02-29T09:57:00Z" w:initials="GU">
    <w:p w14:paraId="17A92272" w14:textId="2AC0EFF2" w:rsidR="006A31ED" w:rsidRDefault="006A31ED">
      <w:pPr>
        <w:pStyle w:val="CommentText"/>
      </w:pPr>
      <w:r>
        <w:t>if you change to systems in the previosu sentence then I think 'They' here will be fine.</w:t>
      </w:r>
      <w:r>
        <w:rPr>
          <w:rStyle w:val="CommentReference"/>
        </w:rPr>
        <w:annotationRef/>
      </w:r>
    </w:p>
  </w:comment>
  <w:comment w:id="117" w:author="Guest User" w:date="2024-02-29T09:58:00Z" w:initials="GU">
    <w:p w14:paraId="188F05D9" w14:textId="5FAD67C0" w:rsidR="006A31ED" w:rsidRDefault="006A31ED">
      <w:pPr>
        <w:pStyle w:val="CommentText"/>
      </w:pPr>
      <w:r>
        <w:t>not correct</w:t>
      </w:r>
      <w:r>
        <w:rPr>
          <w:rStyle w:val="CommentReference"/>
        </w:rPr>
        <w:annotationRef/>
      </w:r>
    </w:p>
  </w:comment>
  <w:comment w:id="118" w:author="Guest User" w:date="2024-02-02T16:07:00Z" w:initials="GU">
    <w:p w14:paraId="73CBDB1E" w14:textId="64FEAFA2" w:rsidR="416BBB7B" w:rsidRDefault="416BBB7B">
      <w:pPr>
        <w:pStyle w:val="CommentText"/>
      </w:pPr>
      <w:r>
        <w:t>christel: what is that?</w:t>
      </w:r>
      <w:r>
        <w:rPr>
          <w:rStyle w:val="CommentReference"/>
        </w:rPr>
        <w:annotationRef/>
      </w:r>
    </w:p>
  </w:comment>
  <w:comment w:id="119" w:author="Guest User" w:date="2024-02-29T10:07:00Z" w:initials="GU">
    <w:p w14:paraId="5D4CD088" w14:textId="0C5B589F" w:rsidR="006A31ED" w:rsidRDefault="006A31ED">
      <w:pPr>
        <w:pStyle w:val="CommentText"/>
      </w:pPr>
      <w:r>
        <w:t>I would be inclined to highlight the results of the 'real configuration' first in this section, as that is all that users can have. Maybe actual would be better than real, to address Christel's comment. Then we have actual and potential, but then I would also be inclined to change potential to hypothetical maximum skill. You should also at some point, in a separate paragraph say what investment would be needed to achieve hypothetical maximum skill - tens or hundreds of millions of Euros for the raw ENS for extra compute power; truly negligible amounts, by comparison, for the pp methods.</w:t>
      </w:r>
      <w:r>
        <w:rPr>
          <w:rStyle w:val="CommentReference"/>
        </w:rPr>
        <w:annotationRef/>
      </w:r>
    </w:p>
  </w:comment>
  <w:comment w:id="120" w:author="Guest User" w:date="2024-02-02T16:08:00Z" w:initials="GU">
    <w:p w14:paraId="774182BD" w14:textId="5C59EDC2" w:rsidR="416BBB7B" w:rsidRDefault="416BBB7B">
      <w:pPr>
        <w:pStyle w:val="CommentText"/>
      </w:pPr>
      <w:r>
        <w:t>christel: what do you mean?</w:t>
      </w:r>
      <w:r>
        <w:rPr>
          <w:rStyle w:val="CommentReference"/>
        </w:rPr>
        <w:annotationRef/>
      </w:r>
    </w:p>
  </w:comment>
  <w:comment w:id="121" w:author="Guest User" w:date="2024-02-02T16:08:00Z" w:initials="GU">
    <w:p w14:paraId="04DF5DFD" w14:textId="3C258AE2" w:rsidR="416BBB7B" w:rsidRDefault="416BBB7B">
      <w:pPr>
        <w:pStyle w:val="CommentText"/>
      </w:pPr>
      <w:r>
        <w:t>christel: how to you define significant? statistically so?</w:t>
      </w:r>
      <w:r>
        <w:rPr>
          <w:rStyle w:val="CommentReference"/>
        </w:rPr>
        <w:annotationRef/>
      </w:r>
    </w:p>
  </w:comment>
  <w:comment w:id="122" w:author="Guest User" w:date="2024-02-29T10:09:00Z" w:initials="GU">
    <w:p w14:paraId="22AAFE30" w14:textId="70781F24" w:rsidR="006A31ED" w:rsidRDefault="006A31ED">
      <w:pPr>
        <w:pStyle w:val="CommentText"/>
      </w:pPr>
      <w:r>
        <w:t>much smaller</w:t>
      </w:r>
      <w:r>
        <w:rPr>
          <w:rStyle w:val="CommentReference"/>
        </w:rPr>
        <w:annotationRef/>
      </w:r>
    </w:p>
  </w:comment>
  <w:comment w:id="123" w:author="Guest User" w:date="2024-02-29T10:09:00Z" w:initials="GU">
    <w:p w14:paraId="7565F3FF" w14:textId="257EAA21" w:rsidR="006A31ED" w:rsidRDefault="006A31ED">
      <w:pPr>
        <w:pStyle w:val="CommentText"/>
      </w:pPr>
      <w:r>
        <w:t>for some lead times</w:t>
      </w:r>
      <w:r>
        <w:rPr>
          <w:rStyle w:val="CommentReference"/>
        </w:rPr>
        <w:annotationRef/>
      </w:r>
    </w:p>
  </w:comment>
  <w:comment w:id="124" w:author="Guest User" w:date="2024-02-29T10:09:00Z" w:initials="GU">
    <w:p w14:paraId="6CB16DBF" w14:textId="6D64AAE3" w:rsidR="006A31ED" w:rsidRDefault="006A31ED">
      <w:pPr>
        <w:pStyle w:val="CommentText"/>
      </w:pPr>
      <w:r>
        <w:t>why?!</w:t>
      </w:r>
      <w:r>
        <w:rPr>
          <w:rStyle w:val="CommentReference"/>
        </w:rPr>
        <w:annotationRef/>
      </w:r>
    </w:p>
  </w:comment>
  <w:comment w:id="126" w:author="Guest User" w:date="2024-02-02T16:09:00Z" w:initials="GU">
    <w:p w14:paraId="68365289" w14:textId="61145CCC" w:rsidR="416BBB7B" w:rsidRDefault="416BBB7B">
      <w:pPr>
        <w:pStyle w:val="CommentText"/>
      </w:pPr>
      <w:r>
        <w:t>christel: what? do you mean real discrimination ability&gt;? Not clear</w:t>
      </w:r>
      <w:r>
        <w:rPr>
          <w:rStyle w:val="CommentReference"/>
        </w:rPr>
        <w:annotationRef/>
      </w:r>
    </w:p>
  </w:comment>
  <w:comment w:id="127" w:author="Guest User" w:date="2024-02-29T10:11:00Z" w:initials="GU">
    <w:p w14:paraId="7F70601D" w14:textId="4A4FCD05" w:rsidR="006A31ED" w:rsidRDefault="006A31ED">
      <w:pPr>
        <w:pStyle w:val="CommentText"/>
      </w:pPr>
      <w:r>
        <w:t>Terminology needs setting out at the top of the section perhaps</w:t>
      </w:r>
      <w:r>
        <w:rPr>
          <w:rStyle w:val="CommentReference"/>
        </w:rPr>
        <w:annotationRef/>
      </w:r>
    </w:p>
  </w:comment>
  <w:comment w:id="128" w:author="Guest User" w:date="2024-02-29T10:13:00Z" w:initials="GU">
    <w:p w14:paraId="4FB390D1" w14:textId="011FC85E" w:rsidR="006A31ED" w:rsidRDefault="006A31ED">
      <w:pPr>
        <w:pStyle w:val="CommentText"/>
      </w:pPr>
      <w:r>
        <w:t>very borderline on Fig 4f</w:t>
      </w:r>
      <w:r>
        <w:rPr>
          <w:rStyle w:val="CommentReference"/>
        </w:rPr>
        <w:annotationRef/>
      </w:r>
    </w:p>
  </w:comment>
  <w:comment w:id="125" w:author="Guest User" w:date="2024-02-02T16:10:00Z" w:initials="GU">
    <w:p w14:paraId="144FCE8E" w14:textId="5867964D" w:rsidR="416BBB7B" w:rsidRDefault="416BBB7B">
      <w:pPr>
        <w:pStyle w:val="CommentText"/>
      </w:pPr>
      <w:r>
        <w:t>christel: sorry i am confused</w:t>
      </w:r>
      <w:r>
        <w:rPr>
          <w:rStyle w:val="CommentReference"/>
        </w:rPr>
        <w:annotationRef/>
      </w:r>
    </w:p>
  </w:comment>
  <w:comment w:id="129" w:author="Guest User" w:date="2024-02-29T10:19:00Z" w:initials="GU">
    <w:p w14:paraId="760019EE" w14:textId="167643D6" w:rsidR="006A31ED" w:rsidRDefault="006A31ED">
      <w:pPr>
        <w:pStyle w:val="CommentText"/>
      </w:pPr>
      <w:r>
        <w:t>When probabilities of this extreme are low, say &lt;10%, which accounts for the vast majority of cases (probably &gt;&gt;99% but you should calculate and quote that as it really strengthens the result) it is clear that singleWT ecPoint is overforecasting, by about a factor of 2 (Fig 5c). This means that 1% prob is more like 0.5%, so the points on the ROC curve  extend more towards the top right than they can for the MWT ecPoint, and hence ROC area is bigger than it should be. The hypothetical maximum discrimination ability tries to overcome that, but has its own imperfections.</w:t>
      </w:r>
      <w:r>
        <w:rPr>
          <w:rStyle w:val="CommentReference"/>
        </w:rPr>
        <w:annotationRef/>
      </w:r>
    </w:p>
  </w:comment>
  <w:comment w:id="130" w:author="Guest User" w:date="2024-02-29T10:55:00Z" w:initials="GU">
    <w:p w14:paraId="6E337BF2" w14:textId="0CC4875A" w:rsidR="006A31ED" w:rsidRDefault="006A31ED">
      <w:pPr>
        <w:pStyle w:val="CommentText"/>
      </w:pPr>
      <w:r>
        <w:t>rewards</w:t>
      </w:r>
      <w:r>
        <w:rPr>
          <w:rStyle w:val="CommentReference"/>
        </w:rPr>
        <w:annotationRef/>
      </w:r>
    </w:p>
  </w:comment>
  <w:comment w:id="131" w:author="Guest User" w:date="2024-02-29T10:55:00Z" w:initials="GU">
    <w:p w14:paraId="4A2AFA60" w14:textId="19EA155D" w:rsidR="006A31ED" w:rsidRDefault="006A31ED">
      <w:pPr>
        <w:pStyle w:val="CommentText"/>
      </w:pPr>
      <w:r>
        <w:t>instead penalizes</w:t>
      </w:r>
      <w:r>
        <w:rPr>
          <w:rStyle w:val="CommentReference"/>
        </w:rPr>
        <w:annotationRef/>
      </w:r>
    </w:p>
  </w:comment>
  <w:comment w:id="132" w:author="Guest User" w:date="2024-02-29T10:56:00Z" w:initials="GU">
    <w:p w14:paraId="31C1B7F2" w14:textId="7F950A2B" w:rsidR="006A31ED" w:rsidRDefault="006A31ED">
      <w:pPr>
        <w:pStyle w:val="CommentText"/>
      </w:pPr>
      <w:r>
        <w:t>case study cannot confirm, it can only support</w:t>
      </w:r>
      <w:r>
        <w:rPr>
          <w:rStyle w:val="CommentReference"/>
        </w:rPr>
        <w:annotationRef/>
      </w:r>
    </w:p>
  </w:comment>
  <w:comment w:id="133" w:author="Guest User" w:date="2024-02-02T16:11:00Z" w:initials="GU">
    <w:p w14:paraId="6389BC7B" w14:textId="2789D7DA" w:rsidR="416BBB7B" w:rsidRDefault="416BBB7B">
      <w:pPr>
        <w:pStyle w:val="CommentText"/>
      </w:pPr>
      <w:r>
        <w:t>christel: ahead?</w:t>
      </w:r>
      <w:r>
        <w:rPr>
          <w:rStyle w:val="CommentReference"/>
        </w:rPr>
        <w:annotationRef/>
      </w:r>
    </w:p>
  </w:comment>
  <w:comment w:id="137" w:author="Guest User" w:date="2024-02-02T16:12:00Z" w:initials="GU">
    <w:p w14:paraId="19906B60" w14:textId="0831899C" w:rsidR="416BBB7B" w:rsidRDefault="416BBB7B">
      <w:pPr>
        <w:pStyle w:val="CommentText"/>
      </w:pPr>
      <w:r>
        <w:t>christel: to avoid...</w:t>
      </w:r>
      <w:r>
        <w:rPr>
          <w:rStyle w:val="CommentReference"/>
        </w:rPr>
        <w:annotationRef/>
      </w:r>
    </w:p>
  </w:comment>
  <w:comment w:id="136" w:author="Guest User" w:date="2024-02-29T11:01:00Z" w:initials="GU">
    <w:p w14:paraId="6899B96F" w14:textId="0BFC47F1" w:rsidR="006A31ED" w:rsidRDefault="006A31ED">
      <w:pPr>
        <w:pStyle w:val="CommentText"/>
      </w:pPr>
      <w:r>
        <w:t xml:space="preserve">the under/over prediction bias is approximately nil I think for MWT ecPoint for these small totals </w:t>
      </w:r>
      <w:r>
        <w:rPr>
          <w:rStyle w:val="CommentReference"/>
        </w:rPr>
        <w:annotationRef/>
      </w:r>
    </w:p>
  </w:comment>
  <w:comment w:id="138" w:author="Guest User" w:date="2024-02-29T11:03:00Z" w:initials="GU">
    <w:p w14:paraId="58E73BEC" w14:textId="1D176D6B" w:rsidR="006A31ED" w:rsidRDefault="006A31ED">
      <w:pPr>
        <w:pStyle w:val="CommentText"/>
      </w:pPr>
      <w:r>
        <w:t>But note my earlier comment about the blandness of singleWT prob chart versus MWT, which has nice 'low prob holes' in it.</w:t>
      </w:r>
      <w:r>
        <w:rPr>
          <w:rStyle w:val="CommentReference"/>
        </w:rPr>
        <w:annotationRef/>
      </w:r>
    </w:p>
  </w:comment>
  <w:comment w:id="139" w:author="Guest User" w:date="2024-02-02T16:13:00Z" w:initials="GU">
    <w:p w14:paraId="26908238" w14:textId="1BD64276" w:rsidR="416BBB7B" w:rsidRDefault="416BBB7B">
      <w:pPr>
        <w:pStyle w:val="CommentText"/>
      </w:pPr>
      <w:r>
        <w:t>christel: confusing sentence as you are talking about a use case. Maybe you can say the use case confirms the suggestions from the reliability diagram?</w:t>
      </w:r>
      <w:r>
        <w:rPr>
          <w:rStyle w:val="CommentReference"/>
        </w:rPr>
        <w:annotationRef/>
      </w:r>
    </w:p>
  </w:comment>
  <w:comment w:id="140" w:author="Guest User" w:date="2024-02-02T16:14:00Z" w:initials="GU">
    <w:p w14:paraId="3AD8DA3D" w14:textId="6B7BCA60" w:rsidR="416BBB7B" w:rsidRDefault="416BBB7B">
      <w:pPr>
        <w:pStyle w:val="CommentText"/>
      </w:pPr>
      <w:r>
        <w:t>christel: actually done in the next sentence. Maybe you can merge them?</w:t>
      </w:r>
      <w:r>
        <w:rPr>
          <w:rStyle w:val="CommentReference"/>
        </w:rPr>
        <w:annotationRef/>
      </w:r>
    </w:p>
  </w:comment>
  <w:comment w:id="142" w:author="Guest User" w:date="2024-02-29T11:03:00Z" w:initials="GU">
    <w:p w14:paraId="0ACB2285" w14:textId="702A1B30" w:rsidR="006A31ED" w:rsidRDefault="006A31ED">
      <w:pPr>
        <w:pStyle w:val="CommentText"/>
      </w:pPr>
      <w:r>
        <w:t>supports, or here illustrates would actually be better still</w:t>
      </w:r>
      <w:r>
        <w:rPr>
          <w:rStyle w:val="CommentReference"/>
        </w:rPr>
        <w:annotationRef/>
      </w:r>
    </w:p>
  </w:comment>
  <w:comment w:id="143" w:author="Guest User" w:date="2024-02-29T11:05:00Z" w:initials="GU">
    <w:p w14:paraId="1D5E833A" w14:textId="2FEC80D4" w:rsidR="006A31ED" w:rsidRDefault="006A31ED">
      <w:pPr>
        <w:pStyle w:val="CommentText"/>
      </w:pPr>
      <w:r>
        <w:t>refer back to my previous comment, you can't say this because you are looking at a percentile.</w:t>
      </w:r>
      <w:r>
        <w:rPr>
          <w:rStyle w:val="CommentReference"/>
        </w:rPr>
        <w:annotationRef/>
      </w:r>
    </w:p>
  </w:comment>
  <w:comment w:id="144" w:author="Guest User" w:date="2024-02-29T11:08:00Z" w:initials="GU">
    <w:p w14:paraId="469A9BE2" w14:textId="00A4CA6F" w:rsidR="006A31ED" w:rsidRDefault="006A31ED">
      <w:pPr>
        <w:pStyle w:val="CommentText"/>
      </w:pPr>
      <w:r>
        <w:t>by which you mean, presumably, that labelled point B on Fig 5 has double the FAR of labelled point C? Good to say this I think. Last sentence in para is along these lines, so maybe that needs moving higher up to give better flow.</w:t>
      </w:r>
      <w:r>
        <w:rPr>
          <w:rStyle w:val="CommentReference"/>
        </w:rPr>
        <w:annotationRef/>
      </w:r>
    </w:p>
  </w:comment>
  <w:comment w:id="145" w:author="Guest User" w:date="2024-02-29T11:09:00Z" w:initials="GU">
    <w:p w14:paraId="1037F230" w14:textId="1A7ED17F" w:rsidR="006A31ED" w:rsidRDefault="006A31ED">
      <w:pPr>
        <w:pStyle w:val="CommentText"/>
      </w:pPr>
      <w:r>
        <w:t>compare with obs in ring as per previous comment</w:t>
      </w:r>
      <w:r>
        <w:rPr>
          <w:rStyle w:val="CommentReference"/>
        </w:rPr>
        <w:annotationRef/>
      </w:r>
    </w:p>
  </w:comment>
  <w:comment w:id="146" w:author="Guest User" w:date="2024-02-29T11:10:00Z" w:initials="GU">
    <w:p w14:paraId="617F9024" w14:textId="79C46F44" w:rsidR="006A31ED" w:rsidRDefault="006A31ED">
      <w:pPr>
        <w:pStyle w:val="CommentText"/>
      </w:pPr>
      <w:r>
        <w:t>again beware - 99th percentile</w:t>
      </w:r>
      <w:r>
        <w:rPr>
          <w:rStyle w:val="CommentReference"/>
        </w:rPr>
        <w:annotationRef/>
      </w:r>
    </w:p>
  </w:comment>
  <w:comment w:id="141" w:author="Guest User" w:date="2024-02-02T16:14:00Z" w:initials="GU">
    <w:p w14:paraId="0158E62F" w14:textId="6B74F019" w:rsidR="416BBB7B" w:rsidRDefault="416BBB7B">
      <w:pPr>
        <w:pStyle w:val="CommentText"/>
      </w:pPr>
      <w:r>
        <w:t>christel: I am probably tired, but I got lost in what you were saying...</w:t>
      </w:r>
      <w:r>
        <w:rPr>
          <w:rStyle w:val="CommentReference"/>
        </w:rPr>
        <w:annotationRef/>
      </w:r>
    </w:p>
  </w:comment>
  <w:comment w:id="148" w:author="Guest User" w:date="2024-02-02T16:15:00Z" w:initials="GU">
    <w:p w14:paraId="34C604C5" w14:textId="4B9AC297" w:rsidR="416BBB7B" w:rsidRDefault="416BBB7B">
      <w:pPr>
        <w:pStyle w:val="CommentText"/>
      </w:pPr>
      <w:r>
        <w:t>christel :no ; you showed it improved things.</w:t>
      </w:r>
      <w:r>
        <w:rPr>
          <w:rStyle w:val="CommentReference"/>
        </w:rPr>
        <w:annotationRef/>
      </w:r>
    </w:p>
  </w:comment>
  <w:comment w:id="149" w:author="Guest User" w:date="2024-02-29T11:13:00Z" w:initials="GU">
    <w:p w14:paraId="354F3DD9" w14:textId="0C85BDD2" w:rsidR="006A31ED" w:rsidRDefault="006A31ED">
      <w:pPr>
        <w:pStyle w:val="CommentText"/>
      </w:pPr>
      <w:r>
        <w:t>"helps to markedly improve" would be justified in my view.</w:t>
      </w:r>
      <w:r>
        <w:rPr>
          <w:rStyle w:val="CommentReference"/>
        </w:rPr>
        <w:annotationRef/>
      </w:r>
    </w:p>
  </w:comment>
  <w:comment w:id="150" w:author="Guest User" w:date="2024-02-02T16:15:00Z" w:initials="GU">
    <w:p w14:paraId="5B69DAD8" w14:textId="6370A2D2" w:rsidR="416BBB7B" w:rsidRDefault="416BBB7B">
      <w:pPr>
        <w:pStyle w:val="CommentText"/>
      </w:pPr>
      <w:r>
        <w:t>christel: I thought for small and even medium events, it did not make a massive difference, but maybe I got confused?</w:t>
      </w:r>
      <w:r>
        <w:rPr>
          <w:rStyle w:val="CommentReference"/>
        </w:rPr>
        <w:annotationRef/>
      </w:r>
    </w:p>
  </w:comment>
  <w:comment w:id="151" w:author="Guest User" w:date="2024-02-29T11:14:00Z" w:initials="GU">
    <w:p w14:paraId="38275690" w14:textId="60220296" w:rsidR="006A31ED" w:rsidRDefault="006A31ED">
      <w:pPr>
        <w:pStyle w:val="CommentText"/>
      </w:pPr>
      <w:r>
        <w:t>Yes I think Fatima is right but at some points the text underplays the improvement, which can lead to confusion!</w:t>
      </w:r>
      <w:r>
        <w:rPr>
          <w:rStyle w:val="CommentReference"/>
        </w:rPr>
        <w:annotationRef/>
      </w:r>
    </w:p>
  </w:comment>
  <w:comment w:id="157" w:author="Guest User" w:date="2024-02-02T15:31:00Z" w:initials="GU">
    <w:p w14:paraId="3559C547" w14:textId="05CEFF85" w:rsidR="416BBB7B" w:rsidRDefault="416BBB7B">
      <w:pPr>
        <w:pStyle w:val="CommentText"/>
      </w:pPr>
      <w:r>
        <w:t>christel: text in the graph a bit small for comfortable reading</w:t>
      </w:r>
      <w:r>
        <w:rPr>
          <w:rStyle w:val="CommentReference"/>
        </w:rPr>
        <w:annotationRef/>
      </w:r>
    </w:p>
  </w:comment>
  <w:comment w:id="159" w:author="Guest User" w:date="2024-02-29T11:23:00Z" w:initials="GU">
    <w:p w14:paraId="1525249E" w14:textId="0077D08C" w:rsidR="006A31ED" w:rsidRDefault="006A31ED">
      <w:pPr>
        <w:pStyle w:val="CommentText"/>
      </w:pPr>
      <w:r>
        <w:t>Given Christel's comment, which I concur with, maybe you should remove the word cost at the top?</w:t>
      </w:r>
      <w:r>
        <w:rPr>
          <w:rStyle w:val="CommentReference"/>
        </w:rPr>
        <w:annotationRef/>
      </w:r>
    </w:p>
  </w:comment>
  <w:comment w:id="167" w:author="Guest User" w:date="2024-02-28T21:30:00Z" w:initials="GU">
    <w:p w14:paraId="3641ED0D" w14:textId="432F019E" w:rsidR="006A31ED" w:rsidRDefault="006A31ED">
      <w:pPr>
        <w:pStyle w:val="CommentText"/>
      </w:pPr>
      <w:r>
        <w:t>On panel (i) it looks like the grey binormal curve should go through B, whereas it is the blue one that goes through B, more or less. Could this be an error or is it a limitation of the binormal approach?</w:t>
      </w:r>
      <w:r>
        <w:rPr>
          <w:rStyle w:val="CommentReference"/>
        </w:rPr>
        <w:annotationRef/>
      </w:r>
    </w:p>
  </w:comment>
  <w:comment w:id="168" w:author="Guest User" w:date="2024-02-02T15:56:00Z" w:initials="GU">
    <w:p w14:paraId="1E18A3A8" w14:textId="0B4D096C" w:rsidR="416BBB7B" w:rsidRDefault="416BBB7B">
      <w:pPr>
        <w:pStyle w:val="CommentText"/>
      </w:pPr>
      <w:r>
        <w:t>christel: somehow I though you had presented in the past ens; then single wt; then multiple. It is not the case here and it confused me...</w:t>
      </w:r>
      <w:r>
        <w:rPr>
          <w:rStyle w:val="CommentReference"/>
        </w:rPr>
        <w:annotationRef/>
      </w:r>
    </w:p>
  </w:comment>
  <w:comment w:id="172" w:author="Guest User" w:date="2024-02-02T15:58:00Z" w:initials="GU">
    <w:p w14:paraId="58F262B7" w14:textId="131EE6D2" w:rsidR="416BBB7B" w:rsidRDefault="416BBB7B">
      <w:pPr>
        <w:pStyle w:val="CommentText"/>
      </w:pPr>
      <w:r>
        <w:t>christel: why is the circle different size / location/ colour from the other panels?</w:t>
      </w:r>
      <w:r>
        <w:rPr>
          <w:rStyle w:val="CommentReference"/>
        </w:rPr>
        <w:annotationRef/>
      </w:r>
    </w:p>
  </w:comment>
  <w:comment w:id="173" w:author="Guest User" w:date="2024-02-29T11:30:00Z" w:initials="GU">
    <w:p w14:paraId="5028D6DE" w14:textId="6E3B2BEC" w:rsidR="006A31ED" w:rsidRDefault="006A31ED">
      <w:pPr>
        <w:pStyle w:val="CommentText"/>
      </w:pPr>
      <w:r>
        <w:t xml:space="preserve">yes say briefly what the rings are / why they are there in the caption. </w:t>
      </w:r>
      <w:r>
        <w:rPr>
          <w:rStyle w:val="CommentReference"/>
        </w:rPr>
        <w:annotationRef/>
      </w:r>
    </w:p>
    <w:p w14:paraId="75913BC9" w14:textId="4A609DED" w:rsidR="006A31ED" w:rsidRDefault="006A31ED">
      <w:pPr>
        <w:pStyle w:val="CommentText"/>
      </w:pPr>
      <w:r>
        <w:t>Also its really important I think to match up the locations of the blue and black rings between (b) and (c). At the moment they are not matched that well - too big on (c) or too small on (b).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358344A" w15:done="0"/>
  <w15:commentEx w15:paraId="69DAA524" w15:paraIdParent="0358344A" w15:done="0"/>
  <w15:commentEx w15:paraId="77A33746" w15:paraIdParent="0358344A" w15:done="0"/>
  <w15:commentEx w15:paraId="27643D45" w15:done="0"/>
  <w15:commentEx w15:paraId="4BB4ED3D" w15:paraIdParent="27643D45" w15:done="0"/>
  <w15:commentEx w15:paraId="68FE53A8" w15:done="0"/>
  <w15:commentEx w15:paraId="54F33B49" w15:paraIdParent="68FE53A8" w15:done="0"/>
  <w15:commentEx w15:paraId="0CC50B6E" w15:done="0"/>
  <w15:commentEx w15:paraId="7E542990" w15:paraIdParent="0CC50B6E" w15:done="0"/>
  <w15:commentEx w15:paraId="5F5B89C4" w15:paraIdParent="0CC50B6E" w15:done="0"/>
  <w15:commentEx w15:paraId="7B068E83" w15:done="0"/>
  <w15:commentEx w15:paraId="39C0306D" w15:paraIdParent="7B068E83" w15:done="0"/>
  <w15:commentEx w15:paraId="222435B5" w15:paraIdParent="7B068E83" w15:done="0"/>
  <w15:commentEx w15:paraId="66245773" w15:done="0"/>
  <w15:commentEx w15:paraId="01A3D352" w15:paraIdParent="66245773" w15:done="0"/>
  <w15:commentEx w15:paraId="74993E65" w15:paraIdParent="66245773" w15:done="0"/>
  <w15:commentEx w15:paraId="65AA9626" w15:paraIdParent="66245773" w15:done="0"/>
  <w15:commentEx w15:paraId="1583F0D6" w15:paraIdParent="66245773" w15:done="0"/>
  <w15:commentEx w15:paraId="5C0E78A1" w15:done="0"/>
  <w15:commentEx w15:paraId="3236B0C0" w15:paraIdParent="5C0E78A1" w15:done="0"/>
  <w15:commentEx w15:paraId="77277DAE" w15:paraIdParent="5C0E78A1" w15:done="0"/>
  <w15:commentEx w15:paraId="2C24E129" w15:paraIdParent="5C0E78A1" w15:done="0"/>
  <w15:commentEx w15:paraId="3B076243" w15:paraIdParent="5C0E78A1" w15:done="0"/>
  <w15:commentEx w15:paraId="4EAB4A34" w15:done="0"/>
  <w15:commentEx w15:paraId="1C4A83BC" w15:paraIdParent="4EAB4A34" w15:done="0"/>
  <w15:commentEx w15:paraId="4BFA4407" w15:done="0"/>
  <w15:commentEx w15:paraId="5B1092E3" w15:paraIdParent="4BFA4407" w15:done="0"/>
  <w15:commentEx w15:paraId="25E00035" w15:paraIdParent="4BFA4407" w15:done="0"/>
  <w15:commentEx w15:paraId="4B3027E8" w15:done="0"/>
  <w15:commentEx w15:paraId="5E11C1AD" w15:paraIdParent="4B3027E8" w15:done="0"/>
  <w15:commentEx w15:paraId="3BEDC4DD" w15:done="0"/>
  <w15:commentEx w15:paraId="3586DFFA" w15:paraIdParent="3BEDC4DD" w15:done="0"/>
  <w15:commentEx w15:paraId="313FEF69" w15:done="0"/>
  <w15:commentEx w15:paraId="784914BC" w15:done="0"/>
  <w15:commentEx w15:paraId="71E18A05" w15:done="0"/>
  <w15:commentEx w15:paraId="07504A48" w15:done="0"/>
  <w15:commentEx w15:paraId="324AA10A" w15:done="0"/>
  <w15:commentEx w15:paraId="33DDE7DC" w15:done="0"/>
  <w15:commentEx w15:paraId="0588ADC7" w15:done="0"/>
  <w15:commentEx w15:paraId="41087C4D" w15:done="0"/>
  <w15:commentEx w15:paraId="46824964" w15:done="0"/>
  <w15:commentEx w15:paraId="01E31FA5" w15:done="0"/>
  <w15:commentEx w15:paraId="5D7224C4" w15:done="0"/>
  <w15:commentEx w15:paraId="0B7B3E15" w15:done="0"/>
  <w15:commentEx w15:paraId="407F3F31" w15:done="0"/>
  <w15:commentEx w15:paraId="07891723" w15:done="0"/>
  <w15:commentEx w15:paraId="69073902" w15:done="0"/>
  <w15:commentEx w15:paraId="292E244D" w15:done="0"/>
  <w15:commentEx w15:paraId="6BEF3DCE" w15:done="0"/>
  <w15:commentEx w15:paraId="1C057A20" w15:done="0"/>
  <w15:commentEx w15:paraId="60DF8642" w15:done="0"/>
  <w15:commentEx w15:paraId="7E32731C" w15:done="0"/>
  <w15:commentEx w15:paraId="3AE525A9" w15:paraIdParent="7E32731C" w15:done="0"/>
  <w15:commentEx w15:paraId="7D0ACE68" w15:done="0"/>
  <w15:commentEx w15:paraId="35B54E4B" w15:done="0"/>
  <w15:commentEx w15:paraId="7CDF7C41" w15:done="0"/>
  <w15:commentEx w15:paraId="375D34A4" w15:done="0"/>
  <w15:commentEx w15:paraId="44945C42" w15:done="0"/>
  <w15:commentEx w15:paraId="1D3B508D" w15:done="0"/>
  <w15:commentEx w15:paraId="4A655C74" w15:done="0"/>
  <w15:commentEx w15:paraId="4C1C0FC3" w15:done="0"/>
  <w15:commentEx w15:paraId="24A80387" w15:done="0"/>
  <w15:commentEx w15:paraId="5A016F78" w15:done="0"/>
  <w15:commentEx w15:paraId="3655417F" w15:done="0"/>
  <w15:commentEx w15:paraId="477180E1" w15:done="0"/>
  <w15:commentEx w15:paraId="5FC62191" w15:done="0"/>
  <w15:commentEx w15:paraId="4CE9891D" w15:done="0"/>
  <w15:commentEx w15:paraId="71A0D05B" w15:done="0"/>
  <w15:commentEx w15:paraId="2595A5BE" w15:done="0"/>
  <w15:commentEx w15:paraId="093DD095" w15:paraIdParent="2595A5BE" w15:done="0"/>
  <w15:commentEx w15:paraId="150E453D" w15:done="0"/>
  <w15:commentEx w15:paraId="46FC370D" w15:done="0"/>
  <w15:commentEx w15:paraId="45069822" w15:done="0"/>
  <w15:commentEx w15:paraId="7165672D" w15:done="0"/>
  <w15:commentEx w15:paraId="35E25FF8" w15:done="0"/>
  <w15:commentEx w15:paraId="7480F176" w15:paraIdParent="35E25FF8" w15:done="0"/>
  <w15:commentEx w15:paraId="17A92272" w15:paraIdParent="35E25FF8" w15:done="0"/>
  <w15:commentEx w15:paraId="188F05D9" w15:done="0"/>
  <w15:commentEx w15:paraId="73CBDB1E" w15:done="0"/>
  <w15:commentEx w15:paraId="5D4CD088" w15:paraIdParent="73CBDB1E" w15:done="0"/>
  <w15:commentEx w15:paraId="774182BD" w15:done="0"/>
  <w15:commentEx w15:paraId="04DF5DFD" w15:done="0"/>
  <w15:commentEx w15:paraId="22AAFE30" w15:done="0"/>
  <w15:commentEx w15:paraId="7565F3FF" w15:done="0"/>
  <w15:commentEx w15:paraId="6CB16DBF" w15:done="0"/>
  <w15:commentEx w15:paraId="68365289" w15:done="0"/>
  <w15:commentEx w15:paraId="7F70601D" w15:paraIdParent="68365289" w15:done="0"/>
  <w15:commentEx w15:paraId="4FB390D1" w15:done="0"/>
  <w15:commentEx w15:paraId="144FCE8E" w15:done="0"/>
  <w15:commentEx w15:paraId="760019EE" w15:done="0"/>
  <w15:commentEx w15:paraId="6E337BF2" w15:done="0"/>
  <w15:commentEx w15:paraId="4A2AFA60" w15:done="0"/>
  <w15:commentEx w15:paraId="31C1B7F2" w15:done="0"/>
  <w15:commentEx w15:paraId="6389BC7B" w15:done="0"/>
  <w15:commentEx w15:paraId="19906B60" w15:done="0"/>
  <w15:commentEx w15:paraId="6899B96F" w15:done="0"/>
  <w15:commentEx w15:paraId="58E73BEC" w15:done="0"/>
  <w15:commentEx w15:paraId="26908238" w15:done="0"/>
  <w15:commentEx w15:paraId="3AD8DA3D" w15:paraIdParent="26908238" w15:done="0"/>
  <w15:commentEx w15:paraId="0ACB2285" w15:done="0"/>
  <w15:commentEx w15:paraId="1D5E833A" w15:done="0"/>
  <w15:commentEx w15:paraId="469A9BE2" w15:done="0"/>
  <w15:commentEx w15:paraId="1037F230" w15:done="0"/>
  <w15:commentEx w15:paraId="617F9024" w15:done="0"/>
  <w15:commentEx w15:paraId="0158E62F" w15:done="0"/>
  <w15:commentEx w15:paraId="34C604C5" w15:done="0"/>
  <w15:commentEx w15:paraId="354F3DD9" w15:paraIdParent="34C604C5" w15:done="0"/>
  <w15:commentEx w15:paraId="5B69DAD8" w15:done="0"/>
  <w15:commentEx w15:paraId="38275690" w15:paraIdParent="5B69DAD8" w15:done="0"/>
  <w15:commentEx w15:paraId="3559C547" w15:done="0"/>
  <w15:commentEx w15:paraId="1525249E" w15:done="0"/>
  <w15:commentEx w15:paraId="3641ED0D" w15:done="0"/>
  <w15:commentEx w15:paraId="1E18A3A8" w15:done="0"/>
  <w15:commentEx w15:paraId="58F262B7" w15:done="0"/>
  <w15:commentEx w15:paraId="75913BC9" w15:paraIdParent="58F262B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B50BC9E" w16cex:dateUtc="2024-02-02T14:38:00Z"/>
  <w16cex:commentExtensible w16cex:durableId="1391B782" w16cex:dateUtc="2024-02-22T16:45:00Z"/>
  <w16cex:commentExtensible w16cex:durableId="4048A092" w16cex:dateUtc="2024-08-17T05:38:00Z"/>
  <w16cex:commentExtensible w16cex:durableId="3440BB3E" w16cex:dateUtc="2024-02-02T14:39:00Z"/>
  <w16cex:commentExtensible w16cex:durableId="07AA5393" w16cex:dateUtc="2024-08-17T05:45:00Z"/>
  <w16cex:commentExtensible w16cex:durableId="06733A38" w16cex:dateUtc="2024-01-18T10:07:00Z"/>
  <w16cex:commentExtensible w16cex:durableId="43C946EC" w16cex:dateUtc="2024-08-17T05:49:00Z"/>
  <w16cex:commentExtensible w16cex:durableId="6D68F9F3" w16cex:dateUtc="2024-02-02T14:47:00Z"/>
  <w16cex:commentExtensible w16cex:durableId="6E4197A2" w16cex:dateUtc="2024-02-22T16:48:00Z"/>
  <w16cex:commentExtensible w16cex:durableId="575EF3A0" w16cex:dateUtc="2024-08-19T10:07:00Z"/>
  <w16cex:commentExtensible w16cex:durableId="57D64E48" w16cex:dateUtc="2024-02-02T14:50:00Z"/>
  <w16cex:commentExtensible w16cex:durableId="4C0D6251" w16cex:dateUtc="2024-02-22T16:50:00Z"/>
  <w16cex:commentExtensible w16cex:durableId="4837D9AB" w16cex:dateUtc="2024-08-19T10:09:00Z"/>
  <w16cex:commentExtensible w16cex:durableId="18398CAB" w16cex:dateUtc="2024-01-18T10:36:00Z"/>
  <w16cex:commentExtensible w16cex:durableId="5DBF1C25" w16cex:dateUtc="2024-02-02T14:59:00Z"/>
  <w16cex:commentExtensible w16cex:durableId="7778D8D6" w16cex:dateUtc="2024-02-02T15:18:00Z"/>
  <w16cex:commentExtensible w16cex:durableId="010F6CB6" w16cex:dateUtc="2024-02-22T16:53:00Z"/>
  <w16cex:commentExtensible w16cex:durableId="578EE84C" w16cex:dateUtc="2024-08-20T08:17:00Z"/>
  <w16cex:commentExtensible w16cex:durableId="59101241" w16cex:dateUtc="2024-02-02T15:01:00Z"/>
  <w16cex:commentExtensible w16cex:durableId="01B7965E" w16cex:dateUtc="2024-02-02T15:02:00Z"/>
  <w16cex:commentExtensible w16cex:durableId="0F49D1FE" w16cex:dateUtc="2024-02-22T16:54:00Z"/>
  <w16cex:commentExtensible w16cex:durableId="2DF66CBD" w16cex:dateUtc="2024-08-19T11:01:00Z"/>
  <w16cex:commentExtensible w16cex:durableId="4BE9130E" w16cex:dateUtc="2024-08-19T11:01:00Z"/>
  <w16cex:commentExtensible w16cex:durableId="286B33C0" w16cex:dateUtc="2024-08-20T09:43:00Z"/>
  <w16cex:commentExtensible w16cex:durableId="0450F50C" w16cex:dateUtc="2024-08-20T09:50:00Z"/>
  <w16cex:commentExtensible w16cex:durableId="162AF4ED" w16cex:dateUtc="2024-02-02T15:14:00Z"/>
  <w16cex:commentExtensible w16cex:durableId="7DC56770" w16cex:dateUtc="2024-02-22T16:58:00Z"/>
  <w16cex:commentExtensible w16cex:durableId="54FFDF1C" w16cex:dateUtc="2024-08-20T09:08:00Z"/>
  <w16cex:commentExtensible w16cex:durableId="7D73BA3C" w16cex:dateUtc="2024-02-22T17:01:00Z"/>
  <w16cex:commentExtensible w16cex:durableId="25F97844" w16cex:dateUtc="2024-08-20T09:54:00Z"/>
  <w16cex:commentExtensible w16cex:durableId="4D0783EC" w16cex:dateUtc="2024-02-22T17:13:00Z"/>
  <w16cex:commentExtensible w16cex:durableId="74911F35" w16cex:dateUtc="2024-10-15T08:53:00Z"/>
  <w16cex:commentExtensible w16cex:durableId="6DA7D096" w16cex:dateUtc="2024-02-02T15:44:00Z"/>
  <w16cex:commentExtensible w16cex:durableId="3FDF0063" w16cex:dateUtc="2024-02-02T15:23:00Z"/>
  <w16cex:commentExtensible w16cex:durableId="6AC8F70E" w16cex:dateUtc="2024-02-02T15:28:00Z"/>
  <w16cex:commentExtensible w16cex:durableId="1830D94F" w16cex:dateUtc="2024-02-22T17:19:00Z"/>
  <w16cex:commentExtensible w16cex:durableId="7B168815" w16cex:dateUtc="2024-02-28T17:36:00Z"/>
  <w16cex:commentExtensible w16cex:durableId="118D422F" w16cex:dateUtc="2024-02-28T17:29:00Z"/>
  <w16cex:commentExtensible w16cex:durableId="0CE7518A" w16cex:dateUtc="2024-02-28T17:37:00Z"/>
  <w16cex:commentExtensible w16cex:durableId="2B03E250" w16cex:dateUtc="2024-02-28T17:39:00Z"/>
  <w16cex:commentExtensible w16cex:durableId="196626A9" w16cex:dateUtc="2024-02-28T17:41:00Z"/>
  <w16cex:commentExtensible w16cex:durableId="28E2E30E" w16cex:dateUtc="2024-02-28T17:47:00Z"/>
  <w16cex:commentExtensible w16cex:durableId="536BD93D" w16cex:dateUtc="2024-02-28T17:49:00Z"/>
  <w16cex:commentExtensible w16cex:durableId="09FD05AD" w16cex:dateUtc="2024-02-28T17:50:00Z"/>
  <w16cex:commentExtensible w16cex:durableId="4FD74820" w16cex:dateUtc="2024-02-28T17:51:00Z"/>
  <w16cex:commentExtensible w16cex:durableId="0DE61496" w16cex:dateUtc="2024-02-28T17:54:00Z"/>
  <w16cex:commentExtensible w16cex:durableId="19EB2E44" w16cex:dateUtc="2024-02-28T17:58:00Z"/>
  <w16cex:commentExtensible w16cex:durableId="16450AA2" w16cex:dateUtc="2024-02-28T18:01:00Z"/>
  <w16cex:commentExtensible w16cex:durableId="7F1CE6B8" w16cex:dateUtc="2024-02-28T18:05:00Z"/>
  <w16cex:commentExtensible w16cex:durableId="064F940B" w16cex:dateUtc="2024-02-28T18:07:00Z"/>
  <w16cex:commentExtensible w16cex:durableId="3974C31B" w16cex:dateUtc="2024-02-02T16:01:00Z"/>
  <w16cex:commentExtensible w16cex:durableId="28F14787" w16cex:dateUtc="2024-02-02T15:49:00Z"/>
  <w16cex:commentExtensible w16cex:durableId="2FB52253" w16cex:dateUtc="2024-02-28T18:09:00Z"/>
  <w16cex:commentExtensible w16cex:durableId="383855E1" w16cex:dateUtc="2024-02-28T18:22:00Z"/>
  <w16cex:commentExtensible w16cex:durableId="2F9765EA" w16cex:dateUtc="2024-02-28T18:23:00Z"/>
  <w16cex:commentExtensible w16cex:durableId="1CD7A783" w16cex:dateUtc="2024-02-28T22:02:00Z"/>
  <w16cex:commentExtensible w16cex:durableId="1341401F" w16cex:dateUtc="2024-02-28T21:59:00Z"/>
  <w16cex:commentExtensible w16cex:durableId="6E854003" w16cex:dateUtc="2024-02-28T22:05:00Z"/>
  <w16cex:commentExtensible w16cex:durableId="6975667B" w16cex:dateUtc="2024-02-02T15:59:00Z"/>
  <w16cex:commentExtensible w16cex:durableId="57E62B07" w16cex:dateUtc="2024-02-28T22:16:00Z"/>
  <w16cex:commentExtensible w16cex:durableId="4374D63C" w16cex:dateUtc="2024-02-28T22:17:00Z"/>
  <w16cex:commentExtensible w16cex:durableId="1709041C" w16cex:dateUtc="2024-02-28T22:14:00Z"/>
  <w16cex:commentExtensible w16cex:durableId="5115DF00" w16cex:dateUtc="2024-02-28T22:18:00Z"/>
  <w16cex:commentExtensible w16cex:durableId="23ABAA3F" w16cex:dateUtc="2024-02-28T22:20:00Z"/>
  <w16cex:commentExtensible w16cex:durableId="3C8C0666" w16cex:dateUtc="2024-02-28T22:21:00Z"/>
  <w16cex:commentExtensible w16cex:durableId="59E02636" w16cex:dateUtc="2024-02-28T22:25:00Z"/>
  <w16cex:commentExtensible w16cex:durableId="5FFEACC9" w16cex:dateUtc="2024-02-28T22:28:00Z"/>
  <w16cex:commentExtensible w16cex:durableId="3C1C37E1" w16cex:dateUtc="2024-02-29T11:20:00Z"/>
  <w16cex:commentExtensible w16cex:durableId="36D3EA77" w16cex:dateUtc="2024-02-02T16:03:00Z"/>
  <w16cex:commentExtensible w16cex:durableId="5147D333" w16cex:dateUtc="2024-02-29T09:52:00Z"/>
  <w16cex:commentExtensible w16cex:durableId="50C1F10D" w16cex:dateUtc="2024-02-02T16:05:00Z"/>
  <w16cex:commentExtensible w16cex:durableId="1C98CF4C" w16cex:dateUtc="2024-02-29T09:59:00Z"/>
  <w16cex:commentExtensible w16cex:durableId="59B4CFB4" w16cex:dateUtc="2024-02-29T09:56:00Z"/>
  <w16cex:commentExtensible w16cex:durableId="7814B8B2" w16cex:dateUtc="2024-02-29T09:56:00Z"/>
  <w16cex:commentExtensible w16cex:durableId="4CD17D87" w16cex:dateUtc="2024-02-02T16:06:00Z"/>
  <w16cex:commentExtensible w16cex:durableId="47A08A98" w16cex:dateUtc="2024-02-02T16:06:00Z"/>
  <w16cex:commentExtensible w16cex:durableId="2B4DC783" w16cex:dateUtc="2024-02-29T09:57:00Z"/>
  <w16cex:commentExtensible w16cex:durableId="3359CC05" w16cex:dateUtc="2024-02-29T09:58:00Z"/>
  <w16cex:commentExtensible w16cex:durableId="4670908B" w16cex:dateUtc="2024-02-02T16:07:00Z"/>
  <w16cex:commentExtensible w16cex:durableId="107F8348" w16cex:dateUtc="2024-02-29T10:07:00Z"/>
  <w16cex:commentExtensible w16cex:durableId="4A4AEC34" w16cex:dateUtc="2024-02-02T16:08:00Z"/>
  <w16cex:commentExtensible w16cex:durableId="48454530" w16cex:dateUtc="2024-02-02T16:08:00Z"/>
  <w16cex:commentExtensible w16cex:durableId="44462C1A" w16cex:dateUtc="2024-02-29T10:09:00Z"/>
  <w16cex:commentExtensible w16cex:durableId="4291ACE6" w16cex:dateUtc="2024-02-29T10:09:00Z"/>
  <w16cex:commentExtensible w16cex:durableId="50CFA043" w16cex:dateUtc="2024-02-29T10:09:00Z"/>
  <w16cex:commentExtensible w16cex:durableId="6F2B1D99" w16cex:dateUtc="2024-02-02T16:09:00Z"/>
  <w16cex:commentExtensible w16cex:durableId="6AD7E2D9" w16cex:dateUtc="2024-02-29T10:11:00Z"/>
  <w16cex:commentExtensible w16cex:durableId="292CB8B4" w16cex:dateUtc="2024-02-29T10:13:00Z"/>
  <w16cex:commentExtensible w16cex:durableId="6A4E4600" w16cex:dateUtc="2024-02-02T16:10:00Z"/>
  <w16cex:commentExtensible w16cex:durableId="31E4F2DA" w16cex:dateUtc="2024-02-29T10:19:00Z"/>
  <w16cex:commentExtensible w16cex:durableId="3671F728" w16cex:dateUtc="2024-02-29T10:55:00Z"/>
  <w16cex:commentExtensible w16cex:durableId="59A13951" w16cex:dateUtc="2024-02-29T10:55:00Z"/>
  <w16cex:commentExtensible w16cex:durableId="621AEB9E" w16cex:dateUtc="2024-02-29T10:56:00Z"/>
  <w16cex:commentExtensible w16cex:durableId="28EDAD7F" w16cex:dateUtc="2024-02-02T16:11:00Z"/>
  <w16cex:commentExtensible w16cex:durableId="5C3391B7" w16cex:dateUtc="2024-02-02T16:12:00Z"/>
  <w16cex:commentExtensible w16cex:durableId="6613CE91" w16cex:dateUtc="2024-02-29T11:01:00Z"/>
  <w16cex:commentExtensible w16cex:durableId="25BA6C5E" w16cex:dateUtc="2024-02-29T11:03:00Z"/>
  <w16cex:commentExtensible w16cex:durableId="078F76DC" w16cex:dateUtc="2024-02-02T16:13:00Z"/>
  <w16cex:commentExtensible w16cex:durableId="7E48B4AF" w16cex:dateUtc="2024-02-02T16:14:00Z"/>
  <w16cex:commentExtensible w16cex:durableId="081E29B8" w16cex:dateUtc="2024-02-29T11:03:00Z"/>
  <w16cex:commentExtensible w16cex:durableId="35AE8CA5" w16cex:dateUtc="2024-02-29T11:05:00Z"/>
  <w16cex:commentExtensible w16cex:durableId="4B0E571B" w16cex:dateUtc="2024-02-29T11:08:00Z"/>
  <w16cex:commentExtensible w16cex:durableId="460875AC" w16cex:dateUtc="2024-02-29T11:09:00Z"/>
  <w16cex:commentExtensible w16cex:durableId="6D4006A9" w16cex:dateUtc="2024-02-29T11:10:00Z"/>
  <w16cex:commentExtensible w16cex:durableId="66A3C5D9" w16cex:dateUtc="2024-02-02T16:14:00Z"/>
  <w16cex:commentExtensible w16cex:durableId="34F8E784" w16cex:dateUtc="2024-02-02T16:15:00Z"/>
  <w16cex:commentExtensible w16cex:durableId="33D7E138" w16cex:dateUtc="2024-02-29T11:13:00Z"/>
  <w16cex:commentExtensible w16cex:durableId="74D50022" w16cex:dateUtc="2024-02-02T16:15:00Z"/>
  <w16cex:commentExtensible w16cex:durableId="46E0ADE1" w16cex:dateUtc="2024-02-29T11:14:00Z"/>
  <w16cex:commentExtensible w16cex:durableId="729977F0" w16cex:dateUtc="2024-02-02T15:31:00Z"/>
  <w16cex:commentExtensible w16cex:durableId="527DB7C1" w16cex:dateUtc="2024-02-29T11:23:00Z"/>
  <w16cex:commentExtensible w16cex:durableId="6197F062" w16cex:dateUtc="2024-02-28T21:30:00Z"/>
  <w16cex:commentExtensible w16cex:durableId="20C22C8A" w16cex:dateUtc="2024-02-02T15:56:00Z"/>
  <w16cex:commentExtensible w16cex:durableId="22E30AC3" w16cex:dateUtc="2024-02-02T15:58:00Z"/>
  <w16cex:commentExtensible w16cex:durableId="080FCFB2" w16cex:dateUtc="2024-02-29T11: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358344A" w16cid:durableId="5B50BC9E"/>
  <w16cid:commentId w16cid:paraId="69DAA524" w16cid:durableId="1391B782"/>
  <w16cid:commentId w16cid:paraId="77A33746" w16cid:durableId="4048A092"/>
  <w16cid:commentId w16cid:paraId="27643D45" w16cid:durableId="3440BB3E"/>
  <w16cid:commentId w16cid:paraId="4BB4ED3D" w16cid:durableId="07AA5393"/>
  <w16cid:commentId w16cid:paraId="68FE53A8" w16cid:durableId="06733A38"/>
  <w16cid:commentId w16cid:paraId="54F33B49" w16cid:durableId="43C946EC"/>
  <w16cid:commentId w16cid:paraId="0CC50B6E" w16cid:durableId="6D68F9F3"/>
  <w16cid:commentId w16cid:paraId="7E542990" w16cid:durableId="6E4197A2"/>
  <w16cid:commentId w16cid:paraId="5F5B89C4" w16cid:durableId="575EF3A0"/>
  <w16cid:commentId w16cid:paraId="7B068E83" w16cid:durableId="57D64E48"/>
  <w16cid:commentId w16cid:paraId="39C0306D" w16cid:durableId="4C0D6251"/>
  <w16cid:commentId w16cid:paraId="222435B5" w16cid:durableId="4837D9AB"/>
  <w16cid:commentId w16cid:paraId="66245773" w16cid:durableId="18398CAB"/>
  <w16cid:commentId w16cid:paraId="01A3D352" w16cid:durableId="5DBF1C25"/>
  <w16cid:commentId w16cid:paraId="74993E65" w16cid:durableId="7778D8D6"/>
  <w16cid:commentId w16cid:paraId="65AA9626" w16cid:durableId="010F6CB6"/>
  <w16cid:commentId w16cid:paraId="1583F0D6" w16cid:durableId="578EE84C"/>
  <w16cid:commentId w16cid:paraId="5C0E78A1" w16cid:durableId="59101241"/>
  <w16cid:commentId w16cid:paraId="3236B0C0" w16cid:durableId="01B7965E"/>
  <w16cid:commentId w16cid:paraId="77277DAE" w16cid:durableId="0F49D1FE"/>
  <w16cid:commentId w16cid:paraId="2C24E129" w16cid:durableId="2DF66CBD"/>
  <w16cid:commentId w16cid:paraId="3B076243" w16cid:durableId="4BE9130E"/>
  <w16cid:commentId w16cid:paraId="4EAB4A34" w16cid:durableId="286B33C0"/>
  <w16cid:commentId w16cid:paraId="1C4A83BC" w16cid:durableId="0450F50C"/>
  <w16cid:commentId w16cid:paraId="4BFA4407" w16cid:durableId="162AF4ED"/>
  <w16cid:commentId w16cid:paraId="5B1092E3" w16cid:durableId="7DC56770"/>
  <w16cid:commentId w16cid:paraId="25E00035" w16cid:durableId="54FFDF1C"/>
  <w16cid:commentId w16cid:paraId="4B3027E8" w16cid:durableId="7D73BA3C"/>
  <w16cid:commentId w16cid:paraId="5E11C1AD" w16cid:durableId="25F97844"/>
  <w16cid:commentId w16cid:paraId="3BEDC4DD" w16cid:durableId="4D0783EC"/>
  <w16cid:commentId w16cid:paraId="3586DFFA" w16cid:durableId="74911F35"/>
  <w16cid:commentId w16cid:paraId="313FEF69" w16cid:durableId="6DA7D096"/>
  <w16cid:commentId w16cid:paraId="784914BC" w16cid:durableId="3FDF0063"/>
  <w16cid:commentId w16cid:paraId="71E18A05" w16cid:durableId="6AC8F70E"/>
  <w16cid:commentId w16cid:paraId="07504A48" w16cid:durableId="1830D94F"/>
  <w16cid:commentId w16cid:paraId="324AA10A" w16cid:durableId="7B168815"/>
  <w16cid:commentId w16cid:paraId="33DDE7DC" w16cid:durableId="118D422F"/>
  <w16cid:commentId w16cid:paraId="0588ADC7" w16cid:durableId="0CE7518A"/>
  <w16cid:commentId w16cid:paraId="41087C4D" w16cid:durableId="2B03E250"/>
  <w16cid:commentId w16cid:paraId="46824964" w16cid:durableId="196626A9"/>
  <w16cid:commentId w16cid:paraId="01E31FA5" w16cid:durableId="28E2E30E"/>
  <w16cid:commentId w16cid:paraId="5D7224C4" w16cid:durableId="536BD93D"/>
  <w16cid:commentId w16cid:paraId="0B7B3E15" w16cid:durableId="09FD05AD"/>
  <w16cid:commentId w16cid:paraId="407F3F31" w16cid:durableId="4FD74820"/>
  <w16cid:commentId w16cid:paraId="07891723" w16cid:durableId="0DE61496"/>
  <w16cid:commentId w16cid:paraId="69073902" w16cid:durableId="19EB2E44"/>
  <w16cid:commentId w16cid:paraId="292E244D" w16cid:durableId="16450AA2"/>
  <w16cid:commentId w16cid:paraId="6BEF3DCE" w16cid:durableId="7F1CE6B8"/>
  <w16cid:commentId w16cid:paraId="1C057A20" w16cid:durableId="064F940B"/>
  <w16cid:commentId w16cid:paraId="60DF8642" w16cid:durableId="3974C31B"/>
  <w16cid:commentId w16cid:paraId="7E32731C" w16cid:durableId="28F14787"/>
  <w16cid:commentId w16cid:paraId="3AE525A9" w16cid:durableId="2FB52253"/>
  <w16cid:commentId w16cid:paraId="7D0ACE68" w16cid:durableId="383855E1"/>
  <w16cid:commentId w16cid:paraId="35B54E4B" w16cid:durableId="2F9765EA"/>
  <w16cid:commentId w16cid:paraId="7CDF7C41" w16cid:durableId="1CD7A783"/>
  <w16cid:commentId w16cid:paraId="375D34A4" w16cid:durableId="1341401F"/>
  <w16cid:commentId w16cid:paraId="44945C42" w16cid:durableId="6E854003"/>
  <w16cid:commentId w16cid:paraId="1D3B508D" w16cid:durableId="6975667B"/>
  <w16cid:commentId w16cid:paraId="4A655C74" w16cid:durableId="57E62B07"/>
  <w16cid:commentId w16cid:paraId="4C1C0FC3" w16cid:durableId="4374D63C"/>
  <w16cid:commentId w16cid:paraId="24A80387" w16cid:durableId="1709041C"/>
  <w16cid:commentId w16cid:paraId="5A016F78" w16cid:durableId="5115DF00"/>
  <w16cid:commentId w16cid:paraId="3655417F" w16cid:durableId="23ABAA3F"/>
  <w16cid:commentId w16cid:paraId="477180E1" w16cid:durableId="3C8C0666"/>
  <w16cid:commentId w16cid:paraId="5FC62191" w16cid:durableId="59E02636"/>
  <w16cid:commentId w16cid:paraId="4CE9891D" w16cid:durableId="5FFEACC9"/>
  <w16cid:commentId w16cid:paraId="71A0D05B" w16cid:durableId="3C1C37E1"/>
  <w16cid:commentId w16cid:paraId="2595A5BE" w16cid:durableId="36D3EA77"/>
  <w16cid:commentId w16cid:paraId="093DD095" w16cid:durableId="5147D333"/>
  <w16cid:commentId w16cid:paraId="150E453D" w16cid:durableId="50C1F10D"/>
  <w16cid:commentId w16cid:paraId="46FC370D" w16cid:durableId="1C98CF4C"/>
  <w16cid:commentId w16cid:paraId="45069822" w16cid:durableId="59B4CFB4"/>
  <w16cid:commentId w16cid:paraId="7165672D" w16cid:durableId="7814B8B2"/>
  <w16cid:commentId w16cid:paraId="35E25FF8" w16cid:durableId="4CD17D87"/>
  <w16cid:commentId w16cid:paraId="7480F176" w16cid:durableId="47A08A98"/>
  <w16cid:commentId w16cid:paraId="17A92272" w16cid:durableId="2B4DC783"/>
  <w16cid:commentId w16cid:paraId="188F05D9" w16cid:durableId="3359CC05"/>
  <w16cid:commentId w16cid:paraId="73CBDB1E" w16cid:durableId="4670908B"/>
  <w16cid:commentId w16cid:paraId="5D4CD088" w16cid:durableId="107F8348"/>
  <w16cid:commentId w16cid:paraId="774182BD" w16cid:durableId="4A4AEC34"/>
  <w16cid:commentId w16cid:paraId="04DF5DFD" w16cid:durableId="48454530"/>
  <w16cid:commentId w16cid:paraId="22AAFE30" w16cid:durableId="44462C1A"/>
  <w16cid:commentId w16cid:paraId="7565F3FF" w16cid:durableId="4291ACE6"/>
  <w16cid:commentId w16cid:paraId="6CB16DBF" w16cid:durableId="50CFA043"/>
  <w16cid:commentId w16cid:paraId="68365289" w16cid:durableId="6F2B1D99"/>
  <w16cid:commentId w16cid:paraId="7F70601D" w16cid:durableId="6AD7E2D9"/>
  <w16cid:commentId w16cid:paraId="4FB390D1" w16cid:durableId="292CB8B4"/>
  <w16cid:commentId w16cid:paraId="144FCE8E" w16cid:durableId="6A4E4600"/>
  <w16cid:commentId w16cid:paraId="760019EE" w16cid:durableId="31E4F2DA"/>
  <w16cid:commentId w16cid:paraId="6E337BF2" w16cid:durableId="3671F728"/>
  <w16cid:commentId w16cid:paraId="4A2AFA60" w16cid:durableId="59A13951"/>
  <w16cid:commentId w16cid:paraId="31C1B7F2" w16cid:durableId="621AEB9E"/>
  <w16cid:commentId w16cid:paraId="6389BC7B" w16cid:durableId="28EDAD7F"/>
  <w16cid:commentId w16cid:paraId="19906B60" w16cid:durableId="5C3391B7"/>
  <w16cid:commentId w16cid:paraId="6899B96F" w16cid:durableId="6613CE91"/>
  <w16cid:commentId w16cid:paraId="58E73BEC" w16cid:durableId="25BA6C5E"/>
  <w16cid:commentId w16cid:paraId="26908238" w16cid:durableId="078F76DC"/>
  <w16cid:commentId w16cid:paraId="3AD8DA3D" w16cid:durableId="7E48B4AF"/>
  <w16cid:commentId w16cid:paraId="0ACB2285" w16cid:durableId="081E29B8"/>
  <w16cid:commentId w16cid:paraId="1D5E833A" w16cid:durableId="35AE8CA5"/>
  <w16cid:commentId w16cid:paraId="469A9BE2" w16cid:durableId="4B0E571B"/>
  <w16cid:commentId w16cid:paraId="1037F230" w16cid:durableId="460875AC"/>
  <w16cid:commentId w16cid:paraId="617F9024" w16cid:durableId="6D4006A9"/>
  <w16cid:commentId w16cid:paraId="0158E62F" w16cid:durableId="66A3C5D9"/>
  <w16cid:commentId w16cid:paraId="34C604C5" w16cid:durableId="34F8E784"/>
  <w16cid:commentId w16cid:paraId="354F3DD9" w16cid:durableId="33D7E138"/>
  <w16cid:commentId w16cid:paraId="5B69DAD8" w16cid:durableId="74D50022"/>
  <w16cid:commentId w16cid:paraId="38275690" w16cid:durableId="46E0ADE1"/>
  <w16cid:commentId w16cid:paraId="3559C547" w16cid:durableId="729977F0"/>
  <w16cid:commentId w16cid:paraId="1525249E" w16cid:durableId="527DB7C1"/>
  <w16cid:commentId w16cid:paraId="3641ED0D" w16cid:durableId="6197F062"/>
  <w16cid:commentId w16cid:paraId="1E18A3A8" w16cid:durableId="20C22C8A"/>
  <w16cid:commentId w16cid:paraId="58F262B7" w16cid:durableId="22E30AC3"/>
  <w16cid:commentId w16cid:paraId="75913BC9" w16cid:durableId="080FCFB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6D4D65" w14:textId="77777777" w:rsidR="00CC2B0A" w:rsidRDefault="00CC2B0A" w:rsidP="00684DFC">
      <w:pPr>
        <w:spacing w:before="0"/>
      </w:pPr>
      <w:r>
        <w:separator/>
      </w:r>
    </w:p>
  </w:endnote>
  <w:endnote w:type="continuationSeparator" w:id="0">
    <w:p w14:paraId="6A3827B8" w14:textId="77777777" w:rsidR="00CC2B0A" w:rsidRDefault="00CC2B0A" w:rsidP="00684DFC">
      <w:pPr>
        <w:spacing w:before="0"/>
      </w:pPr>
      <w:r>
        <w:continuationSeparator/>
      </w:r>
    </w:p>
  </w:endnote>
  <w:endnote w:type="continuationNotice" w:id="1">
    <w:p w14:paraId="6D91BCCE" w14:textId="77777777" w:rsidR="00CC2B0A" w:rsidRDefault="00CC2B0A">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120788" w14:textId="77777777" w:rsidR="00CC2B0A" w:rsidRDefault="00CC2B0A" w:rsidP="00684DFC">
      <w:pPr>
        <w:spacing w:before="0"/>
      </w:pPr>
      <w:r>
        <w:separator/>
      </w:r>
    </w:p>
  </w:footnote>
  <w:footnote w:type="continuationSeparator" w:id="0">
    <w:p w14:paraId="71568CDD" w14:textId="77777777" w:rsidR="00CC2B0A" w:rsidRDefault="00CC2B0A" w:rsidP="00684DFC">
      <w:pPr>
        <w:spacing w:before="0"/>
      </w:pPr>
      <w:r>
        <w:continuationSeparator/>
      </w:r>
    </w:p>
  </w:footnote>
  <w:footnote w:type="continuationNotice" w:id="1">
    <w:p w14:paraId="25D8CADF" w14:textId="77777777" w:rsidR="00CC2B0A" w:rsidRDefault="00CC2B0A">
      <w:pPr>
        <w:spacing w:before="0"/>
      </w:pPr>
    </w:p>
  </w:footnote>
  <w:footnote w:id="2">
    <w:p w14:paraId="76F37EA7" w14:textId="77777777" w:rsidR="0071160E" w:rsidRPr="001F1854" w:rsidRDefault="0071160E" w:rsidP="0071160E">
      <w:pPr>
        <w:pStyle w:val="FootnoteText"/>
        <w:rPr>
          <w:lang w:val="it-IT"/>
        </w:rPr>
      </w:pPr>
      <w:r>
        <w:rPr>
          <w:rStyle w:val="FootnoteReference"/>
        </w:rPr>
        <w:footnoteRef/>
      </w:r>
      <w:r w:rsidRPr="001F1854">
        <w:rPr>
          <w:lang w:val="it-IT"/>
        </w:rPr>
        <w:t xml:space="preserve"> https://confluence.ecmwf.int/display/FCST/Implementation+of+IFS+Cycle+47r3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18336367"/>
      <w:docPartObj>
        <w:docPartGallery w:val="Page Numbers (Top of Page)"/>
        <w:docPartUnique/>
      </w:docPartObj>
    </w:sdtPr>
    <w:sdtEndPr>
      <w:rPr>
        <w:sz w:val="4"/>
        <w:szCs w:val="4"/>
      </w:rPr>
    </w:sdtEndPr>
    <w:sdtContent>
      <w:p w14:paraId="6BCA8260" w14:textId="3CB84D42" w:rsidR="00C02A2C" w:rsidRPr="003409AA" w:rsidRDefault="00C02A2C" w:rsidP="006771A4">
        <w:pPr>
          <w:pStyle w:val="Header"/>
          <w:tabs>
            <w:tab w:val="clear" w:pos="9638"/>
            <w:tab w:val="right" w:pos="9921"/>
          </w:tabs>
          <w:ind w:firstLine="0"/>
          <w:rPr>
            <w:rFonts w:cstheme="minorHAnsi"/>
            <w:sz w:val="24"/>
            <w:szCs w:val="24"/>
          </w:rPr>
        </w:pPr>
        <w:r w:rsidRPr="003409AA">
          <w:rPr>
            <w:rFonts w:cstheme="minorHAnsi"/>
          </w:rPr>
          <w:t>PILLOSU ET AL.</w:t>
        </w:r>
        <w:r w:rsidR="004A16B6">
          <w:rPr>
            <w:rFonts w:cstheme="minorHAnsi"/>
          </w:rPr>
          <w:t xml:space="preserve"> 2024</w:t>
        </w:r>
        <w:r w:rsidRPr="003409AA">
          <w:rPr>
            <w:rFonts w:cstheme="minorHAnsi"/>
          </w:rPr>
          <w:tab/>
        </w:r>
        <w:r w:rsidRPr="003409AA">
          <w:rPr>
            <w:rFonts w:cstheme="minorHAnsi"/>
          </w:rPr>
          <w:tab/>
        </w:r>
        <w:r>
          <w:rPr>
            <w:rFonts w:cstheme="minorHAnsi"/>
          </w:rPr>
          <w:t xml:space="preserve">     </w:t>
        </w:r>
        <w:r w:rsidRPr="003409AA">
          <w:rPr>
            <w:rFonts w:cstheme="minorHAnsi"/>
            <w:sz w:val="24"/>
            <w:szCs w:val="24"/>
          </w:rPr>
          <w:fldChar w:fldCharType="begin"/>
        </w:r>
        <w:r w:rsidRPr="003409AA">
          <w:rPr>
            <w:rFonts w:cstheme="minorHAnsi"/>
          </w:rPr>
          <w:instrText>PAGE</w:instrText>
        </w:r>
        <w:r w:rsidRPr="003409AA">
          <w:rPr>
            <w:rFonts w:cstheme="minorHAnsi"/>
            <w:sz w:val="24"/>
            <w:szCs w:val="24"/>
          </w:rPr>
          <w:fldChar w:fldCharType="separate"/>
        </w:r>
        <w:r w:rsidRPr="003409AA">
          <w:rPr>
            <w:rFonts w:cstheme="minorHAnsi"/>
            <w:lang w:val="it-IT"/>
          </w:rPr>
          <w:t>2</w:t>
        </w:r>
        <w:r w:rsidRPr="003409AA">
          <w:rPr>
            <w:rFonts w:cstheme="minorHAnsi"/>
            <w:sz w:val="24"/>
            <w:szCs w:val="24"/>
          </w:rPr>
          <w:fldChar w:fldCharType="end"/>
        </w:r>
        <w:r w:rsidRPr="003409AA">
          <w:rPr>
            <w:rFonts w:cstheme="minorHAnsi"/>
            <w:lang w:val="it-IT"/>
          </w:rPr>
          <w:t xml:space="preserve"> of </w:t>
        </w:r>
        <w:r w:rsidRPr="003409AA">
          <w:rPr>
            <w:rFonts w:cstheme="minorHAnsi"/>
            <w:sz w:val="24"/>
            <w:szCs w:val="24"/>
          </w:rPr>
          <w:fldChar w:fldCharType="begin"/>
        </w:r>
        <w:r w:rsidRPr="003409AA">
          <w:rPr>
            <w:rFonts w:cstheme="minorHAnsi"/>
          </w:rPr>
          <w:instrText>NUMPAGES</w:instrText>
        </w:r>
        <w:r w:rsidRPr="003409AA">
          <w:rPr>
            <w:rFonts w:cstheme="minorHAnsi"/>
            <w:sz w:val="24"/>
            <w:szCs w:val="24"/>
          </w:rPr>
          <w:fldChar w:fldCharType="separate"/>
        </w:r>
        <w:r w:rsidRPr="003409AA">
          <w:rPr>
            <w:rFonts w:cstheme="minorHAnsi"/>
            <w:lang w:val="it-IT"/>
          </w:rPr>
          <w:t>2</w:t>
        </w:r>
        <w:r w:rsidRPr="003409AA">
          <w:rPr>
            <w:rFonts w:cstheme="minorHAnsi"/>
            <w:sz w:val="24"/>
            <w:szCs w:val="24"/>
          </w:rPr>
          <w:fldChar w:fldCharType="end"/>
        </w:r>
      </w:p>
      <w:p w14:paraId="3FB8497B" w14:textId="282C478D" w:rsidR="00C02A2C" w:rsidRPr="003409AA" w:rsidRDefault="00C02A2C" w:rsidP="00D22A15">
        <w:pPr>
          <w:pStyle w:val="Header"/>
          <w:ind w:firstLine="0"/>
          <w:rPr>
            <w:rFonts w:cstheme="minorHAnsi"/>
            <w:sz w:val="4"/>
            <w:szCs w:val="4"/>
          </w:rPr>
        </w:pPr>
        <w:r w:rsidRPr="003409AA">
          <w:rPr>
            <w:rFonts w:cstheme="minorHAnsi"/>
            <w:sz w:val="4"/>
            <w:szCs w:val="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Fonts w:cstheme="minorHAnsi"/>
            <w:sz w:val="4"/>
            <w:szCs w:val="4"/>
          </w:rPr>
          <w:t>________________</w:t>
        </w:r>
      </w:p>
    </w:sdtContent>
  </w:sdt>
  <w:p w14:paraId="74DDFAE8" w14:textId="77777777" w:rsidR="00C02A2C" w:rsidRPr="003409AA" w:rsidRDefault="00C02A2C" w:rsidP="006771A4">
    <w:pPr>
      <w:pStyle w:val="Header"/>
      <w:tabs>
        <w:tab w:val="clear" w:pos="9638"/>
        <w:tab w:val="right" w:pos="9921"/>
      </w:tabs>
      <w:rPr>
        <w:rFonts w:cstheme="minorHAns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F2032B"/>
    <w:multiLevelType w:val="hybridMultilevel"/>
    <w:tmpl w:val="740C70F2"/>
    <w:lvl w:ilvl="0" w:tplc="E1DE8F9A">
      <w:start w:val="1"/>
      <w:numFmt w:val="decimal"/>
      <w:lvlText w:val="%1."/>
      <w:lvlJc w:val="left"/>
      <w:pPr>
        <w:ind w:left="720" w:hanging="360"/>
      </w:pPr>
      <w:rPr>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832663"/>
    <w:multiLevelType w:val="multilevel"/>
    <w:tmpl w:val="DAE2B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C40466"/>
    <w:multiLevelType w:val="hybridMultilevel"/>
    <w:tmpl w:val="E14E0B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DC76A8"/>
    <w:multiLevelType w:val="hybridMultilevel"/>
    <w:tmpl w:val="D764A14C"/>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D127BA6"/>
    <w:multiLevelType w:val="hybridMultilevel"/>
    <w:tmpl w:val="BE64791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1D916F4A"/>
    <w:multiLevelType w:val="hybridMultilevel"/>
    <w:tmpl w:val="6E5C3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F548D2"/>
    <w:multiLevelType w:val="hybridMultilevel"/>
    <w:tmpl w:val="BC604A7A"/>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7" w15:restartNumberingAfterBreak="0">
    <w:nsid w:val="202A29CC"/>
    <w:multiLevelType w:val="hybridMultilevel"/>
    <w:tmpl w:val="CD56E140"/>
    <w:lvl w:ilvl="0" w:tplc="128E1A92">
      <w:start w:val="1"/>
      <w:numFmt w:val="lowerRoman"/>
      <w:lvlText w:val="%1."/>
      <w:lvlJc w:val="right"/>
      <w:pPr>
        <w:ind w:left="1040" w:hanging="36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5BD6B7B"/>
    <w:multiLevelType w:val="hybridMultilevel"/>
    <w:tmpl w:val="10A4AB20"/>
    <w:lvl w:ilvl="0" w:tplc="8CFC2ED6">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B5F1E0D"/>
    <w:multiLevelType w:val="hybridMultilevel"/>
    <w:tmpl w:val="247634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EB1B4C"/>
    <w:multiLevelType w:val="hybridMultilevel"/>
    <w:tmpl w:val="BAA494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D08573E"/>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2F4D530C"/>
    <w:multiLevelType w:val="hybridMultilevel"/>
    <w:tmpl w:val="FE00D12A"/>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3" w15:restartNumberingAfterBreak="0">
    <w:nsid w:val="2F5D3441"/>
    <w:multiLevelType w:val="hybridMultilevel"/>
    <w:tmpl w:val="A61ADC1C"/>
    <w:lvl w:ilvl="0" w:tplc="E540620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0416F43"/>
    <w:multiLevelType w:val="hybridMultilevel"/>
    <w:tmpl w:val="471E9B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1996EBA"/>
    <w:multiLevelType w:val="hybridMultilevel"/>
    <w:tmpl w:val="52E46F00"/>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6" w15:restartNumberingAfterBreak="0">
    <w:nsid w:val="32D67866"/>
    <w:multiLevelType w:val="hybridMultilevel"/>
    <w:tmpl w:val="2312D5AE"/>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7" w15:restartNumberingAfterBreak="0">
    <w:nsid w:val="34A671F9"/>
    <w:multiLevelType w:val="hybridMultilevel"/>
    <w:tmpl w:val="EE6AE25C"/>
    <w:lvl w:ilvl="0" w:tplc="08F29C5E">
      <w:start w:val="1"/>
      <w:numFmt w:val="decimal"/>
      <w:lvlText w:val="%1."/>
      <w:lvlJc w:val="righ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7336738"/>
    <w:multiLevelType w:val="hybridMultilevel"/>
    <w:tmpl w:val="43AC9C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88B7435"/>
    <w:multiLevelType w:val="hybridMultilevel"/>
    <w:tmpl w:val="B26EC312"/>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0" w15:restartNumberingAfterBreak="0">
    <w:nsid w:val="3A1207D2"/>
    <w:multiLevelType w:val="multilevel"/>
    <w:tmpl w:val="0809001D"/>
    <w:numStyleLink w:val="Stile1"/>
  </w:abstractNum>
  <w:abstractNum w:abstractNumId="21" w15:restartNumberingAfterBreak="0">
    <w:nsid w:val="3ABF6718"/>
    <w:multiLevelType w:val="hybridMultilevel"/>
    <w:tmpl w:val="EE6AE25C"/>
    <w:lvl w:ilvl="0" w:tplc="08F29C5E">
      <w:start w:val="1"/>
      <w:numFmt w:val="decimal"/>
      <w:lvlText w:val="%1."/>
      <w:lvlJc w:val="righ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E92248E"/>
    <w:multiLevelType w:val="hybridMultilevel"/>
    <w:tmpl w:val="19369F88"/>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3" w15:restartNumberingAfterBreak="0">
    <w:nsid w:val="3F3F02C1"/>
    <w:multiLevelType w:val="hybridMultilevel"/>
    <w:tmpl w:val="93468E2A"/>
    <w:lvl w:ilvl="0" w:tplc="08090003">
      <w:start w:val="1"/>
      <w:numFmt w:val="bullet"/>
      <w:lvlText w:val="o"/>
      <w:lvlJc w:val="left"/>
      <w:pPr>
        <w:ind w:left="1724" w:hanging="360"/>
      </w:pPr>
      <w:rPr>
        <w:rFonts w:ascii="Courier New" w:hAnsi="Courier New" w:cs="Courier New"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4" w15:restartNumberingAfterBreak="0">
    <w:nsid w:val="3F804F4C"/>
    <w:multiLevelType w:val="hybridMultilevel"/>
    <w:tmpl w:val="D9DA13BE"/>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5" w15:restartNumberingAfterBreak="0">
    <w:nsid w:val="4349118C"/>
    <w:multiLevelType w:val="hybridMultilevel"/>
    <w:tmpl w:val="9D6A5C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A82B67"/>
    <w:multiLevelType w:val="multilevel"/>
    <w:tmpl w:val="0809001D"/>
    <w:styleLink w:val="Stile1"/>
    <w:lvl w:ilvl="0">
      <w:start w:val="1"/>
      <w:numFmt w:val="decimal"/>
      <w:lvlText w:val="%1)"/>
      <w:lvlJc w:val="left"/>
      <w:pPr>
        <w:ind w:left="360" w:hanging="360"/>
      </w:pPr>
    </w:lvl>
    <w:lvl w:ilvl="1">
      <w:start w:val="1"/>
      <w:numFmt w:val="upperRoman"/>
      <w:lvlText w:val="%2)"/>
      <w:lvlJc w:val="left"/>
      <w:pPr>
        <w:ind w:left="720" w:hanging="360"/>
      </w:pPr>
      <w:rPr>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AE16A0F"/>
    <w:multiLevelType w:val="hybridMultilevel"/>
    <w:tmpl w:val="41585B1A"/>
    <w:lvl w:ilvl="0" w:tplc="A3C89A14">
      <w:start w:val="1"/>
      <w:numFmt w:val="lowerRoman"/>
      <w:lvlText w:val="(%1)"/>
      <w:lvlJc w:val="left"/>
      <w:pPr>
        <w:ind w:left="1571" w:hanging="360"/>
      </w:pPr>
      <w:rPr>
        <w:rFonts w:hint="default"/>
      </w:r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28" w15:restartNumberingAfterBreak="0">
    <w:nsid w:val="4F1B167C"/>
    <w:multiLevelType w:val="hybridMultilevel"/>
    <w:tmpl w:val="80EAF4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28504CF"/>
    <w:multiLevelType w:val="hybridMultilevel"/>
    <w:tmpl w:val="5A1439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2A70A45"/>
    <w:multiLevelType w:val="hybridMultilevel"/>
    <w:tmpl w:val="57F0E4B4"/>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31" w15:restartNumberingAfterBreak="0">
    <w:nsid w:val="5BBE48BC"/>
    <w:multiLevelType w:val="multilevel"/>
    <w:tmpl w:val="0EFE6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4B471B"/>
    <w:multiLevelType w:val="hybridMultilevel"/>
    <w:tmpl w:val="54C09FE0"/>
    <w:lvl w:ilvl="0" w:tplc="D47E7D1E">
      <w:numFmt w:val="bullet"/>
      <w:lvlText w:val="-"/>
      <w:lvlJc w:val="left"/>
      <w:pPr>
        <w:ind w:left="644" w:hanging="360"/>
      </w:pPr>
      <w:rPr>
        <w:rFonts w:ascii="Calibri" w:eastAsiaTheme="minorHAnsi" w:hAnsi="Calibri" w:cs="Calibri"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33" w15:restartNumberingAfterBreak="0">
    <w:nsid w:val="5F0F00F7"/>
    <w:multiLevelType w:val="hybridMultilevel"/>
    <w:tmpl w:val="E2B00534"/>
    <w:lvl w:ilvl="0" w:tplc="C4A2F724">
      <w:numFmt w:val="bullet"/>
      <w:lvlText w:val="-"/>
      <w:lvlJc w:val="left"/>
      <w:pPr>
        <w:ind w:left="644" w:hanging="360"/>
      </w:pPr>
      <w:rPr>
        <w:rFonts w:ascii="Calibri" w:eastAsiaTheme="minorHAnsi" w:hAnsi="Calibri" w:cs="Calibri"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34" w15:restartNumberingAfterBreak="0">
    <w:nsid w:val="67295208"/>
    <w:multiLevelType w:val="hybridMultilevel"/>
    <w:tmpl w:val="8564D096"/>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35" w15:restartNumberingAfterBreak="0">
    <w:nsid w:val="6F974EF0"/>
    <w:multiLevelType w:val="hybridMultilevel"/>
    <w:tmpl w:val="17E281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47B7696"/>
    <w:multiLevelType w:val="hybridMultilevel"/>
    <w:tmpl w:val="6994DC74"/>
    <w:lvl w:ilvl="0" w:tplc="EF8A4902">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D852FD1"/>
    <w:multiLevelType w:val="hybridMultilevel"/>
    <w:tmpl w:val="1FCE9290"/>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num w:numId="1" w16cid:durableId="1784568049">
    <w:abstractNumId w:val="13"/>
  </w:num>
  <w:num w:numId="2" w16cid:durableId="260259158">
    <w:abstractNumId w:val="7"/>
  </w:num>
  <w:num w:numId="3" w16cid:durableId="96558136">
    <w:abstractNumId w:val="27"/>
  </w:num>
  <w:num w:numId="4" w16cid:durableId="739909452">
    <w:abstractNumId w:val="0"/>
  </w:num>
  <w:num w:numId="5" w16cid:durableId="1706558871">
    <w:abstractNumId w:val="2"/>
  </w:num>
  <w:num w:numId="6" w16cid:durableId="1782214140">
    <w:abstractNumId w:val="8"/>
  </w:num>
  <w:num w:numId="7" w16cid:durableId="1833794076">
    <w:abstractNumId w:val="36"/>
  </w:num>
  <w:num w:numId="8" w16cid:durableId="1016274156">
    <w:abstractNumId w:val="36"/>
    <w:lvlOverride w:ilvl="0">
      <w:startOverride w:val="1"/>
    </w:lvlOverride>
  </w:num>
  <w:num w:numId="9" w16cid:durableId="555505553">
    <w:abstractNumId w:val="7"/>
    <w:lvlOverride w:ilvl="0">
      <w:startOverride w:val="1"/>
    </w:lvlOverride>
  </w:num>
  <w:num w:numId="10" w16cid:durableId="315692501">
    <w:abstractNumId w:val="26"/>
  </w:num>
  <w:num w:numId="11" w16cid:durableId="479927069">
    <w:abstractNumId w:val="20"/>
  </w:num>
  <w:num w:numId="12" w16cid:durableId="1488864590">
    <w:abstractNumId w:val="11"/>
  </w:num>
  <w:num w:numId="13" w16cid:durableId="952371394">
    <w:abstractNumId w:val="28"/>
  </w:num>
  <w:num w:numId="14" w16cid:durableId="446972362">
    <w:abstractNumId w:val="25"/>
  </w:num>
  <w:num w:numId="15" w16cid:durableId="198324684">
    <w:abstractNumId w:val="16"/>
  </w:num>
  <w:num w:numId="16" w16cid:durableId="487984769">
    <w:abstractNumId w:val="12"/>
  </w:num>
  <w:num w:numId="17" w16cid:durableId="1951354820">
    <w:abstractNumId w:val="34"/>
  </w:num>
  <w:num w:numId="18" w16cid:durableId="1969121098">
    <w:abstractNumId w:val="30"/>
  </w:num>
  <w:num w:numId="19" w16cid:durableId="1412584641">
    <w:abstractNumId w:val="33"/>
  </w:num>
  <w:num w:numId="20" w16cid:durableId="584069954">
    <w:abstractNumId w:val="32"/>
  </w:num>
  <w:num w:numId="21" w16cid:durableId="250893771">
    <w:abstractNumId w:val="21"/>
  </w:num>
  <w:num w:numId="22" w16cid:durableId="1637679864">
    <w:abstractNumId w:val="23"/>
  </w:num>
  <w:num w:numId="23" w16cid:durableId="992949400">
    <w:abstractNumId w:val="3"/>
  </w:num>
  <w:num w:numId="24" w16cid:durableId="665398661">
    <w:abstractNumId w:val="31"/>
  </w:num>
  <w:num w:numId="25" w16cid:durableId="1309094712">
    <w:abstractNumId w:val="1"/>
  </w:num>
  <w:num w:numId="26" w16cid:durableId="1114398373">
    <w:abstractNumId w:val="37"/>
  </w:num>
  <w:num w:numId="27" w16cid:durableId="259796265">
    <w:abstractNumId w:val="6"/>
  </w:num>
  <w:num w:numId="28" w16cid:durableId="714425478">
    <w:abstractNumId w:val="17"/>
  </w:num>
  <w:num w:numId="29" w16cid:durableId="1213998543">
    <w:abstractNumId w:val="19"/>
  </w:num>
  <w:num w:numId="30" w16cid:durableId="1858881017">
    <w:abstractNumId w:val="15"/>
  </w:num>
  <w:num w:numId="31" w16cid:durableId="105739462">
    <w:abstractNumId w:val="10"/>
  </w:num>
  <w:num w:numId="32" w16cid:durableId="1888033337">
    <w:abstractNumId w:val="22"/>
  </w:num>
  <w:num w:numId="33" w16cid:durableId="767388194">
    <w:abstractNumId w:val="35"/>
  </w:num>
  <w:num w:numId="34" w16cid:durableId="215549966">
    <w:abstractNumId w:val="14"/>
  </w:num>
  <w:num w:numId="35" w16cid:durableId="858737539">
    <w:abstractNumId w:val="4"/>
  </w:num>
  <w:num w:numId="36" w16cid:durableId="929310322">
    <w:abstractNumId w:val="9"/>
  </w:num>
  <w:num w:numId="37" w16cid:durableId="1926987089">
    <w:abstractNumId w:val="29"/>
  </w:num>
  <w:num w:numId="38" w16cid:durableId="1372070614">
    <w:abstractNumId w:val="18"/>
  </w:num>
  <w:num w:numId="39" w16cid:durableId="501895488">
    <w:abstractNumId w:val="24"/>
  </w:num>
  <w:num w:numId="40" w16cid:durableId="207575086">
    <w:abstractNumId w:val="5"/>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atima Pillosu">
    <w15:presenceInfo w15:providerId="Windows Live" w15:userId="a6295d4dc9e226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S3MDYxszQzNzQ2MDBW0lEKTi0uzszPAykwNK4FACRPmewtAAAA"/>
  </w:docVars>
  <w:rsids>
    <w:rsidRoot w:val="00406AE4"/>
    <w:rsid w:val="00000B81"/>
    <w:rsid w:val="00001425"/>
    <w:rsid w:val="00001B85"/>
    <w:rsid w:val="00002037"/>
    <w:rsid w:val="000028A7"/>
    <w:rsid w:val="00002F93"/>
    <w:rsid w:val="00003211"/>
    <w:rsid w:val="00003347"/>
    <w:rsid w:val="000034E4"/>
    <w:rsid w:val="0000442E"/>
    <w:rsid w:val="00004D5F"/>
    <w:rsid w:val="00004F50"/>
    <w:rsid w:val="000054CF"/>
    <w:rsid w:val="00005639"/>
    <w:rsid w:val="0000568A"/>
    <w:rsid w:val="000056C3"/>
    <w:rsid w:val="00005817"/>
    <w:rsid w:val="00005823"/>
    <w:rsid w:val="00005A58"/>
    <w:rsid w:val="00006A7A"/>
    <w:rsid w:val="00007027"/>
    <w:rsid w:val="00007789"/>
    <w:rsid w:val="00007809"/>
    <w:rsid w:val="00007C75"/>
    <w:rsid w:val="00007DA8"/>
    <w:rsid w:val="0001020D"/>
    <w:rsid w:val="000107FE"/>
    <w:rsid w:val="00010AE4"/>
    <w:rsid w:val="00010E07"/>
    <w:rsid w:val="00011587"/>
    <w:rsid w:val="000115D4"/>
    <w:rsid w:val="000126C5"/>
    <w:rsid w:val="00012F5D"/>
    <w:rsid w:val="00013A52"/>
    <w:rsid w:val="00013EA6"/>
    <w:rsid w:val="000144DD"/>
    <w:rsid w:val="00014F6B"/>
    <w:rsid w:val="000158FF"/>
    <w:rsid w:val="00015C41"/>
    <w:rsid w:val="00015F67"/>
    <w:rsid w:val="00015FB9"/>
    <w:rsid w:val="00016489"/>
    <w:rsid w:val="00016940"/>
    <w:rsid w:val="00016C7F"/>
    <w:rsid w:val="00017A9A"/>
    <w:rsid w:val="0002109D"/>
    <w:rsid w:val="00021185"/>
    <w:rsid w:val="0002125F"/>
    <w:rsid w:val="000216C9"/>
    <w:rsid w:val="00021980"/>
    <w:rsid w:val="00021FB1"/>
    <w:rsid w:val="00022135"/>
    <w:rsid w:val="00022929"/>
    <w:rsid w:val="00022B15"/>
    <w:rsid w:val="00022B59"/>
    <w:rsid w:val="000232F6"/>
    <w:rsid w:val="000235B8"/>
    <w:rsid w:val="000235D8"/>
    <w:rsid w:val="00023F5D"/>
    <w:rsid w:val="0002414F"/>
    <w:rsid w:val="0002442F"/>
    <w:rsid w:val="00024602"/>
    <w:rsid w:val="00024C96"/>
    <w:rsid w:val="00024EAB"/>
    <w:rsid w:val="00025104"/>
    <w:rsid w:val="0002561A"/>
    <w:rsid w:val="000258BD"/>
    <w:rsid w:val="00025902"/>
    <w:rsid w:val="00025B5D"/>
    <w:rsid w:val="00025DB1"/>
    <w:rsid w:val="00025F57"/>
    <w:rsid w:val="000271B6"/>
    <w:rsid w:val="000275D5"/>
    <w:rsid w:val="00027F0F"/>
    <w:rsid w:val="00030341"/>
    <w:rsid w:val="00030368"/>
    <w:rsid w:val="00030763"/>
    <w:rsid w:val="000307D2"/>
    <w:rsid w:val="00030903"/>
    <w:rsid w:val="000315C2"/>
    <w:rsid w:val="00032237"/>
    <w:rsid w:val="000324BC"/>
    <w:rsid w:val="00032AC9"/>
    <w:rsid w:val="0003382A"/>
    <w:rsid w:val="0003399A"/>
    <w:rsid w:val="0003427D"/>
    <w:rsid w:val="0003454C"/>
    <w:rsid w:val="00034564"/>
    <w:rsid w:val="00034581"/>
    <w:rsid w:val="00034A28"/>
    <w:rsid w:val="00034AC6"/>
    <w:rsid w:val="00034B71"/>
    <w:rsid w:val="00034DBE"/>
    <w:rsid w:val="00034F91"/>
    <w:rsid w:val="00035158"/>
    <w:rsid w:val="00035267"/>
    <w:rsid w:val="00035517"/>
    <w:rsid w:val="000362E7"/>
    <w:rsid w:val="000362F9"/>
    <w:rsid w:val="000369D7"/>
    <w:rsid w:val="00036B08"/>
    <w:rsid w:val="00036D60"/>
    <w:rsid w:val="00037E3D"/>
    <w:rsid w:val="00037E63"/>
    <w:rsid w:val="00037EB9"/>
    <w:rsid w:val="00040045"/>
    <w:rsid w:val="000404DC"/>
    <w:rsid w:val="00040EEB"/>
    <w:rsid w:val="0004134A"/>
    <w:rsid w:val="0004137C"/>
    <w:rsid w:val="00041D42"/>
    <w:rsid w:val="00041D4F"/>
    <w:rsid w:val="000421B7"/>
    <w:rsid w:val="000422A7"/>
    <w:rsid w:val="00042D46"/>
    <w:rsid w:val="00042E2B"/>
    <w:rsid w:val="000437B5"/>
    <w:rsid w:val="000438FC"/>
    <w:rsid w:val="000440BF"/>
    <w:rsid w:val="00044733"/>
    <w:rsid w:val="00044745"/>
    <w:rsid w:val="00044C4E"/>
    <w:rsid w:val="00044F04"/>
    <w:rsid w:val="0004503C"/>
    <w:rsid w:val="000450BC"/>
    <w:rsid w:val="0004512A"/>
    <w:rsid w:val="0004519A"/>
    <w:rsid w:val="00045645"/>
    <w:rsid w:val="00046570"/>
    <w:rsid w:val="000468D8"/>
    <w:rsid w:val="00046A69"/>
    <w:rsid w:val="00046FA6"/>
    <w:rsid w:val="00047644"/>
    <w:rsid w:val="00047901"/>
    <w:rsid w:val="00047DC4"/>
    <w:rsid w:val="00047F98"/>
    <w:rsid w:val="00050385"/>
    <w:rsid w:val="0005080D"/>
    <w:rsid w:val="000508C9"/>
    <w:rsid w:val="00050CC8"/>
    <w:rsid w:val="0005125C"/>
    <w:rsid w:val="00051565"/>
    <w:rsid w:val="000517D3"/>
    <w:rsid w:val="00051904"/>
    <w:rsid w:val="00051BBA"/>
    <w:rsid w:val="0005217A"/>
    <w:rsid w:val="00052363"/>
    <w:rsid w:val="00052707"/>
    <w:rsid w:val="0005298E"/>
    <w:rsid w:val="0005493D"/>
    <w:rsid w:val="00055287"/>
    <w:rsid w:val="0005545F"/>
    <w:rsid w:val="00055C49"/>
    <w:rsid w:val="00055DCE"/>
    <w:rsid w:val="00055FB4"/>
    <w:rsid w:val="00056A08"/>
    <w:rsid w:val="00056CE6"/>
    <w:rsid w:val="00056D0C"/>
    <w:rsid w:val="00057849"/>
    <w:rsid w:val="00057D6B"/>
    <w:rsid w:val="00057F01"/>
    <w:rsid w:val="00057F3D"/>
    <w:rsid w:val="00060013"/>
    <w:rsid w:val="0006057E"/>
    <w:rsid w:val="00060AA1"/>
    <w:rsid w:val="00061415"/>
    <w:rsid w:val="0006200A"/>
    <w:rsid w:val="0006221B"/>
    <w:rsid w:val="00062970"/>
    <w:rsid w:val="00062B94"/>
    <w:rsid w:val="00062F98"/>
    <w:rsid w:val="00063640"/>
    <w:rsid w:val="00063737"/>
    <w:rsid w:val="00063B81"/>
    <w:rsid w:val="00063E18"/>
    <w:rsid w:val="00065438"/>
    <w:rsid w:val="0006625C"/>
    <w:rsid w:val="0006638B"/>
    <w:rsid w:val="000664AF"/>
    <w:rsid w:val="00066A31"/>
    <w:rsid w:val="00066B34"/>
    <w:rsid w:val="00066BC7"/>
    <w:rsid w:val="00066F91"/>
    <w:rsid w:val="00067039"/>
    <w:rsid w:val="00067630"/>
    <w:rsid w:val="0006784D"/>
    <w:rsid w:val="00067C83"/>
    <w:rsid w:val="00067F54"/>
    <w:rsid w:val="0007006D"/>
    <w:rsid w:val="000705D7"/>
    <w:rsid w:val="00070864"/>
    <w:rsid w:val="00070E32"/>
    <w:rsid w:val="00071223"/>
    <w:rsid w:val="000715F9"/>
    <w:rsid w:val="000717B1"/>
    <w:rsid w:val="00071A24"/>
    <w:rsid w:val="00071BAE"/>
    <w:rsid w:val="00071CF2"/>
    <w:rsid w:val="00071F1C"/>
    <w:rsid w:val="00072BFF"/>
    <w:rsid w:val="00072DAB"/>
    <w:rsid w:val="0007419C"/>
    <w:rsid w:val="00074616"/>
    <w:rsid w:val="00074757"/>
    <w:rsid w:val="000749BC"/>
    <w:rsid w:val="00074B82"/>
    <w:rsid w:val="00074E8F"/>
    <w:rsid w:val="00074EAB"/>
    <w:rsid w:val="00075C14"/>
    <w:rsid w:val="00075DFC"/>
    <w:rsid w:val="000763DA"/>
    <w:rsid w:val="000765BB"/>
    <w:rsid w:val="0007683B"/>
    <w:rsid w:val="00076D57"/>
    <w:rsid w:val="0007729B"/>
    <w:rsid w:val="00077398"/>
    <w:rsid w:val="0007748E"/>
    <w:rsid w:val="0007773E"/>
    <w:rsid w:val="000800A4"/>
    <w:rsid w:val="00080AB8"/>
    <w:rsid w:val="00080CED"/>
    <w:rsid w:val="00080D33"/>
    <w:rsid w:val="00080DA9"/>
    <w:rsid w:val="000817DA"/>
    <w:rsid w:val="00081D06"/>
    <w:rsid w:val="00081F71"/>
    <w:rsid w:val="00082249"/>
    <w:rsid w:val="00082568"/>
    <w:rsid w:val="0008315F"/>
    <w:rsid w:val="000835F6"/>
    <w:rsid w:val="00083E16"/>
    <w:rsid w:val="00083F1F"/>
    <w:rsid w:val="000846C6"/>
    <w:rsid w:val="00084A53"/>
    <w:rsid w:val="00084BF0"/>
    <w:rsid w:val="000851A4"/>
    <w:rsid w:val="000853B9"/>
    <w:rsid w:val="000861E0"/>
    <w:rsid w:val="0008671C"/>
    <w:rsid w:val="00087415"/>
    <w:rsid w:val="000874D0"/>
    <w:rsid w:val="00087ECE"/>
    <w:rsid w:val="00090302"/>
    <w:rsid w:val="00090FC1"/>
    <w:rsid w:val="00091238"/>
    <w:rsid w:val="00091826"/>
    <w:rsid w:val="000918FF"/>
    <w:rsid w:val="00091B42"/>
    <w:rsid w:val="00092207"/>
    <w:rsid w:val="00092FDE"/>
    <w:rsid w:val="000930A4"/>
    <w:rsid w:val="00093111"/>
    <w:rsid w:val="00093675"/>
    <w:rsid w:val="000937AD"/>
    <w:rsid w:val="00093EAE"/>
    <w:rsid w:val="00094122"/>
    <w:rsid w:val="00094425"/>
    <w:rsid w:val="00094C6A"/>
    <w:rsid w:val="000955F3"/>
    <w:rsid w:val="00096894"/>
    <w:rsid w:val="0009708C"/>
    <w:rsid w:val="000975A5"/>
    <w:rsid w:val="00097876"/>
    <w:rsid w:val="000979C6"/>
    <w:rsid w:val="000A018E"/>
    <w:rsid w:val="000A0304"/>
    <w:rsid w:val="000A084A"/>
    <w:rsid w:val="000A0860"/>
    <w:rsid w:val="000A091A"/>
    <w:rsid w:val="000A0CCF"/>
    <w:rsid w:val="000A110A"/>
    <w:rsid w:val="000A1496"/>
    <w:rsid w:val="000A1769"/>
    <w:rsid w:val="000A230C"/>
    <w:rsid w:val="000A265A"/>
    <w:rsid w:val="000A2964"/>
    <w:rsid w:val="000A324C"/>
    <w:rsid w:val="000A37EC"/>
    <w:rsid w:val="000A4451"/>
    <w:rsid w:val="000A4ACA"/>
    <w:rsid w:val="000A4BF0"/>
    <w:rsid w:val="000A4F3F"/>
    <w:rsid w:val="000A5096"/>
    <w:rsid w:val="000A56EA"/>
    <w:rsid w:val="000A5E15"/>
    <w:rsid w:val="000A611F"/>
    <w:rsid w:val="000A6A91"/>
    <w:rsid w:val="000A6D23"/>
    <w:rsid w:val="000A70B1"/>
    <w:rsid w:val="000A7101"/>
    <w:rsid w:val="000A7205"/>
    <w:rsid w:val="000A7251"/>
    <w:rsid w:val="000A75B7"/>
    <w:rsid w:val="000A78EC"/>
    <w:rsid w:val="000A7A5B"/>
    <w:rsid w:val="000B0448"/>
    <w:rsid w:val="000B0591"/>
    <w:rsid w:val="000B0E35"/>
    <w:rsid w:val="000B17D6"/>
    <w:rsid w:val="000B17EA"/>
    <w:rsid w:val="000B1B3A"/>
    <w:rsid w:val="000B28F5"/>
    <w:rsid w:val="000B2C04"/>
    <w:rsid w:val="000B2EBA"/>
    <w:rsid w:val="000B2FFF"/>
    <w:rsid w:val="000B357B"/>
    <w:rsid w:val="000B382A"/>
    <w:rsid w:val="000B3950"/>
    <w:rsid w:val="000B3F78"/>
    <w:rsid w:val="000B453B"/>
    <w:rsid w:val="000B464E"/>
    <w:rsid w:val="000B4C8D"/>
    <w:rsid w:val="000B56FD"/>
    <w:rsid w:val="000B6525"/>
    <w:rsid w:val="000B6CE1"/>
    <w:rsid w:val="000B7B08"/>
    <w:rsid w:val="000C0594"/>
    <w:rsid w:val="000C0F58"/>
    <w:rsid w:val="000C1C99"/>
    <w:rsid w:val="000C1C9A"/>
    <w:rsid w:val="000C1CD2"/>
    <w:rsid w:val="000C275F"/>
    <w:rsid w:val="000C2B25"/>
    <w:rsid w:val="000C2C6B"/>
    <w:rsid w:val="000C2C97"/>
    <w:rsid w:val="000C2E62"/>
    <w:rsid w:val="000C3328"/>
    <w:rsid w:val="000C3700"/>
    <w:rsid w:val="000C39E7"/>
    <w:rsid w:val="000C3D03"/>
    <w:rsid w:val="000C42F0"/>
    <w:rsid w:val="000C4E07"/>
    <w:rsid w:val="000C61B4"/>
    <w:rsid w:val="000C6656"/>
    <w:rsid w:val="000C6ACF"/>
    <w:rsid w:val="000C6D11"/>
    <w:rsid w:val="000C6D2B"/>
    <w:rsid w:val="000C6FAD"/>
    <w:rsid w:val="000C70E3"/>
    <w:rsid w:val="000C774A"/>
    <w:rsid w:val="000C7760"/>
    <w:rsid w:val="000C7890"/>
    <w:rsid w:val="000C7F6B"/>
    <w:rsid w:val="000D000A"/>
    <w:rsid w:val="000D1197"/>
    <w:rsid w:val="000D16B3"/>
    <w:rsid w:val="000D1714"/>
    <w:rsid w:val="000D19B6"/>
    <w:rsid w:val="000D1E3A"/>
    <w:rsid w:val="000D2432"/>
    <w:rsid w:val="000D2773"/>
    <w:rsid w:val="000D29AC"/>
    <w:rsid w:val="000D2E28"/>
    <w:rsid w:val="000D3440"/>
    <w:rsid w:val="000D377B"/>
    <w:rsid w:val="000D37F4"/>
    <w:rsid w:val="000D39AF"/>
    <w:rsid w:val="000D41D9"/>
    <w:rsid w:val="000D4881"/>
    <w:rsid w:val="000D5728"/>
    <w:rsid w:val="000D6441"/>
    <w:rsid w:val="000D6626"/>
    <w:rsid w:val="000D6F95"/>
    <w:rsid w:val="000D7842"/>
    <w:rsid w:val="000D7E2A"/>
    <w:rsid w:val="000E058B"/>
    <w:rsid w:val="000E0B0D"/>
    <w:rsid w:val="000E16D8"/>
    <w:rsid w:val="000E18E6"/>
    <w:rsid w:val="000E1D29"/>
    <w:rsid w:val="000E2110"/>
    <w:rsid w:val="000E21E6"/>
    <w:rsid w:val="000E2353"/>
    <w:rsid w:val="000E2822"/>
    <w:rsid w:val="000E2ACE"/>
    <w:rsid w:val="000E2C9A"/>
    <w:rsid w:val="000E31EF"/>
    <w:rsid w:val="000E32F6"/>
    <w:rsid w:val="000E346C"/>
    <w:rsid w:val="000E3DD9"/>
    <w:rsid w:val="000E4998"/>
    <w:rsid w:val="000E5022"/>
    <w:rsid w:val="000E519D"/>
    <w:rsid w:val="000E62E1"/>
    <w:rsid w:val="000E6806"/>
    <w:rsid w:val="000E6CD4"/>
    <w:rsid w:val="000E7832"/>
    <w:rsid w:val="000E784D"/>
    <w:rsid w:val="000E785A"/>
    <w:rsid w:val="000E7EF9"/>
    <w:rsid w:val="000F044C"/>
    <w:rsid w:val="000F066F"/>
    <w:rsid w:val="000F06CF"/>
    <w:rsid w:val="000F0CDA"/>
    <w:rsid w:val="000F2251"/>
    <w:rsid w:val="000F2592"/>
    <w:rsid w:val="000F285B"/>
    <w:rsid w:val="000F2926"/>
    <w:rsid w:val="000F3348"/>
    <w:rsid w:val="000F354C"/>
    <w:rsid w:val="000F3D56"/>
    <w:rsid w:val="000F3D73"/>
    <w:rsid w:val="000F3DF9"/>
    <w:rsid w:val="000F40C7"/>
    <w:rsid w:val="000F45AF"/>
    <w:rsid w:val="000F50A2"/>
    <w:rsid w:val="000F514C"/>
    <w:rsid w:val="000F56F6"/>
    <w:rsid w:val="000F573F"/>
    <w:rsid w:val="000F6D2E"/>
    <w:rsid w:val="000F761B"/>
    <w:rsid w:val="000F765C"/>
    <w:rsid w:val="00100241"/>
    <w:rsid w:val="00100272"/>
    <w:rsid w:val="001009ED"/>
    <w:rsid w:val="00100DA7"/>
    <w:rsid w:val="001014DA"/>
    <w:rsid w:val="001015FA"/>
    <w:rsid w:val="00101879"/>
    <w:rsid w:val="00101B58"/>
    <w:rsid w:val="0010271E"/>
    <w:rsid w:val="001027FD"/>
    <w:rsid w:val="00103253"/>
    <w:rsid w:val="00103EC7"/>
    <w:rsid w:val="001050F8"/>
    <w:rsid w:val="0010521C"/>
    <w:rsid w:val="0010561A"/>
    <w:rsid w:val="00106684"/>
    <w:rsid w:val="00106E7A"/>
    <w:rsid w:val="0010736A"/>
    <w:rsid w:val="001075A7"/>
    <w:rsid w:val="00107985"/>
    <w:rsid w:val="001079BA"/>
    <w:rsid w:val="00107AFF"/>
    <w:rsid w:val="00107B58"/>
    <w:rsid w:val="00107BB6"/>
    <w:rsid w:val="00107C9B"/>
    <w:rsid w:val="00107E6A"/>
    <w:rsid w:val="00107E97"/>
    <w:rsid w:val="00110840"/>
    <w:rsid w:val="001112C5"/>
    <w:rsid w:val="00111BD5"/>
    <w:rsid w:val="001123B9"/>
    <w:rsid w:val="001125C1"/>
    <w:rsid w:val="00112824"/>
    <w:rsid w:val="001128EB"/>
    <w:rsid w:val="00112A0B"/>
    <w:rsid w:val="001132DA"/>
    <w:rsid w:val="0011330C"/>
    <w:rsid w:val="001137CD"/>
    <w:rsid w:val="0011412A"/>
    <w:rsid w:val="001159CF"/>
    <w:rsid w:val="00115CE3"/>
    <w:rsid w:val="001167AB"/>
    <w:rsid w:val="0011684F"/>
    <w:rsid w:val="00116EE9"/>
    <w:rsid w:val="00117477"/>
    <w:rsid w:val="001176A7"/>
    <w:rsid w:val="0011788B"/>
    <w:rsid w:val="00117960"/>
    <w:rsid w:val="00117B9E"/>
    <w:rsid w:val="00120F3E"/>
    <w:rsid w:val="0012101A"/>
    <w:rsid w:val="00121547"/>
    <w:rsid w:val="001217EE"/>
    <w:rsid w:val="00121D54"/>
    <w:rsid w:val="00121D6D"/>
    <w:rsid w:val="00121F8D"/>
    <w:rsid w:val="0012204A"/>
    <w:rsid w:val="0012247B"/>
    <w:rsid w:val="0012271C"/>
    <w:rsid w:val="001227AB"/>
    <w:rsid w:val="00122BE4"/>
    <w:rsid w:val="001231C3"/>
    <w:rsid w:val="001232AB"/>
    <w:rsid w:val="00123352"/>
    <w:rsid w:val="0012357A"/>
    <w:rsid w:val="001237C0"/>
    <w:rsid w:val="0012441C"/>
    <w:rsid w:val="001245B5"/>
    <w:rsid w:val="00124A33"/>
    <w:rsid w:val="00125212"/>
    <w:rsid w:val="00125588"/>
    <w:rsid w:val="00125992"/>
    <w:rsid w:val="00125E73"/>
    <w:rsid w:val="001261BE"/>
    <w:rsid w:val="001266F6"/>
    <w:rsid w:val="00126725"/>
    <w:rsid w:val="00127D97"/>
    <w:rsid w:val="0013051E"/>
    <w:rsid w:val="00130FE1"/>
    <w:rsid w:val="001318BA"/>
    <w:rsid w:val="00131E53"/>
    <w:rsid w:val="00132591"/>
    <w:rsid w:val="0013334E"/>
    <w:rsid w:val="00133A81"/>
    <w:rsid w:val="00133B10"/>
    <w:rsid w:val="00134606"/>
    <w:rsid w:val="00134BA2"/>
    <w:rsid w:val="00135756"/>
    <w:rsid w:val="001363C1"/>
    <w:rsid w:val="00136507"/>
    <w:rsid w:val="00136E90"/>
    <w:rsid w:val="00137161"/>
    <w:rsid w:val="00137915"/>
    <w:rsid w:val="00140413"/>
    <w:rsid w:val="001405D3"/>
    <w:rsid w:val="0014079C"/>
    <w:rsid w:val="00141432"/>
    <w:rsid w:val="001415E1"/>
    <w:rsid w:val="00141A04"/>
    <w:rsid w:val="001420E5"/>
    <w:rsid w:val="0014262D"/>
    <w:rsid w:val="00142795"/>
    <w:rsid w:val="0014333B"/>
    <w:rsid w:val="00143878"/>
    <w:rsid w:val="00144E2B"/>
    <w:rsid w:val="00144F7A"/>
    <w:rsid w:val="00145038"/>
    <w:rsid w:val="001452D2"/>
    <w:rsid w:val="001456B6"/>
    <w:rsid w:val="0014588A"/>
    <w:rsid w:val="00145BF8"/>
    <w:rsid w:val="00145E9E"/>
    <w:rsid w:val="00146011"/>
    <w:rsid w:val="00147285"/>
    <w:rsid w:val="0014794C"/>
    <w:rsid w:val="00147AF6"/>
    <w:rsid w:val="001503F3"/>
    <w:rsid w:val="00150707"/>
    <w:rsid w:val="001520F1"/>
    <w:rsid w:val="001521F3"/>
    <w:rsid w:val="0015236D"/>
    <w:rsid w:val="00152724"/>
    <w:rsid w:val="0015293A"/>
    <w:rsid w:val="001542C7"/>
    <w:rsid w:val="00154757"/>
    <w:rsid w:val="00155136"/>
    <w:rsid w:val="00155185"/>
    <w:rsid w:val="0015545D"/>
    <w:rsid w:val="00155663"/>
    <w:rsid w:val="001556E2"/>
    <w:rsid w:val="00155851"/>
    <w:rsid w:val="0015623B"/>
    <w:rsid w:val="001562D7"/>
    <w:rsid w:val="0015686C"/>
    <w:rsid w:val="001569FF"/>
    <w:rsid w:val="0015701D"/>
    <w:rsid w:val="00157276"/>
    <w:rsid w:val="0015727C"/>
    <w:rsid w:val="0015739C"/>
    <w:rsid w:val="00160578"/>
    <w:rsid w:val="00160EAB"/>
    <w:rsid w:val="0016152E"/>
    <w:rsid w:val="0016173F"/>
    <w:rsid w:val="001617A6"/>
    <w:rsid w:val="00162C2A"/>
    <w:rsid w:val="00162C71"/>
    <w:rsid w:val="001630AD"/>
    <w:rsid w:val="001638CE"/>
    <w:rsid w:val="00164248"/>
    <w:rsid w:val="00164267"/>
    <w:rsid w:val="0016456A"/>
    <w:rsid w:val="0016488C"/>
    <w:rsid w:val="001655A9"/>
    <w:rsid w:val="00165BF5"/>
    <w:rsid w:val="00165E19"/>
    <w:rsid w:val="00165FB2"/>
    <w:rsid w:val="001660B2"/>
    <w:rsid w:val="00166150"/>
    <w:rsid w:val="0016641F"/>
    <w:rsid w:val="00166568"/>
    <w:rsid w:val="00167327"/>
    <w:rsid w:val="001709D7"/>
    <w:rsid w:val="001714AF"/>
    <w:rsid w:val="00171B95"/>
    <w:rsid w:val="00171F8C"/>
    <w:rsid w:val="001720AB"/>
    <w:rsid w:val="001729B1"/>
    <w:rsid w:val="00172D10"/>
    <w:rsid w:val="0017340A"/>
    <w:rsid w:val="00173480"/>
    <w:rsid w:val="0017367B"/>
    <w:rsid w:val="0017384D"/>
    <w:rsid w:val="00174262"/>
    <w:rsid w:val="0017483B"/>
    <w:rsid w:val="00174895"/>
    <w:rsid w:val="00174D0C"/>
    <w:rsid w:val="00174D55"/>
    <w:rsid w:val="00175D7F"/>
    <w:rsid w:val="001763FC"/>
    <w:rsid w:val="00176680"/>
    <w:rsid w:val="00177067"/>
    <w:rsid w:val="00177413"/>
    <w:rsid w:val="0017757A"/>
    <w:rsid w:val="001802EF"/>
    <w:rsid w:val="00180389"/>
    <w:rsid w:val="001808AF"/>
    <w:rsid w:val="001808B1"/>
    <w:rsid w:val="001814FE"/>
    <w:rsid w:val="0018196B"/>
    <w:rsid w:val="00182490"/>
    <w:rsid w:val="0018267E"/>
    <w:rsid w:val="00182910"/>
    <w:rsid w:val="00182BCB"/>
    <w:rsid w:val="00182DD5"/>
    <w:rsid w:val="00183636"/>
    <w:rsid w:val="00184252"/>
    <w:rsid w:val="001844BD"/>
    <w:rsid w:val="00184608"/>
    <w:rsid w:val="00184A57"/>
    <w:rsid w:val="00184DCA"/>
    <w:rsid w:val="00184F8D"/>
    <w:rsid w:val="00186865"/>
    <w:rsid w:val="001868AE"/>
    <w:rsid w:val="00186E34"/>
    <w:rsid w:val="00187365"/>
    <w:rsid w:val="001875BE"/>
    <w:rsid w:val="00187DD2"/>
    <w:rsid w:val="001901C5"/>
    <w:rsid w:val="00190ABF"/>
    <w:rsid w:val="001919FC"/>
    <w:rsid w:val="00192008"/>
    <w:rsid w:val="00192694"/>
    <w:rsid w:val="00192F10"/>
    <w:rsid w:val="001934C4"/>
    <w:rsid w:val="001934EB"/>
    <w:rsid w:val="001938CA"/>
    <w:rsid w:val="00193B39"/>
    <w:rsid w:val="00193D3B"/>
    <w:rsid w:val="00194189"/>
    <w:rsid w:val="0019504D"/>
    <w:rsid w:val="001951AE"/>
    <w:rsid w:val="001953FC"/>
    <w:rsid w:val="0019547E"/>
    <w:rsid w:val="001954EE"/>
    <w:rsid w:val="00195AE5"/>
    <w:rsid w:val="00195C47"/>
    <w:rsid w:val="00196B26"/>
    <w:rsid w:val="00196CBF"/>
    <w:rsid w:val="001975BB"/>
    <w:rsid w:val="00197821"/>
    <w:rsid w:val="00197A49"/>
    <w:rsid w:val="001A01C2"/>
    <w:rsid w:val="001A049E"/>
    <w:rsid w:val="001A05ED"/>
    <w:rsid w:val="001A0687"/>
    <w:rsid w:val="001A07D6"/>
    <w:rsid w:val="001A0B58"/>
    <w:rsid w:val="001A0DF5"/>
    <w:rsid w:val="001A1001"/>
    <w:rsid w:val="001A118F"/>
    <w:rsid w:val="001A1D3F"/>
    <w:rsid w:val="001A1D70"/>
    <w:rsid w:val="001A235C"/>
    <w:rsid w:val="001A23C9"/>
    <w:rsid w:val="001A2B09"/>
    <w:rsid w:val="001A2B20"/>
    <w:rsid w:val="001A370E"/>
    <w:rsid w:val="001A37BB"/>
    <w:rsid w:val="001A3F92"/>
    <w:rsid w:val="001A4148"/>
    <w:rsid w:val="001A47D4"/>
    <w:rsid w:val="001A4C78"/>
    <w:rsid w:val="001A5391"/>
    <w:rsid w:val="001A5AC1"/>
    <w:rsid w:val="001A5BAE"/>
    <w:rsid w:val="001A5FFB"/>
    <w:rsid w:val="001A601C"/>
    <w:rsid w:val="001A625E"/>
    <w:rsid w:val="001A6311"/>
    <w:rsid w:val="001A6B0C"/>
    <w:rsid w:val="001A6E31"/>
    <w:rsid w:val="001A714F"/>
    <w:rsid w:val="001A71EB"/>
    <w:rsid w:val="001A7247"/>
    <w:rsid w:val="001A7610"/>
    <w:rsid w:val="001B0254"/>
    <w:rsid w:val="001B033F"/>
    <w:rsid w:val="001B0463"/>
    <w:rsid w:val="001B09CD"/>
    <w:rsid w:val="001B0AD1"/>
    <w:rsid w:val="001B163F"/>
    <w:rsid w:val="001B170A"/>
    <w:rsid w:val="001B1C42"/>
    <w:rsid w:val="001B267F"/>
    <w:rsid w:val="001B2F50"/>
    <w:rsid w:val="001B4209"/>
    <w:rsid w:val="001B4733"/>
    <w:rsid w:val="001B4C44"/>
    <w:rsid w:val="001B4C48"/>
    <w:rsid w:val="001B57BE"/>
    <w:rsid w:val="001B58B7"/>
    <w:rsid w:val="001B5B4E"/>
    <w:rsid w:val="001B5E52"/>
    <w:rsid w:val="001B6565"/>
    <w:rsid w:val="001B69BC"/>
    <w:rsid w:val="001B6A2E"/>
    <w:rsid w:val="001B6BD5"/>
    <w:rsid w:val="001B6C20"/>
    <w:rsid w:val="001B7A9A"/>
    <w:rsid w:val="001B7D2F"/>
    <w:rsid w:val="001C028F"/>
    <w:rsid w:val="001C02F6"/>
    <w:rsid w:val="001C0A93"/>
    <w:rsid w:val="001C0C00"/>
    <w:rsid w:val="001C0D14"/>
    <w:rsid w:val="001C145A"/>
    <w:rsid w:val="001C1797"/>
    <w:rsid w:val="001C1C97"/>
    <w:rsid w:val="001C2F86"/>
    <w:rsid w:val="001C3606"/>
    <w:rsid w:val="001C3AA8"/>
    <w:rsid w:val="001C3F8B"/>
    <w:rsid w:val="001C44AB"/>
    <w:rsid w:val="001C47E7"/>
    <w:rsid w:val="001C4B5D"/>
    <w:rsid w:val="001C4EEA"/>
    <w:rsid w:val="001C5552"/>
    <w:rsid w:val="001C575B"/>
    <w:rsid w:val="001C5B4F"/>
    <w:rsid w:val="001C5CCE"/>
    <w:rsid w:val="001C67BF"/>
    <w:rsid w:val="001C6B1D"/>
    <w:rsid w:val="001C6D77"/>
    <w:rsid w:val="001C75C6"/>
    <w:rsid w:val="001C7602"/>
    <w:rsid w:val="001C77B9"/>
    <w:rsid w:val="001D014E"/>
    <w:rsid w:val="001D09CF"/>
    <w:rsid w:val="001D0A4F"/>
    <w:rsid w:val="001D0F48"/>
    <w:rsid w:val="001D1201"/>
    <w:rsid w:val="001D227A"/>
    <w:rsid w:val="001D27CA"/>
    <w:rsid w:val="001D2E00"/>
    <w:rsid w:val="001D2FAA"/>
    <w:rsid w:val="001D36B6"/>
    <w:rsid w:val="001D3CA6"/>
    <w:rsid w:val="001D4483"/>
    <w:rsid w:val="001D488C"/>
    <w:rsid w:val="001D529B"/>
    <w:rsid w:val="001D564B"/>
    <w:rsid w:val="001D59D9"/>
    <w:rsid w:val="001D63EE"/>
    <w:rsid w:val="001D6B6F"/>
    <w:rsid w:val="001D6DD7"/>
    <w:rsid w:val="001D6ECB"/>
    <w:rsid w:val="001D7667"/>
    <w:rsid w:val="001D7932"/>
    <w:rsid w:val="001D7A48"/>
    <w:rsid w:val="001D7B4A"/>
    <w:rsid w:val="001E00EA"/>
    <w:rsid w:val="001E0629"/>
    <w:rsid w:val="001E0904"/>
    <w:rsid w:val="001E0C21"/>
    <w:rsid w:val="001E10D6"/>
    <w:rsid w:val="001E10DF"/>
    <w:rsid w:val="001E10E2"/>
    <w:rsid w:val="001E142B"/>
    <w:rsid w:val="001E16AB"/>
    <w:rsid w:val="001E187D"/>
    <w:rsid w:val="001E1D4E"/>
    <w:rsid w:val="001E2620"/>
    <w:rsid w:val="001E2C6B"/>
    <w:rsid w:val="001E2FC7"/>
    <w:rsid w:val="001E377E"/>
    <w:rsid w:val="001E397E"/>
    <w:rsid w:val="001E3ADD"/>
    <w:rsid w:val="001E3BE1"/>
    <w:rsid w:val="001E3D1D"/>
    <w:rsid w:val="001E4341"/>
    <w:rsid w:val="001E4378"/>
    <w:rsid w:val="001E50C9"/>
    <w:rsid w:val="001E558A"/>
    <w:rsid w:val="001E60BD"/>
    <w:rsid w:val="001E6CEE"/>
    <w:rsid w:val="001E6DEB"/>
    <w:rsid w:val="001E79CA"/>
    <w:rsid w:val="001E7A11"/>
    <w:rsid w:val="001F00AC"/>
    <w:rsid w:val="001F00AF"/>
    <w:rsid w:val="001F00D7"/>
    <w:rsid w:val="001F086D"/>
    <w:rsid w:val="001F1840"/>
    <w:rsid w:val="001F1854"/>
    <w:rsid w:val="001F19B9"/>
    <w:rsid w:val="001F22B5"/>
    <w:rsid w:val="001F24E5"/>
    <w:rsid w:val="001F28A5"/>
    <w:rsid w:val="001F2D7A"/>
    <w:rsid w:val="001F330D"/>
    <w:rsid w:val="001F38F5"/>
    <w:rsid w:val="001F3DE0"/>
    <w:rsid w:val="001F4065"/>
    <w:rsid w:val="001F40FF"/>
    <w:rsid w:val="001F41C3"/>
    <w:rsid w:val="001F4E61"/>
    <w:rsid w:val="001F5ABB"/>
    <w:rsid w:val="001F5FDD"/>
    <w:rsid w:val="001F679E"/>
    <w:rsid w:val="001F6A29"/>
    <w:rsid w:val="001F6B57"/>
    <w:rsid w:val="00200667"/>
    <w:rsid w:val="00201437"/>
    <w:rsid w:val="00201583"/>
    <w:rsid w:val="002027CB"/>
    <w:rsid w:val="00202DAB"/>
    <w:rsid w:val="002037D3"/>
    <w:rsid w:val="0020386E"/>
    <w:rsid w:val="00203B58"/>
    <w:rsid w:val="00203EF9"/>
    <w:rsid w:val="0020440C"/>
    <w:rsid w:val="002045BE"/>
    <w:rsid w:val="00204B2D"/>
    <w:rsid w:val="002056FE"/>
    <w:rsid w:val="002058CD"/>
    <w:rsid w:val="00206D03"/>
    <w:rsid w:val="002070FA"/>
    <w:rsid w:val="0020796E"/>
    <w:rsid w:val="00207D3C"/>
    <w:rsid w:val="00210466"/>
    <w:rsid w:val="0021089A"/>
    <w:rsid w:val="002116D2"/>
    <w:rsid w:val="00211706"/>
    <w:rsid w:val="0021189A"/>
    <w:rsid w:val="0021335B"/>
    <w:rsid w:val="002133F1"/>
    <w:rsid w:val="002139F3"/>
    <w:rsid w:val="0021446F"/>
    <w:rsid w:val="002146CA"/>
    <w:rsid w:val="002147F5"/>
    <w:rsid w:val="00214993"/>
    <w:rsid w:val="00215801"/>
    <w:rsid w:val="00215975"/>
    <w:rsid w:val="00215D18"/>
    <w:rsid w:val="00215F22"/>
    <w:rsid w:val="00216D70"/>
    <w:rsid w:val="00216EE2"/>
    <w:rsid w:val="00217018"/>
    <w:rsid w:val="00217327"/>
    <w:rsid w:val="00217565"/>
    <w:rsid w:val="00217E0E"/>
    <w:rsid w:val="00217E9D"/>
    <w:rsid w:val="00220A30"/>
    <w:rsid w:val="00220E99"/>
    <w:rsid w:val="002214D5"/>
    <w:rsid w:val="002220EE"/>
    <w:rsid w:val="00222698"/>
    <w:rsid w:val="002226DB"/>
    <w:rsid w:val="002226F2"/>
    <w:rsid w:val="00222955"/>
    <w:rsid w:val="00222E14"/>
    <w:rsid w:val="00222FB9"/>
    <w:rsid w:val="002234EF"/>
    <w:rsid w:val="002236F5"/>
    <w:rsid w:val="0022381E"/>
    <w:rsid w:val="00223E1C"/>
    <w:rsid w:val="00224582"/>
    <w:rsid w:val="00224903"/>
    <w:rsid w:val="002250AD"/>
    <w:rsid w:val="002257AD"/>
    <w:rsid w:val="002257F1"/>
    <w:rsid w:val="00227480"/>
    <w:rsid w:val="00227916"/>
    <w:rsid w:val="002300A6"/>
    <w:rsid w:val="00230254"/>
    <w:rsid w:val="0023077A"/>
    <w:rsid w:val="0023088D"/>
    <w:rsid w:val="0023092A"/>
    <w:rsid w:val="002313D7"/>
    <w:rsid w:val="00231824"/>
    <w:rsid w:val="00231852"/>
    <w:rsid w:val="002318A2"/>
    <w:rsid w:val="002325AE"/>
    <w:rsid w:val="0023262E"/>
    <w:rsid w:val="002327B0"/>
    <w:rsid w:val="00232F39"/>
    <w:rsid w:val="002331D6"/>
    <w:rsid w:val="00233C5B"/>
    <w:rsid w:val="00234A3B"/>
    <w:rsid w:val="00234AD4"/>
    <w:rsid w:val="00234D33"/>
    <w:rsid w:val="002353C7"/>
    <w:rsid w:val="00235847"/>
    <w:rsid w:val="00235AF5"/>
    <w:rsid w:val="00235C78"/>
    <w:rsid w:val="00235D0B"/>
    <w:rsid w:val="00235DBB"/>
    <w:rsid w:val="002361A6"/>
    <w:rsid w:val="00236241"/>
    <w:rsid w:val="002368AE"/>
    <w:rsid w:val="00236993"/>
    <w:rsid w:val="00236B74"/>
    <w:rsid w:val="00237169"/>
    <w:rsid w:val="002373F9"/>
    <w:rsid w:val="00237CB9"/>
    <w:rsid w:val="00240162"/>
    <w:rsid w:val="002401A4"/>
    <w:rsid w:val="00240F59"/>
    <w:rsid w:val="002414A2"/>
    <w:rsid w:val="0024169B"/>
    <w:rsid w:val="00241EF3"/>
    <w:rsid w:val="00242436"/>
    <w:rsid w:val="002424E7"/>
    <w:rsid w:val="002425B0"/>
    <w:rsid w:val="00242853"/>
    <w:rsid w:val="00243766"/>
    <w:rsid w:val="00243DDC"/>
    <w:rsid w:val="00243FCF"/>
    <w:rsid w:val="00244074"/>
    <w:rsid w:val="002441C2"/>
    <w:rsid w:val="0024498F"/>
    <w:rsid w:val="00245568"/>
    <w:rsid w:val="002464DE"/>
    <w:rsid w:val="0024695F"/>
    <w:rsid w:val="00246E43"/>
    <w:rsid w:val="00247601"/>
    <w:rsid w:val="00247D46"/>
    <w:rsid w:val="00247FF9"/>
    <w:rsid w:val="002504AD"/>
    <w:rsid w:val="002507F9"/>
    <w:rsid w:val="00250894"/>
    <w:rsid w:val="00250936"/>
    <w:rsid w:val="00250A88"/>
    <w:rsid w:val="00251527"/>
    <w:rsid w:val="00251AB9"/>
    <w:rsid w:val="00251E35"/>
    <w:rsid w:val="0025233A"/>
    <w:rsid w:val="00252AC9"/>
    <w:rsid w:val="00252EFB"/>
    <w:rsid w:val="00252FE1"/>
    <w:rsid w:val="00253A9D"/>
    <w:rsid w:val="00253DCC"/>
    <w:rsid w:val="00254293"/>
    <w:rsid w:val="002545A9"/>
    <w:rsid w:val="0025468B"/>
    <w:rsid w:val="0025469B"/>
    <w:rsid w:val="0025505E"/>
    <w:rsid w:val="00255381"/>
    <w:rsid w:val="00255428"/>
    <w:rsid w:val="00255719"/>
    <w:rsid w:val="00255BCD"/>
    <w:rsid w:val="00256E92"/>
    <w:rsid w:val="00256F94"/>
    <w:rsid w:val="00256FD2"/>
    <w:rsid w:val="002571E2"/>
    <w:rsid w:val="00257412"/>
    <w:rsid w:val="002578CE"/>
    <w:rsid w:val="00257E84"/>
    <w:rsid w:val="00260164"/>
    <w:rsid w:val="002601AE"/>
    <w:rsid w:val="002603FB"/>
    <w:rsid w:val="0026051E"/>
    <w:rsid w:val="002606F1"/>
    <w:rsid w:val="002612D9"/>
    <w:rsid w:val="00261AC5"/>
    <w:rsid w:val="00261E06"/>
    <w:rsid w:val="00262241"/>
    <w:rsid w:val="002623F4"/>
    <w:rsid w:val="00262840"/>
    <w:rsid w:val="00262BCE"/>
    <w:rsid w:val="00262F52"/>
    <w:rsid w:val="002634A9"/>
    <w:rsid w:val="0026357C"/>
    <w:rsid w:val="002636F3"/>
    <w:rsid w:val="00263BDC"/>
    <w:rsid w:val="00264696"/>
    <w:rsid w:val="00265242"/>
    <w:rsid w:val="002653C7"/>
    <w:rsid w:val="002659B1"/>
    <w:rsid w:val="00265D91"/>
    <w:rsid w:val="00265DF1"/>
    <w:rsid w:val="002664DC"/>
    <w:rsid w:val="00267182"/>
    <w:rsid w:val="0026733C"/>
    <w:rsid w:val="00267929"/>
    <w:rsid w:val="00270274"/>
    <w:rsid w:val="0027033C"/>
    <w:rsid w:val="00270447"/>
    <w:rsid w:val="00270491"/>
    <w:rsid w:val="002709D8"/>
    <w:rsid w:val="00270F1F"/>
    <w:rsid w:val="00271C29"/>
    <w:rsid w:val="00272015"/>
    <w:rsid w:val="00272489"/>
    <w:rsid w:val="0027292D"/>
    <w:rsid w:val="002729AC"/>
    <w:rsid w:val="002730BB"/>
    <w:rsid w:val="00273B4C"/>
    <w:rsid w:val="00273F26"/>
    <w:rsid w:val="00273F68"/>
    <w:rsid w:val="002744B2"/>
    <w:rsid w:val="00274C5B"/>
    <w:rsid w:val="002754B9"/>
    <w:rsid w:val="002754F7"/>
    <w:rsid w:val="002756BC"/>
    <w:rsid w:val="00276ABA"/>
    <w:rsid w:val="00276B04"/>
    <w:rsid w:val="00276C9F"/>
    <w:rsid w:val="00277564"/>
    <w:rsid w:val="0027776B"/>
    <w:rsid w:val="00277ACE"/>
    <w:rsid w:val="00277C1C"/>
    <w:rsid w:val="00277F56"/>
    <w:rsid w:val="002800C8"/>
    <w:rsid w:val="002800ED"/>
    <w:rsid w:val="002805D6"/>
    <w:rsid w:val="00280C7D"/>
    <w:rsid w:val="00280CAA"/>
    <w:rsid w:val="00281324"/>
    <w:rsid w:val="00281B1E"/>
    <w:rsid w:val="00281D25"/>
    <w:rsid w:val="00281F36"/>
    <w:rsid w:val="002821B3"/>
    <w:rsid w:val="0028224E"/>
    <w:rsid w:val="002831AC"/>
    <w:rsid w:val="00283530"/>
    <w:rsid w:val="00283815"/>
    <w:rsid w:val="00283CEB"/>
    <w:rsid w:val="00284231"/>
    <w:rsid w:val="00284259"/>
    <w:rsid w:val="00284357"/>
    <w:rsid w:val="0028487C"/>
    <w:rsid w:val="00284A2B"/>
    <w:rsid w:val="00284DBA"/>
    <w:rsid w:val="00284E1E"/>
    <w:rsid w:val="00285A44"/>
    <w:rsid w:val="00285C02"/>
    <w:rsid w:val="00285C2F"/>
    <w:rsid w:val="00285D0C"/>
    <w:rsid w:val="002861C9"/>
    <w:rsid w:val="002874F6"/>
    <w:rsid w:val="0028757E"/>
    <w:rsid w:val="002878D1"/>
    <w:rsid w:val="00287C15"/>
    <w:rsid w:val="00290363"/>
    <w:rsid w:val="002903F1"/>
    <w:rsid w:val="002904C6"/>
    <w:rsid w:val="00290570"/>
    <w:rsid w:val="002905F1"/>
    <w:rsid w:val="00290B38"/>
    <w:rsid w:val="00291187"/>
    <w:rsid w:val="002917E4"/>
    <w:rsid w:val="002922BF"/>
    <w:rsid w:val="00292333"/>
    <w:rsid w:val="002925F8"/>
    <w:rsid w:val="002926BA"/>
    <w:rsid w:val="0029276E"/>
    <w:rsid w:val="00292866"/>
    <w:rsid w:val="00292CE1"/>
    <w:rsid w:val="0029370A"/>
    <w:rsid w:val="00293C19"/>
    <w:rsid w:val="00293C86"/>
    <w:rsid w:val="00293CC3"/>
    <w:rsid w:val="00294034"/>
    <w:rsid w:val="002940B3"/>
    <w:rsid w:val="002940CE"/>
    <w:rsid w:val="00294459"/>
    <w:rsid w:val="0029449C"/>
    <w:rsid w:val="00294D5B"/>
    <w:rsid w:val="002958A0"/>
    <w:rsid w:val="00296F64"/>
    <w:rsid w:val="002971A6"/>
    <w:rsid w:val="00297498"/>
    <w:rsid w:val="002974D3"/>
    <w:rsid w:val="002975A1"/>
    <w:rsid w:val="00297A3F"/>
    <w:rsid w:val="00297C0B"/>
    <w:rsid w:val="002A03FC"/>
    <w:rsid w:val="002A0B62"/>
    <w:rsid w:val="002A0D20"/>
    <w:rsid w:val="002A199E"/>
    <w:rsid w:val="002A1D3C"/>
    <w:rsid w:val="002A1F97"/>
    <w:rsid w:val="002A20D8"/>
    <w:rsid w:val="002A24C9"/>
    <w:rsid w:val="002A2AAF"/>
    <w:rsid w:val="002A2FD1"/>
    <w:rsid w:val="002A3001"/>
    <w:rsid w:val="002A3CC6"/>
    <w:rsid w:val="002A472C"/>
    <w:rsid w:val="002A47FC"/>
    <w:rsid w:val="002A5110"/>
    <w:rsid w:val="002A54BC"/>
    <w:rsid w:val="002A6036"/>
    <w:rsid w:val="002A7D39"/>
    <w:rsid w:val="002B0E4D"/>
    <w:rsid w:val="002B17D6"/>
    <w:rsid w:val="002B18FF"/>
    <w:rsid w:val="002B2E2C"/>
    <w:rsid w:val="002B2F5E"/>
    <w:rsid w:val="002B3397"/>
    <w:rsid w:val="002B4489"/>
    <w:rsid w:val="002B44CA"/>
    <w:rsid w:val="002B4734"/>
    <w:rsid w:val="002B49CA"/>
    <w:rsid w:val="002B4EDA"/>
    <w:rsid w:val="002B61DE"/>
    <w:rsid w:val="002B61E1"/>
    <w:rsid w:val="002B63D3"/>
    <w:rsid w:val="002B6556"/>
    <w:rsid w:val="002B6AAC"/>
    <w:rsid w:val="002B7451"/>
    <w:rsid w:val="002B77B5"/>
    <w:rsid w:val="002B7B35"/>
    <w:rsid w:val="002C0D58"/>
    <w:rsid w:val="002C0E5C"/>
    <w:rsid w:val="002C0F44"/>
    <w:rsid w:val="002C10CE"/>
    <w:rsid w:val="002C1162"/>
    <w:rsid w:val="002C12DC"/>
    <w:rsid w:val="002C2667"/>
    <w:rsid w:val="002C267E"/>
    <w:rsid w:val="002C2E74"/>
    <w:rsid w:val="002C3831"/>
    <w:rsid w:val="002C3891"/>
    <w:rsid w:val="002C3A82"/>
    <w:rsid w:val="002C3D2C"/>
    <w:rsid w:val="002C3EF9"/>
    <w:rsid w:val="002C4169"/>
    <w:rsid w:val="002C45BA"/>
    <w:rsid w:val="002C4BDB"/>
    <w:rsid w:val="002C4F31"/>
    <w:rsid w:val="002C5325"/>
    <w:rsid w:val="002C641F"/>
    <w:rsid w:val="002C6AAE"/>
    <w:rsid w:val="002C6AEF"/>
    <w:rsid w:val="002C6DFB"/>
    <w:rsid w:val="002C7308"/>
    <w:rsid w:val="002C73F3"/>
    <w:rsid w:val="002C78EB"/>
    <w:rsid w:val="002C7C04"/>
    <w:rsid w:val="002D03F1"/>
    <w:rsid w:val="002D052B"/>
    <w:rsid w:val="002D0672"/>
    <w:rsid w:val="002D0DC6"/>
    <w:rsid w:val="002D1457"/>
    <w:rsid w:val="002D1B6A"/>
    <w:rsid w:val="002D23BB"/>
    <w:rsid w:val="002D26A4"/>
    <w:rsid w:val="002D27B3"/>
    <w:rsid w:val="002D2B46"/>
    <w:rsid w:val="002D2E8A"/>
    <w:rsid w:val="002D39DA"/>
    <w:rsid w:val="002D3D39"/>
    <w:rsid w:val="002D413D"/>
    <w:rsid w:val="002D430D"/>
    <w:rsid w:val="002D5071"/>
    <w:rsid w:val="002D5218"/>
    <w:rsid w:val="002D54D3"/>
    <w:rsid w:val="002D5511"/>
    <w:rsid w:val="002D57B1"/>
    <w:rsid w:val="002D63F7"/>
    <w:rsid w:val="002D6F66"/>
    <w:rsid w:val="002D6F9E"/>
    <w:rsid w:val="002D7200"/>
    <w:rsid w:val="002D7415"/>
    <w:rsid w:val="002D7474"/>
    <w:rsid w:val="002E07AD"/>
    <w:rsid w:val="002E0AFF"/>
    <w:rsid w:val="002E0FE4"/>
    <w:rsid w:val="002E206E"/>
    <w:rsid w:val="002E20BC"/>
    <w:rsid w:val="002E2547"/>
    <w:rsid w:val="002E263B"/>
    <w:rsid w:val="002E270E"/>
    <w:rsid w:val="002E2CA9"/>
    <w:rsid w:val="002E327E"/>
    <w:rsid w:val="002E32DB"/>
    <w:rsid w:val="002E339E"/>
    <w:rsid w:val="002E3AF3"/>
    <w:rsid w:val="002E3EFF"/>
    <w:rsid w:val="002E4048"/>
    <w:rsid w:val="002E40B5"/>
    <w:rsid w:val="002E421A"/>
    <w:rsid w:val="002E4876"/>
    <w:rsid w:val="002E4A72"/>
    <w:rsid w:val="002E5492"/>
    <w:rsid w:val="002E5B8E"/>
    <w:rsid w:val="002E6307"/>
    <w:rsid w:val="002E6327"/>
    <w:rsid w:val="002E6467"/>
    <w:rsid w:val="002E655B"/>
    <w:rsid w:val="002E6AA0"/>
    <w:rsid w:val="002E6DF5"/>
    <w:rsid w:val="002E6F38"/>
    <w:rsid w:val="002E7A01"/>
    <w:rsid w:val="002F0278"/>
    <w:rsid w:val="002F042E"/>
    <w:rsid w:val="002F0973"/>
    <w:rsid w:val="002F0E2D"/>
    <w:rsid w:val="002F126A"/>
    <w:rsid w:val="002F12CB"/>
    <w:rsid w:val="002F1A63"/>
    <w:rsid w:val="002F2AA6"/>
    <w:rsid w:val="002F3517"/>
    <w:rsid w:val="002F35C9"/>
    <w:rsid w:val="002F394D"/>
    <w:rsid w:val="002F3C50"/>
    <w:rsid w:val="002F43F2"/>
    <w:rsid w:val="002F445E"/>
    <w:rsid w:val="002F49F7"/>
    <w:rsid w:val="002F59B4"/>
    <w:rsid w:val="002F6475"/>
    <w:rsid w:val="002F74E5"/>
    <w:rsid w:val="0030086C"/>
    <w:rsid w:val="00300ABD"/>
    <w:rsid w:val="00300D1B"/>
    <w:rsid w:val="003013E0"/>
    <w:rsid w:val="003018F4"/>
    <w:rsid w:val="00301B7C"/>
    <w:rsid w:val="00302468"/>
    <w:rsid w:val="00303122"/>
    <w:rsid w:val="003031FD"/>
    <w:rsid w:val="00303ED5"/>
    <w:rsid w:val="0030443A"/>
    <w:rsid w:val="0030501B"/>
    <w:rsid w:val="0030540F"/>
    <w:rsid w:val="00305806"/>
    <w:rsid w:val="0030606C"/>
    <w:rsid w:val="003060DE"/>
    <w:rsid w:val="0030661E"/>
    <w:rsid w:val="00306CD6"/>
    <w:rsid w:val="00306E2F"/>
    <w:rsid w:val="00307AF5"/>
    <w:rsid w:val="00310198"/>
    <w:rsid w:val="0031094F"/>
    <w:rsid w:val="0031138D"/>
    <w:rsid w:val="00311847"/>
    <w:rsid w:val="00311D8F"/>
    <w:rsid w:val="00311F96"/>
    <w:rsid w:val="003123D2"/>
    <w:rsid w:val="003127A4"/>
    <w:rsid w:val="0031286F"/>
    <w:rsid w:val="00312D3E"/>
    <w:rsid w:val="00313093"/>
    <w:rsid w:val="00313AAD"/>
    <w:rsid w:val="00313BA0"/>
    <w:rsid w:val="00313DC9"/>
    <w:rsid w:val="0031424C"/>
    <w:rsid w:val="00314704"/>
    <w:rsid w:val="00314857"/>
    <w:rsid w:val="00314AED"/>
    <w:rsid w:val="00314B60"/>
    <w:rsid w:val="00314EF9"/>
    <w:rsid w:val="00314FDD"/>
    <w:rsid w:val="00315292"/>
    <w:rsid w:val="0031530A"/>
    <w:rsid w:val="00315642"/>
    <w:rsid w:val="0031673D"/>
    <w:rsid w:val="003169E2"/>
    <w:rsid w:val="003170E5"/>
    <w:rsid w:val="003174C2"/>
    <w:rsid w:val="00317833"/>
    <w:rsid w:val="00317848"/>
    <w:rsid w:val="0031793E"/>
    <w:rsid w:val="0032017C"/>
    <w:rsid w:val="003205FA"/>
    <w:rsid w:val="00320901"/>
    <w:rsid w:val="00320A90"/>
    <w:rsid w:val="00320DD2"/>
    <w:rsid w:val="00321436"/>
    <w:rsid w:val="00321518"/>
    <w:rsid w:val="00321796"/>
    <w:rsid w:val="003219C0"/>
    <w:rsid w:val="00321C49"/>
    <w:rsid w:val="0032258A"/>
    <w:rsid w:val="003225AB"/>
    <w:rsid w:val="00322658"/>
    <w:rsid w:val="00322898"/>
    <w:rsid w:val="00322B6E"/>
    <w:rsid w:val="00322DAE"/>
    <w:rsid w:val="00322E37"/>
    <w:rsid w:val="00322F3D"/>
    <w:rsid w:val="003230B2"/>
    <w:rsid w:val="00323A4A"/>
    <w:rsid w:val="00323B71"/>
    <w:rsid w:val="00323CDE"/>
    <w:rsid w:val="00324429"/>
    <w:rsid w:val="00324901"/>
    <w:rsid w:val="00324D4C"/>
    <w:rsid w:val="00324E5B"/>
    <w:rsid w:val="0032519A"/>
    <w:rsid w:val="003252FF"/>
    <w:rsid w:val="003257DE"/>
    <w:rsid w:val="00325AE2"/>
    <w:rsid w:val="00325AFD"/>
    <w:rsid w:val="00326BE6"/>
    <w:rsid w:val="00326DA4"/>
    <w:rsid w:val="00326E8C"/>
    <w:rsid w:val="003274C0"/>
    <w:rsid w:val="00327C1C"/>
    <w:rsid w:val="00327E25"/>
    <w:rsid w:val="003309AF"/>
    <w:rsid w:val="00330A12"/>
    <w:rsid w:val="00330D8F"/>
    <w:rsid w:val="00330EF7"/>
    <w:rsid w:val="00331422"/>
    <w:rsid w:val="00332361"/>
    <w:rsid w:val="00332470"/>
    <w:rsid w:val="003326C6"/>
    <w:rsid w:val="00332966"/>
    <w:rsid w:val="00332B0A"/>
    <w:rsid w:val="00333570"/>
    <w:rsid w:val="0033385F"/>
    <w:rsid w:val="00334048"/>
    <w:rsid w:val="003346AD"/>
    <w:rsid w:val="003347B1"/>
    <w:rsid w:val="00334849"/>
    <w:rsid w:val="00334C55"/>
    <w:rsid w:val="00335415"/>
    <w:rsid w:val="003363C3"/>
    <w:rsid w:val="00336B47"/>
    <w:rsid w:val="00336D9A"/>
    <w:rsid w:val="003377DA"/>
    <w:rsid w:val="00337C3E"/>
    <w:rsid w:val="0034097A"/>
    <w:rsid w:val="003409AA"/>
    <w:rsid w:val="00340F4C"/>
    <w:rsid w:val="003416C7"/>
    <w:rsid w:val="00341713"/>
    <w:rsid w:val="00341792"/>
    <w:rsid w:val="00341DB0"/>
    <w:rsid w:val="00341FC1"/>
    <w:rsid w:val="00342345"/>
    <w:rsid w:val="00342A7D"/>
    <w:rsid w:val="00342DE5"/>
    <w:rsid w:val="00343486"/>
    <w:rsid w:val="0034391C"/>
    <w:rsid w:val="00344183"/>
    <w:rsid w:val="003449B7"/>
    <w:rsid w:val="00344D41"/>
    <w:rsid w:val="00344FC7"/>
    <w:rsid w:val="00345305"/>
    <w:rsid w:val="003456CB"/>
    <w:rsid w:val="00345987"/>
    <w:rsid w:val="00345A3D"/>
    <w:rsid w:val="00345C97"/>
    <w:rsid w:val="00345D6C"/>
    <w:rsid w:val="00345E7E"/>
    <w:rsid w:val="003462DD"/>
    <w:rsid w:val="003462E6"/>
    <w:rsid w:val="00346334"/>
    <w:rsid w:val="00346583"/>
    <w:rsid w:val="00346735"/>
    <w:rsid w:val="003469C7"/>
    <w:rsid w:val="003470A2"/>
    <w:rsid w:val="00347175"/>
    <w:rsid w:val="00347B8A"/>
    <w:rsid w:val="00347D52"/>
    <w:rsid w:val="0035090C"/>
    <w:rsid w:val="003509BB"/>
    <w:rsid w:val="00350CBE"/>
    <w:rsid w:val="00351349"/>
    <w:rsid w:val="003525FE"/>
    <w:rsid w:val="003526D0"/>
    <w:rsid w:val="00352FA7"/>
    <w:rsid w:val="003537F4"/>
    <w:rsid w:val="00353E1E"/>
    <w:rsid w:val="0035499C"/>
    <w:rsid w:val="00354BE4"/>
    <w:rsid w:val="00355138"/>
    <w:rsid w:val="00355235"/>
    <w:rsid w:val="00355DD2"/>
    <w:rsid w:val="0035601B"/>
    <w:rsid w:val="0035643E"/>
    <w:rsid w:val="0035655B"/>
    <w:rsid w:val="00356C45"/>
    <w:rsid w:val="003602C4"/>
    <w:rsid w:val="00360426"/>
    <w:rsid w:val="003612E8"/>
    <w:rsid w:val="003616B3"/>
    <w:rsid w:val="003617F4"/>
    <w:rsid w:val="00361B4A"/>
    <w:rsid w:val="00362EEB"/>
    <w:rsid w:val="00363024"/>
    <w:rsid w:val="00363B8D"/>
    <w:rsid w:val="003641D0"/>
    <w:rsid w:val="003641E7"/>
    <w:rsid w:val="00364A75"/>
    <w:rsid w:val="00365484"/>
    <w:rsid w:val="00365AB6"/>
    <w:rsid w:val="003665A2"/>
    <w:rsid w:val="00366DB8"/>
    <w:rsid w:val="00366DF4"/>
    <w:rsid w:val="00366E6A"/>
    <w:rsid w:val="00366EBE"/>
    <w:rsid w:val="0036728D"/>
    <w:rsid w:val="00367314"/>
    <w:rsid w:val="0036763D"/>
    <w:rsid w:val="00367799"/>
    <w:rsid w:val="003712F6"/>
    <w:rsid w:val="00371AD4"/>
    <w:rsid w:val="0037265A"/>
    <w:rsid w:val="00372842"/>
    <w:rsid w:val="00372A54"/>
    <w:rsid w:val="00372DBA"/>
    <w:rsid w:val="00373368"/>
    <w:rsid w:val="003733A6"/>
    <w:rsid w:val="003737F1"/>
    <w:rsid w:val="00374045"/>
    <w:rsid w:val="0037419F"/>
    <w:rsid w:val="00374925"/>
    <w:rsid w:val="00374A3D"/>
    <w:rsid w:val="00374CB1"/>
    <w:rsid w:val="00375B05"/>
    <w:rsid w:val="00376097"/>
    <w:rsid w:val="0037624B"/>
    <w:rsid w:val="003765C9"/>
    <w:rsid w:val="00376FDB"/>
    <w:rsid w:val="00377283"/>
    <w:rsid w:val="00377490"/>
    <w:rsid w:val="003775EA"/>
    <w:rsid w:val="0037770E"/>
    <w:rsid w:val="00377CF7"/>
    <w:rsid w:val="00377FA8"/>
    <w:rsid w:val="00380208"/>
    <w:rsid w:val="00380A26"/>
    <w:rsid w:val="00381DC8"/>
    <w:rsid w:val="003827B5"/>
    <w:rsid w:val="00382DFF"/>
    <w:rsid w:val="00382FCA"/>
    <w:rsid w:val="00383102"/>
    <w:rsid w:val="003836EE"/>
    <w:rsid w:val="003837D4"/>
    <w:rsid w:val="00383A21"/>
    <w:rsid w:val="00383BC0"/>
    <w:rsid w:val="00383D95"/>
    <w:rsid w:val="00383D9A"/>
    <w:rsid w:val="00384270"/>
    <w:rsid w:val="00384789"/>
    <w:rsid w:val="003848C7"/>
    <w:rsid w:val="00384F13"/>
    <w:rsid w:val="003850D9"/>
    <w:rsid w:val="00385177"/>
    <w:rsid w:val="00385213"/>
    <w:rsid w:val="0038522C"/>
    <w:rsid w:val="003855B8"/>
    <w:rsid w:val="00385B53"/>
    <w:rsid w:val="00386322"/>
    <w:rsid w:val="00386A74"/>
    <w:rsid w:val="00386BCD"/>
    <w:rsid w:val="00387048"/>
    <w:rsid w:val="00387651"/>
    <w:rsid w:val="0039009C"/>
    <w:rsid w:val="00390743"/>
    <w:rsid w:val="003912AA"/>
    <w:rsid w:val="0039188B"/>
    <w:rsid w:val="003922D5"/>
    <w:rsid w:val="0039290C"/>
    <w:rsid w:val="00392A68"/>
    <w:rsid w:val="00392DD1"/>
    <w:rsid w:val="0039302D"/>
    <w:rsid w:val="003937BE"/>
    <w:rsid w:val="003942DF"/>
    <w:rsid w:val="003943C4"/>
    <w:rsid w:val="00394411"/>
    <w:rsid w:val="00394516"/>
    <w:rsid w:val="0039479F"/>
    <w:rsid w:val="00394AF6"/>
    <w:rsid w:val="00394D6E"/>
    <w:rsid w:val="00394DA1"/>
    <w:rsid w:val="00394DDF"/>
    <w:rsid w:val="003950D0"/>
    <w:rsid w:val="003951E6"/>
    <w:rsid w:val="00395B3B"/>
    <w:rsid w:val="0039611D"/>
    <w:rsid w:val="00396389"/>
    <w:rsid w:val="003965AA"/>
    <w:rsid w:val="00396BAD"/>
    <w:rsid w:val="0039755C"/>
    <w:rsid w:val="00397947"/>
    <w:rsid w:val="00397F4E"/>
    <w:rsid w:val="003A0019"/>
    <w:rsid w:val="003A014F"/>
    <w:rsid w:val="003A015A"/>
    <w:rsid w:val="003A080C"/>
    <w:rsid w:val="003A0BAB"/>
    <w:rsid w:val="003A0CB4"/>
    <w:rsid w:val="003A0EDD"/>
    <w:rsid w:val="003A117A"/>
    <w:rsid w:val="003A14A0"/>
    <w:rsid w:val="003A175C"/>
    <w:rsid w:val="003A1C2C"/>
    <w:rsid w:val="003A1CA2"/>
    <w:rsid w:val="003A2BC5"/>
    <w:rsid w:val="003A2C46"/>
    <w:rsid w:val="003A2E3D"/>
    <w:rsid w:val="003A3242"/>
    <w:rsid w:val="003A344E"/>
    <w:rsid w:val="003A371C"/>
    <w:rsid w:val="003A3A2C"/>
    <w:rsid w:val="003A4850"/>
    <w:rsid w:val="003A488E"/>
    <w:rsid w:val="003A504E"/>
    <w:rsid w:val="003A57E0"/>
    <w:rsid w:val="003A593B"/>
    <w:rsid w:val="003A599A"/>
    <w:rsid w:val="003A5B2B"/>
    <w:rsid w:val="003A5D20"/>
    <w:rsid w:val="003A5E38"/>
    <w:rsid w:val="003A6B1D"/>
    <w:rsid w:val="003A6E97"/>
    <w:rsid w:val="003A7C42"/>
    <w:rsid w:val="003A7E34"/>
    <w:rsid w:val="003B047D"/>
    <w:rsid w:val="003B04D8"/>
    <w:rsid w:val="003B07AC"/>
    <w:rsid w:val="003B0902"/>
    <w:rsid w:val="003B0E3D"/>
    <w:rsid w:val="003B0E83"/>
    <w:rsid w:val="003B1152"/>
    <w:rsid w:val="003B134D"/>
    <w:rsid w:val="003B1C25"/>
    <w:rsid w:val="003B2C85"/>
    <w:rsid w:val="003B2D20"/>
    <w:rsid w:val="003B35C7"/>
    <w:rsid w:val="003B37F7"/>
    <w:rsid w:val="003B3A04"/>
    <w:rsid w:val="003B3C14"/>
    <w:rsid w:val="003B3C59"/>
    <w:rsid w:val="003B44BE"/>
    <w:rsid w:val="003B4E47"/>
    <w:rsid w:val="003B5627"/>
    <w:rsid w:val="003B5A7D"/>
    <w:rsid w:val="003B62CA"/>
    <w:rsid w:val="003B638D"/>
    <w:rsid w:val="003B68D1"/>
    <w:rsid w:val="003B6C4E"/>
    <w:rsid w:val="003B6FE4"/>
    <w:rsid w:val="003B72CD"/>
    <w:rsid w:val="003C0738"/>
    <w:rsid w:val="003C089D"/>
    <w:rsid w:val="003C09E7"/>
    <w:rsid w:val="003C18EB"/>
    <w:rsid w:val="003C1DCF"/>
    <w:rsid w:val="003C2291"/>
    <w:rsid w:val="003C22A5"/>
    <w:rsid w:val="003C2320"/>
    <w:rsid w:val="003C2386"/>
    <w:rsid w:val="003C3157"/>
    <w:rsid w:val="003C31DE"/>
    <w:rsid w:val="003C35C9"/>
    <w:rsid w:val="003C3CFC"/>
    <w:rsid w:val="003C4225"/>
    <w:rsid w:val="003C427E"/>
    <w:rsid w:val="003C4326"/>
    <w:rsid w:val="003C5249"/>
    <w:rsid w:val="003C5A6C"/>
    <w:rsid w:val="003C6EF3"/>
    <w:rsid w:val="003C7024"/>
    <w:rsid w:val="003C71E8"/>
    <w:rsid w:val="003C7914"/>
    <w:rsid w:val="003C792B"/>
    <w:rsid w:val="003C7FC6"/>
    <w:rsid w:val="003D07C0"/>
    <w:rsid w:val="003D0A46"/>
    <w:rsid w:val="003D0F65"/>
    <w:rsid w:val="003D11C4"/>
    <w:rsid w:val="003D158B"/>
    <w:rsid w:val="003D164F"/>
    <w:rsid w:val="003D191E"/>
    <w:rsid w:val="003D216D"/>
    <w:rsid w:val="003D33C1"/>
    <w:rsid w:val="003D36C4"/>
    <w:rsid w:val="003D42D7"/>
    <w:rsid w:val="003D4301"/>
    <w:rsid w:val="003D4727"/>
    <w:rsid w:val="003D48AE"/>
    <w:rsid w:val="003D4A2C"/>
    <w:rsid w:val="003D4DFC"/>
    <w:rsid w:val="003D52F0"/>
    <w:rsid w:val="003D553D"/>
    <w:rsid w:val="003D6567"/>
    <w:rsid w:val="003D6938"/>
    <w:rsid w:val="003D6BC5"/>
    <w:rsid w:val="003E03C0"/>
    <w:rsid w:val="003E09FE"/>
    <w:rsid w:val="003E0BDE"/>
    <w:rsid w:val="003E0BFA"/>
    <w:rsid w:val="003E1773"/>
    <w:rsid w:val="003E1EBA"/>
    <w:rsid w:val="003E2416"/>
    <w:rsid w:val="003E2C4D"/>
    <w:rsid w:val="003E3197"/>
    <w:rsid w:val="003E3666"/>
    <w:rsid w:val="003E3BA9"/>
    <w:rsid w:val="003E3F30"/>
    <w:rsid w:val="003E439F"/>
    <w:rsid w:val="003E4661"/>
    <w:rsid w:val="003E47AD"/>
    <w:rsid w:val="003E4A83"/>
    <w:rsid w:val="003E4CCF"/>
    <w:rsid w:val="003E4FB6"/>
    <w:rsid w:val="003E501D"/>
    <w:rsid w:val="003E5367"/>
    <w:rsid w:val="003E5674"/>
    <w:rsid w:val="003E66A1"/>
    <w:rsid w:val="003E676B"/>
    <w:rsid w:val="003E7000"/>
    <w:rsid w:val="003E71A1"/>
    <w:rsid w:val="003E7286"/>
    <w:rsid w:val="003F09FA"/>
    <w:rsid w:val="003F0B24"/>
    <w:rsid w:val="003F0E69"/>
    <w:rsid w:val="003F1440"/>
    <w:rsid w:val="003F1785"/>
    <w:rsid w:val="003F197C"/>
    <w:rsid w:val="003F1B2B"/>
    <w:rsid w:val="003F288F"/>
    <w:rsid w:val="003F28BE"/>
    <w:rsid w:val="003F30C9"/>
    <w:rsid w:val="003F3513"/>
    <w:rsid w:val="003F3A04"/>
    <w:rsid w:val="003F3AF5"/>
    <w:rsid w:val="003F3D01"/>
    <w:rsid w:val="003F41E0"/>
    <w:rsid w:val="003F4425"/>
    <w:rsid w:val="003F4A1D"/>
    <w:rsid w:val="003F51AD"/>
    <w:rsid w:val="003F52A5"/>
    <w:rsid w:val="003F53A1"/>
    <w:rsid w:val="003F56AF"/>
    <w:rsid w:val="003F597E"/>
    <w:rsid w:val="003F5CC6"/>
    <w:rsid w:val="003F6153"/>
    <w:rsid w:val="003F65E8"/>
    <w:rsid w:val="003F7550"/>
    <w:rsid w:val="003F77DB"/>
    <w:rsid w:val="003F7B64"/>
    <w:rsid w:val="004000E2"/>
    <w:rsid w:val="004000E7"/>
    <w:rsid w:val="00400172"/>
    <w:rsid w:val="004009D7"/>
    <w:rsid w:val="00400EAD"/>
    <w:rsid w:val="00400F9D"/>
    <w:rsid w:val="0040173A"/>
    <w:rsid w:val="00401EC8"/>
    <w:rsid w:val="00401EE6"/>
    <w:rsid w:val="00401FCC"/>
    <w:rsid w:val="00402114"/>
    <w:rsid w:val="004022F4"/>
    <w:rsid w:val="00402660"/>
    <w:rsid w:val="00402C4F"/>
    <w:rsid w:val="00402CCC"/>
    <w:rsid w:val="00402ED7"/>
    <w:rsid w:val="00403025"/>
    <w:rsid w:val="0040323F"/>
    <w:rsid w:val="00403486"/>
    <w:rsid w:val="004038BF"/>
    <w:rsid w:val="00404093"/>
    <w:rsid w:val="00404D1F"/>
    <w:rsid w:val="00404E05"/>
    <w:rsid w:val="0040500A"/>
    <w:rsid w:val="0040506B"/>
    <w:rsid w:val="00405980"/>
    <w:rsid w:val="004059B4"/>
    <w:rsid w:val="00405D1F"/>
    <w:rsid w:val="0040650E"/>
    <w:rsid w:val="004065EC"/>
    <w:rsid w:val="00406AE4"/>
    <w:rsid w:val="00406F59"/>
    <w:rsid w:val="004071B4"/>
    <w:rsid w:val="0040720B"/>
    <w:rsid w:val="004074D7"/>
    <w:rsid w:val="00407913"/>
    <w:rsid w:val="00407A28"/>
    <w:rsid w:val="00410077"/>
    <w:rsid w:val="00410711"/>
    <w:rsid w:val="00410DAE"/>
    <w:rsid w:val="00410DBD"/>
    <w:rsid w:val="00410F35"/>
    <w:rsid w:val="00410FB4"/>
    <w:rsid w:val="00411363"/>
    <w:rsid w:val="00411A98"/>
    <w:rsid w:val="00411C55"/>
    <w:rsid w:val="00412655"/>
    <w:rsid w:val="004129EA"/>
    <w:rsid w:val="00412C3A"/>
    <w:rsid w:val="00413079"/>
    <w:rsid w:val="0041321A"/>
    <w:rsid w:val="0041327C"/>
    <w:rsid w:val="0041329C"/>
    <w:rsid w:val="0041453E"/>
    <w:rsid w:val="00414857"/>
    <w:rsid w:val="00414A73"/>
    <w:rsid w:val="00414B18"/>
    <w:rsid w:val="00414F59"/>
    <w:rsid w:val="00415422"/>
    <w:rsid w:val="004155C1"/>
    <w:rsid w:val="00415655"/>
    <w:rsid w:val="0041597F"/>
    <w:rsid w:val="00415A8E"/>
    <w:rsid w:val="00415C97"/>
    <w:rsid w:val="00415E5E"/>
    <w:rsid w:val="00416300"/>
    <w:rsid w:val="00416768"/>
    <w:rsid w:val="00416788"/>
    <w:rsid w:val="00416BE3"/>
    <w:rsid w:val="004178D6"/>
    <w:rsid w:val="004203E5"/>
    <w:rsid w:val="0042040C"/>
    <w:rsid w:val="00420BD4"/>
    <w:rsid w:val="00420F1C"/>
    <w:rsid w:val="00421294"/>
    <w:rsid w:val="0042150F"/>
    <w:rsid w:val="00421926"/>
    <w:rsid w:val="00421965"/>
    <w:rsid w:val="00421FD6"/>
    <w:rsid w:val="004224EF"/>
    <w:rsid w:val="004228B9"/>
    <w:rsid w:val="004228F9"/>
    <w:rsid w:val="00422B7E"/>
    <w:rsid w:val="00423678"/>
    <w:rsid w:val="00423749"/>
    <w:rsid w:val="00423872"/>
    <w:rsid w:val="00423C61"/>
    <w:rsid w:val="00423C75"/>
    <w:rsid w:val="00423D91"/>
    <w:rsid w:val="00424956"/>
    <w:rsid w:val="00424F09"/>
    <w:rsid w:val="00425460"/>
    <w:rsid w:val="0042566A"/>
    <w:rsid w:val="0042583B"/>
    <w:rsid w:val="0042585C"/>
    <w:rsid w:val="004261FD"/>
    <w:rsid w:val="00426849"/>
    <w:rsid w:val="004270F5"/>
    <w:rsid w:val="004273A6"/>
    <w:rsid w:val="0042794B"/>
    <w:rsid w:val="00427D7F"/>
    <w:rsid w:val="0043054B"/>
    <w:rsid w:val="0043055A"/>
    <w:rsid w:val="0043076A"/>
    <w:rsid w:val="004307B3"/>
    <w:rsid w:val="004309D2"/>
    <w:rsid w:val="00430AC0"/>
    <w:rsid w:val="00431213"/>
    <w:rsid w:val="004315E0"/>
    <w:rsid w:val="00432191"/>
    <w:rsid w:val="004323EC"/>
    <w:rsid w:val="004324E4"/>
    <w:rsid w:val="00432522"/>
    <w:rsid w:val="0043260E"/>
    <w:rsid w:val="00432C48"/>
    <w:rsid w:val="00432CAC"/>
    <w:rsid w:val="004338F9"/>
    <w:rsid w:val="00433F0F"/>
    <w:rsid w:val="00434041"/>
    <w:rsid w:val="004347DB"/>
    <w:rsid w:val="00435114"/>
    <w:rsid w:val="00435342"/>
    <w:rsid w:val="0043544D"/>
    <w:rsid w:val="0043556E"/>
    <w:rsid w:val="00435A5A"/>
    <w:rsid w:val="00435F79"/>
    <w:rsid w:val="00436C37"/>
    <w:rsid w:val="00436E69"/>
    <w:rsid w:val="00437484"/>
    <w:rsid w:val="00437605"/>
    <w:rsid w:val="0043768A"/>
    <w:rsid w:val="00437921"/>
    <w:rsid w:val="00437B73"/>
    <w:rsid w:val="00437D81"/>
    <w:rsid w:val="004408D9"/>
    <w:rsid w:val="004414D1"/>
    <w:rsid w:val="00441942"/>
    <w:rsid w:val="00441AFC"/>
    <w:rsid w:val="00441EB2"/>
    <w:rsid w:val="00442E35"/>
    <w:rsid w:val="00442EC7"/>
    <w:rsid w:val="00443F1F"/>
    <w:rsid w:val="00444151"/>
    <w:rsid w:val="0044454E"/>
    <w:rsid w:val="004449BE"/>
    <w:rsid w:val="0044571A"/>
    <w:rsid w:val="004457AB"/>
    <w:rsid w:val="0044610D"/>
    <w:rsid w:val="0044633C"/>
    <w:rsid w:val="004464AF"/>
    <w:rsid w:val="00446B24"/>
    <w:rsid w:val="00447D4E"/>
    <w:rsid w:val="00447FD5"/>
    <w:rsid w:val="0045007C"/>
    <w:rsid w:val="00450515"/>
    <w:rsid w:val="004508E6"/>
    <w:rsid w:val="00450DC8"/>
    <w:rsid w:val="00451990"/>
    <w:rsid w:val="0045259B"/>
    <w:rsid w:val="00452988"/>
    <w:rsid w:val="00452A22"/>
    <w:rsid w:val="00452B0B"/>
    <w:rsid w:val="00452FFA"/>
    <w:rsid w:val="004532F1"/>
    <w:rsid w:val="0045385A"/>
    <w:rsid w:val="004544BE"/>
    <w:rsid w:val="00454891"/>
    <w:rsid w:val="00454D73"/>
    <w:rsid w:val="00455425"/>
    <w:rsid w:val="0045548F"/>
    <w:rsid w:val="00455AF7"/>
    <w:rsid w:val="00456191"/>
    <w:rsid w:val="00456FCF"/>
    <w:rsid w:val="004570EA"/>
    <w:rsid w:val="0045739A"/>
    <w:rsid w:val="004578F0"/>
    <w:rsid w:val="00460051"/>
    <w:rsid w:val="004608B8"/>
    <w:rsid w:val="00460A1F"/>
    <w:rsid w:val="00460A6C"/>
    <w:rsid w:val="00460BFC"/>
    <w:rsid w:val="004612A8"/>
    <w:rsid w:val="004616BD"/>
    <w:rsid w:val="00461BE2"/>
    <w:rsid w:val="00461CE3"/>
    <w:rsid w:val="00462890"/>
    <w:rsid w:val="00463466"/>
    <w:rsid w:val="004634FD"/>
    <w:rsid w:val="00463834"/>
    <w:rsid w:val="0046419A"/>
    <w:rsid w:val="00464C58"/>
    <w:rsid w:val="00464DFD"/>
    <w:rsid w:val="00465CBF"/>
    <w:rsid w:val="00466072"/>
    <w:rsid w:val="004669F4"/>
    <w:rsid w:val="00466AC9"/>
    <w:rsid w:val="004671EA"/>
    <w:rsid w:val="0046740D"/>
    <w:rsid w:val="004703E4"/>
    <w:rsid w:val="0047065D"/>
    <w:rsid w:val="00470B69"/>
    <w:rsid w:val="00471EFC"/>
    <w:rsid w:val="0047205A"/>
    <w:rsid w:val="0047215A"/>
    <w:rsid w:val="00472D6E"/>
    <w:rsid w:val="00472E8E"/>
    <w:rsid w:val="0047301F"/>
    <w:rsid w:val="0047348A"/>
    <w:rsid w:val="00473FF3"/>
    <w:rsid w:val="0047406D"/>
    <w:rsid w:val="0047437F"/>
    <w:rsid w:val="00474947"/>
    <w:rsid w:val="00474949"/>
    <w:rsid w:val="00474B8F"/>
    <w:rsid w:val="004750C1"/>
    <w:rsid w:val="004752CC"/>
    <w:rsid w:val="00475BB1"/>
    <w:rsid w:val="00475C55"/>
    <w:rsid w:val="00476474"/>
    <w:rsid w:val="0047665E"/>
    <w:rsid w:val="0047675D"/>
    <w:rsid w:val="0047689D"/>
    <w:rsid w:val="00476BA2"/>
    <w:rsid w:val="004778AB"/>
    <w:rsid w:val="00477C51"/>
    <w:rsid w:val="00477E38"/>
    <w:rsid w:val="00477FC9"/>
    <w:rsid w:val="004813AD"/>
    <w:rsid w:val="00481882"/>
    <w:rsid w:val="0048235D"/>
    <w:rsid w:val="00482890"/>
    <w:rsid w:val="004829B7"/>
    <w:rsid w:val="004829C9"/>
    <w:rsid w:val="00482AF4"/>
    <w:rsid w:val="00482D06"/>
    <w:rsid w:val="004834E0"/>
    <w:rsid w:val="004835E0"/>
    <w:rsid w:val="00483885"/>
    <w:rsid w:val="00483D45"/>
    <w:rsid w:val="00483F86"/>
    <w:rsid w:val="00484219"/>
    <w:rsid w:val="00484ADF"/>
    <w:rsid w:val="00484D68"/>
    <w:rsid w:val="00485AEC"/>
    <w:rsid w:val="00487008"/>
    <w:rsid w:val="0048705A"/>
    <w:rsid w:val="00487344"/>
    <w:rsid w:val="00487A48"/>
    <w:rsid w:val="00487F47"/>
    <w:rsid w:val="004908D4"/>
    <w:rsid w:val="00490BF4"/>
    <w:rsid w:val="00490EF6"/>
    <w:rsid w:val="00491801"/>
    <w:rsid w:val="00491E03"/>
    <w:rsid w:val="0049260E"/>
    <w:rsid w:val="0049267D"/>
    <w:rsid w:val="004930DE"/>
    <w:rsid w:val="004931CF"/>
    <w:rsid w:val="00494579"/>
    <w:rsid w:val="00494D8B"/>
    <w:rsid w:val="00494EB3"/>
    <w:rsid w:val="00495059"/>
    <w:rsid w:val="004951AC"/>
    <w:rsid w:val="00495C41"/>
    <w:rsid w:val="00497047"/>
    <w:rsid w:val="00497B7E"/>
    <w:rsid w:val="00497B98"/>
    <w:rsid w:val="00497F57"/>
    <w:rsid w:val="004A02B6"/>
    <w:rsid w:val="004A048D"/>
    <w:rsid w:val="004A0A9F"/>
    <w:rsid w:val="004A143F"/>
    <w:rsid w:val="004A16B6"/>
    <w:rsid w:val="004A1DCB"/>
    <w:rsid w:val="004A2286"/>
    <w:rsid w:val="004A297F"/>
    <w:rsid w:val="004A30D6"/>
    <w:rsid w:val="004A32B3"/>
    <w:rsid w:val="004A387C"/>
    <w:rsid w:val="004A3D45"/>
    <w:rsid w:val="004A462F"/>
    <w:rsid w:val="004A4CDA"/>
    <w:rsid w:val="004A50FE"/>
    <w:rsid w:val="004A52C8"/>
    <w:rsid w:val="004A530C"/>
    <w:rsid w:val="004A56FC"/>
    <w:rsid w:val="004A5F22"/>
    <w:rsid w:val="004A71C5"/>
    <w:rsid w:val="004A75C3"/>
    <w:rsid w:val="004A7606"/>
    <w:rsid w:val="004B003A"/>
    <w:rsid w:val="004B0126"/>
    <w:rsid w:val="004B0521"/>
    <w:rsid w:val="004B0A2E"/>
    <w:rsid w:val="004B0AD4"/>
    <w:rsid w:val="004B0F2F"/>
    <w:rsid w:val="004B1CF0"/>
    <w:rsid w:val="004B2174"/>
    <w:rsid w:val="004B2309"/>
    <w:rsid w:val="004B2936"/>
    <w:rsid w:val="004B2E4D"/>
    <w:rsid w:val="004B30BB"/>
    <w:rsid w:val="004B3303"/>
    <w:rsid w:val="004B3C2C"/>
    <w:rsid w:val="004B49A0"/>
    <w:rsid w:val="004B5002"/>
    <w:rsid w:val="004B5E28"/>
    <w:rsid w:val="004B61BC"/>
    <w:rsid w:val="004B631C"/>
    <w:rsid w:val="004B6479"/>
    <w:rsid w:val="004B6C80"/>
    <w:rsid w:val="004B758B"/>
    <w:rsid w:val="004B798F"/>
    <w:rsid w:val="004B7D67"/>
    <w:rsid w:val="004C0291"/>
    <w:rsid w:val="004C0293"/>
    <w:rsid w:val="004C0337"/>
    <w:rsid w:val="004C0710"/>
    <w:rsid w:val="004C0965"/>
    <w:rsid w:val="004C0D23"/>
    <w:rsid w:val="004C0DDB"/>
    <w:rsid w:val="004C1658"/>
    <w:rsid w:val="004C1B08"/>
    <w:rsid w:val="004C1B78"/>
    <w:rsid w:val="004C1DB8"/>
    <w:rsid w:val="004C23B0"/>
    <w:rsid w:val="004C2B4A"/>
    <w:rsid w:val="004C2CEA"/>
    <w:rsid w:val="004C2D3D"/>
    <w:rsid w:val="004C34DC"/>
    <w:rsid w:val="004C3742"/>
    <w:rsid w:val="004C37DF"/>
    <w:rsid w:val="004C38AD"/>
    <w:rsid w:val="004C39A3"/>
    <w:rsid w:val="004C3A90"/>
    <w:rsid w:val="004C3D00"/>
    <w:rsid w:val="004C40D9"/>
    <w:rsid w:val="004C4174"/>
    <w:rsid w:val="004C42B3"/>
    <w:rsid w:val="004C48C3"/>
    <w:rsid w:val="004C4BCB"/>
    <w:rsid w:val="004C4DE3"/>
    <w:rsid w:val="004C580D"/>
    <w:rsid w:val="004C5916"/>
    <w:rsid w:val="004C5B62"/>
    <w:rsid w:val="004C6168"/>
    <w:rsid w:val="004C61A6"/>
    <w:rsid w:val="004C633F"/>
    <w:rsid w:val="004C6B7C"/>
    <w:rsid w:val="004C6EC1"/>
    <w:rsid w:val="004C710C"/>
    <w:rsid w:val="004C762F"/>
    <w:rsid w:val="004C7B82"/>
    <w:rsid w:val="004C7E98"/>
    <w:rsid w:val="004C7F96"/>
    <w:rsid w:val="004D0459"/>
    <w:rsid w:val="004D04A1"/>
    <w:rsid w:val="004D04A4"/>
    <w:rsid w:val="004D04C5"/>
    <w:rsid w:val="004D053E"/>
    <w:rsid w:val="004D08E7"/>
    <w:rsid w:val="004D0DF6"/>
    <w:rsid w:val="004D1598"/>
    <w:rsid w:val="004D164B"/>
    <w:rsid w:val="004D2013"/>
    <w:rsid w:val="004D2046"/>
    <w:rsid w:val="004D2167"/>
    <w:rsid w:val="004D22B5"/>
    <w:rsid w:val="004D22ED"/>
    <w:rsid w:val="004D2639"/>
    <w:rsid w:val="004D28DB"/>
    <w:rsid w:val="004D2BB1"/>
    <w:rsid w:val="004D2C69"/>
    <w:rsid w:val="004D3591"/>
    <w:rsid w:val="004D3805"/>
    <w:rsid w:val="004D3845"/>
    <w:rsid w:val="004D3B0E"/>
    <w:rsid w:val="004D410F"/>
    <w:rsid w:val="004D43AB"/>
    <w:rsid w:val="004D4943"/>
    <w:rsid w:val="004D4B82"/>
    <w:rsid w:val="004D4F5B"/>
    <w:rsid w:val="004D518D"/>
    <w:rsid w:val="004D51BC"/>
    <w:rsid w:val="004D5272"/>
    <w:rsid w:val="004D5500"/>
    <w:rsid w:val="004D6015"/>
    <w:rsid w:val="004D6B50"/>
    <w:rsid w:val="004D6D77"/>
    <w:rsid w:val="004D70B7"/>
    <w:rsid w:val="004D714F"/>
    <w:rsid w:val="004D788D"/>
    <w:rsid w:val="004D7D2D"/>
    <w:rsid w:val="004E01E2"/>
    <w:rsid w:val="004E047B"/>
    <w:rsid w:val="004E07DE"/>
    <w:rsid w:val="004E0977"/>
    <w:rsid w:val="004E0C32"/>
    <w:rsid w:val="004E1497"/>
    <w:rsid w:val="004E1552"/>
    <w:rsid w:val="004E1800"/>
    <w:rsid w:val="004E1EE3"/>
    <w:rsid w:val="004E24E2"/>
    <w:rsid w:val="004E25D0"/>
    <w:rsid w:val="004E3208"/>
    <w:rsid w:val="004E3A2D"/>
    <w:rsid w:val="004E3F85"/>
    <w:rsid w:val="004E4F9F"/>
    <w:rsid w:val="004E5AD5"/>
    <w:rsid w:val="004E5B30"/>
    <w:rsid w:val="004E6308"/>
    <w:rsid w:val="004E644F"/>
    <w:rsid w:val="004E6D1A"/>
    <w:rsid w:val="004E6E9B"/>
    <w:rsid w:val="004F009A"/>
    <w:rsid w:val="004F01D9"/>
    <w:rsid w:val="004F0234"/>
    <w:rsid w:val="004F0472"/>
    <w:rsid w:val="004F0B43"/>
    <w:rsid w:val="004F0C58"/>
    <w:rsid w:val="004F107C"/>
    <w:rsid w:val="004F168A"/>
    <w:rsid w:val="004F20B1"/>
    <w:rsid w:val="004F26EE"/>
    <w:rsid w:val="004F3212"/>
    <w:rsid w:val="004F3BF4"/>
    <w:rsid w:val="004F4050"/>
    <w:rsid w:val="004F48E4"/>
    <w:rsid w:val="004F4B38"/>
    <w:rsid w:val="004F4C22"/>
    <w:rsid w:val="004F4E29"/>
    <w:rsid w:val="004F52AE"/>
    <w:rsid w:val="004F59AE"/>
    <w:rsid w:val="004F5AB3"/>
    <w:rsid w:val="004F694F"/>
    <w:rsid w:val="004F6993"/>
    <w:rsid w:val="004F6B22"/>
    <w:rsid w:val="004F6DA9"/>
    <w:rsid w:val="004F7112"/>
    <w:rsid w:val="004F76F4"/>
    <w:rsid w:val="004F7F9B"/>
    <w:rsid w:val="00500A4A"/>
    <w:rsid w:val="00500A7C"/>
    <w:rsid w:val="0050121E"/>
    <w:rsid w:val="00501B04"/>
    <w:rsid w:val="00501E81"/>
    <w:rsid w:val="0050300B"/>
    <w:rsid w:val="005032B8"/>
    <w:rsid w:val="00503490"/>
    <w:rsid w:val="0050359E"/>
    <w:rsid w:val="005037BF"/>
    <w:rsid w:val="00503BC4"/>
    <w:rsid w:val="00503D1B"/>
    <w:rsid w:val="00504033"/>
    <w:rsid w:val="00504397"/>
    <w:rsid w:val="00504779"/>
    <w:rsid w:val="00504D22"/>
    <w:rsid w:val="00504D78"/>
    <w:rsid w:val="00505792"/>
    <w:rsid w:val="00505985"/>
    <w:rsid w:val="00505A02"/>
    <w:rsid w:val="00505F54"/>
    <w:rsid w:val="005060CC"/>
    <w:rsid w:val="00506B8E"/>
    <w:rsid w:val="00506FB4"/>
    <w:rsid w:val="00507605"/>
    <w:rsid w:val="0051041B"/>
    <w:rsid w:val="0051090F"/>
    <w:rsid w:val="00510F2B"/>
    <w:rsid w:val="005111C1"/>
    <w:rsid w:val="0051125B"/>
    <w:rsid w:val="00512066"/>
    <w:rsid w:val="00512137"/>
    <w:rsid w:val="005121D2"/>
    <w:rsid w:val="005121D3"/>
    <w:rsid w:val="00512361"/>
    <w:rsid w:val="005128C2"/>
    <w:rsid w:val="00512ACB"/>
    <w:rsid w:val="00512B17"/>
    <w:rsid w:val="00512B70"/>
    <w:rsid w:val="005136B1"/>
    <w:rsid w:val="005139ED"/>
    <w:rsid w:val="005140ED"/>
    <w:rsid w:val="00514402"/>
    <w:rsid w:val="0051501D"/>
    <w:rsid w:val="0051511C"/>
    <w:rsid w:val="005164D3"/>
    <w:rsid w:val="00516595"/>
    <w:rsid w:val="00517C4B"/>
    <w:rsid w:val="00517C7A"/>
    <w:rsid w:val="0052003C"/>
    <w:rsid w:val="0052036D"/>
    <w:rsid w:val="0052072D"/>
    <w:rsid w:val="00520ECF"/>
    <w:rsid w:val="00521684"/>
    <w:rsid w:val="00521790"/>
    <w:rsid w:val="005217A5"/>
    <w:rsid w:val="00521BCB"/>
    <w:rsid w:val="00521CE9"/>
    <w:rsid w:val="00521F88"/>
    <w:rsid w:val="0052253C"/>
    <w:rsid w:val="00522E1F"/>
    <w:rsid w:val="00522F03"/>
    <w:rsid w:val="005231BD"/>
    <w:rsid w:val="00523840"/>
    <w:rsid w:val="00524657"/>
    <w:rsid w:val="0052481B"/>
    <w:rsid w:val="00524D34"/>
    <w:rsid w:val="00524DCB"/>
    <w:rsid w:val="0052501C"/>
    <w:rsid w:val="0052524E"/>
    <w:rsid w:val="005256C6"/>
    <w:rsid w:val="00525B1B"/>
    <w:rsid w:val="00527124"/>
    <w:rsid w:val="00527608"/>
    <w:rsid w:val="00527904"/>
    <w:rsid w:val="00527B85"/>
    <w:rsid w:val="005300B9"/>
    <w:rsid w:val="0053043A"/>
    <w:rsid w:val="00530860"/>
    <w:rsid w:val="00530BF2"/>
    <w:rsid w:val="005310EB"/>
    <w:rsid w:val="005313E8"/>
    <w:rsid w:val="00531D8D"/>
    <w:rsid w:val="00532123"/>
    <w:rsid w:val="0053243A"/>
    <w:rsid w:val="005331B7"/>
    <w:rsid w:val="005333FD"/>
    <w:rsid w:val="0053346A"/>
    <w:rsid w:val="00533F6B"/>
    <w:rsid w:val="0053409F"/>
    <w:rsid w:val="0053437A"/>
    <w:rsid w:val="00534F9F"/>
    <w:rsid w:val="00534FD7"/>
    <w:rsid w:val="00535D48"/>
    <w:rsid w:val="00535EE8"/>
    <w:rsid w:val="00535F33"/>
    <w:rsid w:val="0053604A"/>
    <w:rsid w:val="00536FE7"/>
    <w:rsid w:val="005372D4"/>
    <w:rsid w:val="0053735F"/>
    <w:rsid w:val="005375D3"/>
    <w:rsid w:val="005375FA"/>
    <w:rsid w:val="00537F5E"/>
    <w:rsid w:val="005403EB"/>
    <w:rsid w:val="00540543"/>
    <w:rsid w:val="00540CB4"/>
    <w:rsid w:val="00540FCE"/>
    <w:rsid w:val="00541170"/>
    <w:rsid w:val="00541CB3"/>
    <w:rsid w:val="00541D2A"/>
    <w:rsid w:val="00541D49"/>
    <w:rsid w:val="00541F2A"/>
    <w:rsid w:val="0054206B"/>
    <w:rsid w:val="005432E9"/>
    <w:rsid w:val="00543487"/>
    <w:rsid w:val="0054349B"/>
    <w:rsid w:val="005434BF"/>
    <w:rsid w:val="00543BF3"/>
    <w:rsid w:val="00543C88"/>
    <w:rsid w:val="0054558F"/>
    <w:rsid w:val="00545659"/>
    <w:rsid w:val="00545722"/>
    <w:rsid w:val="0054582B"/>
    <w:rsid w:val="00545C14"/>
    <w:rsid w:val="00546E9E"/>
    <w:rsid w:val="00547C77"/>
    <w:rsid w:val="00547E27"/>
    <w:rsid w:val="00550048"/>
    <w:rsid w:val="005506A5"/>
    <w:rsid w:val="005506AD"/>
    <w:rsid w:val="00550D16"/>
    <w:rsid w:val="00550EAA"/>
    <w:rsid w:val="005515CC"/>
    <w:rsid w:val="00551630"/>
    <w:rsid w:val="00551695"/>
    <w:rsid w:val="00551CCD"/>
    <w:rsid w:val="00552571"/>
    <w:rsid w:val="005525AB"/>
    <w:rsid w:val="00552DDC"/>
    <w:rsid w:val="0055305D"/>
    <w:rsid w:val="005534DC"/>
    <w:rsid w:val="0055424F"/>
    <w:rsid w:val="0055466D"/>
    <w:rsid w:val="00554CC6"/>
    <w:rsid w:val="00554F42"/>
    <w:rsid w:val="0055521D"/>
    <w:rsid w:val="005552F3"/>
    <w:rsid w:val="0055575C"/>
    <w:rsid w:val="005557BE"/>
    <w:rsid w:val="00555B57"/>
    <w:rsid w:val="00556549"/>
    <w:rsid w:val="005568B8"/>
    <w:rsid w:val="00556AEB"/>
    <w:rsid w:val="00556EDE"/>
    <w:rsid w:val="00557CE8"/>
    <w:rsid w:val="00557E3E"/>
    <w:rsid w:val="00560E39"/>
    <w:rsid w:val="005615A5"/>
    <w:rsid w:val="0056198B"/>
    <w:rsid w:val="00561E0E"/>
    <w:rsid w:val="005620E1"/>
    <w:rsid w:val="0056225B"/>
    <w:rsid w:val="005623F1"/>
    <w:rsid w:val="00562DFB"/>
    <w:rsid w:val="00562F04"/>
    <w:rsid w:val="00563141"/>
    <w:rsid w:val="00563E25"/>
    <w:rsid w:val="005640AA"/>
    <w:rsid w:val="0056446F"/>
    <w:rsid w:val="00564B65"/>
    <w:rsid w:val="00564EAC"/>
    <w:rsid w:val="0056511E"/>
    <w:rsid w:val="005653E5"/>
    <w:rsid w:val="00565400"/>
    <w:rsid w:val="00565D2B"/>
    <w:rsid w:val="00566178"/>
    <w:rsid w:val="005668FF"/>
    <w:rsid w:val="00566A7F"/>
    <w:rsid w:val="00566CBC"/>
    <w:rsid w:val="005670BB"/>
    <w:rsid w:val="00567157"/>
    <w:rsid w:val="005673E7"/>
    <w:rsid w:val="00567969"/>
    <w:rsid w:val="00570D74"/>
    <w:rsid w:val="00570EEB"/>
    <w:rsid w:val="00571071"/>
    <w:rsid w:val="00571223"/>
    <w:rsid w:val="0057188A"/>
    <w:rsid w:val="00571A3B"/>
    <w:rsid w:val="0057203C"/>
    <w:rsid w:val="00572138"/>
    <w:rsid w:val="00572157"/>
    <w:rsid w:val="005726E0"/>
    <w:rsid w:val="00572853"/>
    <w:rsid w:val="00572C69"/>
    <w:rsid w:val="00573197"/>
    <w:rsid w:val="00573602"/>
    <w:rsid w:val="005739B2"/>
    <w:rsid w:val="005740B5"/>
    <w:rsid w:val="0057461C"/>
    <w:rsid w:val="00574C0C"/>
    <w:rsid w:val="00574C6C"/>
    <w:rsid w:val="005751F0"/>
    <w:rsid w:val="005758C2"/>
    <w:rsid w:val="00575D62"/>
    <w:rsid w:val="00576062"/>
    <w:rsid w:val="005762F0"/>
    <w:rsid w:val="00576958"/>
    <w:rsid w:val="00576AE1"/>
    <w:rsid w:val="00576DA1"/>
    <w:rsid w:val="00577326"/>
    <w:rsid w:val="00577668"/>
    <w:rsid w:val="00577B95"/>
    <w:rsid w:val="00577D69"/>
    <w:rsid w:val="005807BA"/>
    <w:rsid w:val="0058130C"/>
    <w:rsid w:val="005816BD"/>
    <w:rsid w:val="00581E1F"/>
    <w:rsid w:val="00582198"/>
    <w:rsid w:val="005825E4"/>
    <w:rsid w:val="0058262A"/>
    <w:rsid w:val="00582861"/>
    <w:rsid w:val="00583076"/>
    <w:rsid w:val="00583BB3"/>
    <w:rsid w:val="00583DAD"/>
    <w:rsid w:val="00584CD9"/>
    <w:rsid w:val="005853BA"/>
    <w:rsid w:val="00585880"/>
    <w:rsid w:val="0058599C"/>
    <w:rsid w:val="005860BC"/>
    <w:rsid w:val="00586874"/>
    <w:rsid w:val="0058689C"/>
    <w:rsid w:val="005869A9"/>
    <w:rsid w:val="005877CC"/>
    <w:rsid w:val="0059013E"/>
    <w:rsid w:val="00590529"/>
    <w:rsid w:val="00590A0E"/>
    <w:rsid w:val="00590B63"/>
    <w:rsid w:val="005911EB"/>
    <w:rsid w:val="005913C3"/>
    <w:rsid w:val="005925F8"/>
    <w:rsid w:val="00592976"/>
    <w:rsid w:val="00592A5B"/>
    <w:rsid w:val="00592D80"/>
    <w:rsid w:val="005930B1"/>
    <w:rsid w:val="00593596"/>
    <w:rsid w:val="00593977"/>
    <w:rsid w:val="00593BDA"/>
    <w:rsid w:val="00593F6A"/>
    <w:rsid w:val="00594116"/>
    <w:rsid w:val="005949DA"/>
    <w:rsid w:val="005959EE"/>
    <w:rsid w:val="00595B2E"/>
    <w:rsid w:val="00595F01"/>
    <w:rsid w:val="005972AA"/>
    <w:rsid w:val="00597505"/>
    <w:rsid w:val="00597643"/>
    <w:rsid w:val="00597915"/>
    <w:rsid w:val="005979F2"/>
    <w:rsid w:val="005A05A6"/>
    <w:rsid w:val="005A12F9"/>
    <w:rsid w:val="005A130C"/>
    <w:rsid w:val="005A1A84"/>
    <w:rsid w:val="005A1CEB"/>
    <w:rsid w:val="005A3647"/>
    <w:rsid w:val="005A379B"/>
    <w:rsid w:val="005A3AA0"/>
    <w:rsid w:val="005A3B15"/>
    <w:rsid w:val="005A3BD9"/>
    <w:rsid w:val="005A3C9B"/>
    <w:rsid w:val="005A3EFC"/>
    <w:rsid w:val="005A3FD5"/>
    <w:rsid w:val="005A46FA"/>
    <w:rsid w:val="005A4B28"/>
    <w:rsid w:val="005A594E"/>
    <w:rsid w:val="005A5F4F"/>
    <w:rsid w:val="005A6081"/>
    <w:rsid w:val="005A61D1"/>
    <w:rsid w:val="005A656E"/>
    <w:rsid w:val="005A6CAD"/>
    <w:rsid w:val="005A6EF8"/>
    <w:rsid w:val="005A702C"/>
    <w:rsid w:val="005B08AD"/>
    <w:rsid w:val="005B0B3E"/>
    <w:rsid w:val="005B0C60"/>
    <w:rsid w:val="005B0E31"/>
    <w:rsid w:val="005B13F4"/>
    <w:rsid w:val="005B192B"/>
    <w:rsid w:val="005B1CA4"/>
    <w:rsid w:val="005B1DEF"/>
    <w:rsid w:val="005B250F"/>
    <w:rsid w:val="005B28F1"/>
    <w:rsid w:val="005B2B34"/>
    <w:rsid w:val="005B339E"/>
    <w:rsid w:val="005B37A7"/>
    <w:rsid w:val="005B3829"/>
    <w:rsid w:val="005B4784"/>
    <w:rsid w:val="005B4BB4"/>
    <w:rsid w:val="005B4CC2"/>
    <w:rsid w:val="005B5462"/>
    <w:rsid w:val="005B5B58"/>
    <w:rsid w:val="005B5D0F"/>
    <w:rsid w:val="005B64AA"/>
    <w:rsid w:val="005C0076"/>
    <w:rsid w:val="005C0C6B"/>
    <w:rsid w:val="005C0D8B"/>
    <w:rsid w:val="005C0F88"/>
    <w:rsid w:val="005C10C7"/>
    <w:rsid w:val="005C1953"/>
    <w:rsid w:val="005C1BD1"/>
    <w:rsid w:val="005C2635"/>
    <w:rsid w:val="005C2774"/>
    <w:rsid w:val="005C2B1D"/>
    <w:rsid w:val="005C2C0A"/>
    <w:rsid w:val="005C321B"/>
    <w:rsid w:val="005C329B"/>
    <w:rsid w:val="005C376A"/>
    <w:rsid w:val="005C37F5"/>
    <w:rsid w:val="005C39AF"/>
    <w:rsid w:val="005C3A04"/>
    <w:rsid w:val="005C4039"/>
    <w:rsid w:val="005C41F1"/>
    <w:rsid w:val="005C44F8"/>
    <w:rsid w:val="005C4FB2"/>
    <w:rsid w:val="005C541D"/>
    <w:rsid w:val="005C605D"/>
    <w:rsid w:val="005C60EB"/>
    <w:rsid w:val="005C62C8"/>
    <w:rsid w:val="005C6347"/>
    <w:rsid w:val="005C67FA"/>
    <w:rsid w:val="005C6D27"/>
    <w:rsid w:val="005C7342"/>
    <w:rsid w:val="005C7868"/>
    <w:rsid w:val="005C7C03"/>
    <w:rsid w:val="005C7D73"/>
    <w:rsid w:val="005D0712"/>
    <w:rsid w:val="005D0922"/>
    <w:rsid w:val="005D0CCE"/>
    <w:rsid w:val="005D0CE1"/>
    <w:rsid w:val="005D1199"/>
    <w:rsid w:val="005D126E"/>
    <w:rsid w:val="005D13EE"/>
    <w:rsid w:val="005D15AA"/>
    <w:rsid w:val="005D1887"/>
    <w:rsid w:val="005D19A5"/>
    <w:rsid w:val="005D1BCA"/>
    <w:rsid w:val="005D1BEF"/>
    <w:rsid w:val="005D1D98"/>
    <w:rsid w:val="005D2062"/>
    <w:rsid w:val="005D2550"/>
    <w:rsid w:val="005D2976"/>
    <w:rsid w:val="005D2BEA"/>
    <w:rsid w:val="005D3425"/>
    <w:rsid w:val="005D3BDB"/>
    <w:rsid w:val="005D4C0F"/>
    <w:rsid w:val="005D4EE1"/>
    <w:rsid w:val="005D4FA1"/>
    <w:rsid w:val="005D5B97"/>
    <w:rsid w:val="005D5F7F"/>
    <w:rsid w:val="005D6124"/>
    <w:rsid w:val="005D646F"/>
    <w:rsid w:val="005D6960"/>
    <w:rsid w:val="005D696F"/>
    <w:rsid w:val="005D6A21"/>
    <w:rsid w:val="005D6DB7"/>
    <w:rsid w:val="005D6E3A"/>
    <w:rsid w:val="005D6F10"/>
    <w:rsid w:val="005D76FD"/>
    <w:rsid w:val="005D798A"/>
    <w:rsid w:val="005D7DD0"/>
    <w:rsid w:val="005E0626"/>
    <w:rsid w:val="005E07F3"/>
    <w:rsid w:val="005E0A77"/>
    <w:rsid w:val="005E0D39"/>
    <w:rsid w:val="005E12E3"/>
    <w:rsid w:val="005E13EA"/>
    <w:rsid w:val="005E2553"/>
    <w:rsid w:val="005E2593"/>
    <w:rsid w:val="005E2660"/>
    <w:rsid w:val="005E2ED2"/>
    <w:rsid w:val="005E33D9"/>
    <w:rsid w:val="005E35E7"/>
    <w:rsid w:val="005E363A"/>
    <w:rsid w:val="005E4765"/>
    <w:rsid w:val="005E49C1"/>
    <w:rsid w:val="005E49C8"/>
    <w:rsid w:val="005E5BA8"/>
    <w:rsid w:val="005E5BF7"/>
    <w:rsid w:val="005E5CED"/>
    <w:rsid w:val="005E64B6"/>
    <w:rsid w:val="005E6A3F"/>
    <w:rsid w:val="005E6D77"/>
    <w:rsid w:val="005E7058"/>
    <w:rsid w:val="005E7357"/>
    <w:rsid w:val="005E7B44"/>
    <w:rsid w:val="005F0276"/>
    <w:rsid w:val="005F09BA"/>
    <w:rsid w:val="005F0E8A"/>
    <w:rsid w:val="005F1335"/>
    <w:rsid w:val="005F193A"/>
    <w:rsid w:val="005F1FA6"/>
    <w:rsid w:val="005F2137"/>
    <w:rsid w:val="005F29FF"/>
    <w:rsid w:val="005F2B50"/>
    <w:rsid w:val="005F3E9D"/>
    <w:rsid w:val="005F4F60"/>
    <w:rsid w:val="005F5C37"/>
    <w:rsid w:val="005F6174"/>
    <w:rsid w:val="005F61F3"/>
    <w:rsid w:val="005F6393"/>
    <w:rsid w:val="005F716D"/>
    <w:rsid w:val="005F75FF"/>
    <w:rsid w:val="006006DC"/>
    <w:rsid w:val="00600FBB"/>
    <w:rsid w:val="00601567"/>
    <w:rsid w:val="00602010"/>
    <w:rsid w:val="00602E58"/>
    <w:rsid w:val="0060347A"/>
    <w:rsid w:val="006034A4"/>
    <w:rsid w:val="0060381C"/>
    <w:rsid w:val="00603903"/>
    <w:rsid w:val="00604227"/>
    <w:rsid w:val="00604448"/>
    <w:rsid w:val="00604471"/>
    <w:rsid w:val="00604988"/>
    <w:rsid w:val="00604BBB"/>
    <w:rsid w:val="00604DD2"/>
    <w:rsid w:val="00604DFD"/>
    <w:rsid w:val="00604DFF"/>
    <w:rsid w:val="0060540F"/>
    <w:rsid w:val="006059C1"/>
    <w:rsid w:val="0060621E"/>
    <w:rsid w:val="006067E6"/>
    <w:rsid w:val="00606E15"/>
    <w:rsid w:val="00606E9E"/>
    <w:rsid w:val="00607033"/>
    <w:rsid w:val="006075B2"/>
    <w:rsid w:val="00607E94"/>
    <w:rsid w:val="00610249"/>
    <w:rsid w:val="00610304"/>
    <w:rsid w:val="00610CBF"/>
    <w:rsid w:val="00611256"/>
    <w:rsid w:val="00611AC8"/>
    <w:rsid w:val="00611B5C"/>
    <w:rsid w:val="00611C54"/>
    <w:rsid w:val="0061278C"/>
    <w:rsid w:val="00612A0A"/>
    <w:rsid w:val="006131E3"/>
    <w:rsid w:val="006139C2"/>
    <w:rsid w:val="00613C6F"/>
    <w:rsid w:val="00613D0B"/>
    <w:rsid w:val="00613D75"/>
    <w:rsid w:val="00614248"/>
    <w:rsid w:val="006142CD"/>
    <w:rsid w:val="00614392"/>
    <w:rsid w:val="00614A25"/>
    <w:rsid w:val="00614E22"/>
    <w:rsid w:val="00615188"/>
    <w:rsid w:val="00615A7C"/>
    <w:rsid w:val="00615AA8"/>
    <w:rsid w:val="006166EF"/>
    <w:rsid w:val="00617059"/>
    <w:rsid w:val="0061724A"/>
    <w:rsid w:val="00617432"/>
    <w:rsid w:val="006178B3"/>
    <w:rsid w:val="00617CFB"/>
    <w:rsid w:val="00617E58"/>
    <w:rsid w:val="0062024D"/>
    <w:rsid w:val="0062085D"/>
    <w:rsid w:val="006215DF"/>
    <w:rsid w:val="00621F87"/>
    <w:rsid w:val="0062201D"/>
    <w:rsid w:val="00622F02"/>
    <w:rsid w:val="00622F1B"/>
    <w:rsid w:val="0062331D"/>
    <w:rsid w:val="0062354B"/>
    <w:rsid w:val="00624182"/>
    <w:rsid w:val="006247E0"/>
    <w:rsid w:val="0062480F"/>
    <w:rsid w:val="0062492D"/>
    <w:rsid w:val="006253DA"/>
    <w:rsid w:val="0062540D"/>
    <w:rsid w:val="00625417"/>
    <w:rsid w:val="00625BCE"/>
    <w:rsid w:val="00626465"/>
    <w:rsid w:val="00626A12"/>
    <w:rsid w:val="00627513"/>
    <w:rsid w:val="00627A21"/>
    <w:rsid w:val="00627B49"/>
    <w:rsid w:val="006301F2"/>
    <w:rsid w:val="00630BD5"/>
    <w:rsid w:val="00630DA5"/>
    <w:rsid w:val="00630F54"/>
    <w:rsid w:val="00630FFE"/>
    <w:rsid w:val="0063192F"/>
    <w:rsid w:val="00631FA6"/>
    <w:rsid w:val="006322AB"/>
    <w:rsid w:val="006325E8"/>
    <w:rsid w:val="00632663"/>
    <w:rsid w:val="00632687"/>
    <w:rsid w:val="00632788"/>
    <w:rsid w:val="00632814"/>
    <w:rsid w:val="00632974"/>
    <w:rsid w:val="006335E9"/>
    <w:rsid w:val="00633D2E"/>
    <w:rsid w:val="006345F4"/>
    <w:rsid w:val="00634ED9"/>
    <w:rsid w:val="006350CA"/>
    <w:rsid w:val="006350DE"/>
    <w:rsid w:val="00635245"/>
    <w:rsid w:val="006363B3"/>
    <w:rsid w:val="0063652C"/>
    <w:rsid w:val="00636885"/>
    <w:rsid w:val="00636905"/>
    <w:rsid w:val="0063695B"/>
    <w:rsid w:val="006369DE"/>
    <w:rsid w:val="00636B66"/>
    <w:rsid w:val="00637186"/>
    <w:rsid w:val="00637CDD"/>
    <w:rsid w:val="00637D4D"/>
    <w:rsid w:val="00640529"/>
    <w:rsid w:val="00640A83"/>
    <w:rsid w:val="00640D87"/>
    <w:rsid w:val="00641F78"/>
    <w:rsid w:val="006423A9"/>
    <w:rsid w:val="00642640"/>
    <w:rsid w:val="0064287E"/>
    <w:rsid w:val="00642EA3"/>
    <w:rsid w:val="00642FA9"/>
    <w:rsid w:val="006435AC"/>
    <w:rsid w:val="006435F8"/>
    <w:rsid w:val="006436B1"/>
    <w:rsid w:val="00643E83"/>
    <w:rsid w:val="00644330"/>
    <w:rsid w:val="006448DB"/>
    <w:rsid w:val="00644B2F"/>
    <w:rsid w:val="00644C07"/>
    <w:rsid w:val="00644E3F"/>
    <w:rsid w:val="006453DE"/>
    <w:rsid w:val="00645B8E"/>
    <w:rsid w:val="006460C4"/>
    <w:rsid w:val="00646202"/>
    <w:rsid w:val="00646370"/>
    <w:rsid w:val="00646763"/>
    <w:rsid w:val="006471C3"/>
    <w:rsid w:val="00647358"/>
    <w:rsid w:val="006477D6"/>
    <w:rsid w:val="00650080"/>
    <w:rsid w:val="00650C38"/>
    <w:rsid w:val="00650D06"/>
    <w:rsid w:val="00650D83"/>
    <w:rsid w:val="00651033"/>
    <w:rsid w:val="00651073"/>
    <w:rsid w:val="006516B6"/>
    <w:rsid w:val="00652658"/>
    <w:rsid w:val="00652ECD"/>
    <w:rsid w:val="00652FAE"/>
    <w:rsid w:val="00653004"/>
    <w:rsid w:val="006535D7"/>
    <w:rsid w:val="00653CE6"/>
    <w:rsid w:val="006550F3"/>
    <w:rsid w:val="00655902"/>
    <w:rsid w:val="006560B2"/>
    <w:rsid w:val="00656A85"/>
    <w:rsid w:val="00656EDE"/>
    <w:rsid w:val="00656F7B"/>
    <w:rsid w:val="0065798B"/>
    <w:rsid w:val="00657B7C"/>
    <w:rsid w:val="00657F2C"/>
    <w:rsid w:val="0066022E"/>
    <w:rsid w:val="00660385"/>
    <w:rsid w:val="00660AD8"/>
    <w:rsid w:val="006614EA"/>
    <w:rsid w:val="00661651"/>
    <w:rsid w:val="006617D5"/>
    <w:rsid w:val="00661AD0"/>
    <w:rsid w:val="00661E57"/>
    <w:rsid w:val="00662810"/>
    <w:rsid w:val="00663A02"/>
    <w:rsid w:val="00663CB2"/>
    <w:rsid w:val="006640E2"/>
    <w:rsid w:val="006648D3"/>
    <w:rsid w:val="00664E42"/>
    <w:rsid w:val="006651C7"/>
    <w:rsid w:val="00665308"/>
    <w:rsid w:val="006653EE"/>
    <w:rsid w:val="00665875"/>
    <w:rsid w:val="0066610B"/>
    <w:rsid w:val="00666321"/>
    <w:rsid w:val="00666709"/>
    <w:rsid w:val="00667470"/>
    <w:rsid w:val="00667714"/>
    <w:rsid w:val="00670072"/>
    <w:rsid w:val="00670628"/>
    <w:rsid w:val="00670A2F"/>
    <w:rsid w:val="00670B86"/>
    <w:rsid w:val="006710FA"/>
    <w:rsid w:val="006712BD"/>
    <w:rsid w:val="0067143E"/>
    <w:rsid w:val="00671A3D"/>
    <w:rsid w:val="00671A78"/>
    <w:rsid w:val="00671BC7"/>
    <w:rsid w:val="00672C5C"/>
    <w:rsid w:val="00672D0E"/>
    <w:rsid w:val="00673223"/>
    <w:rsid w:val="00673428"/>
    <w:rsid w:val="00674102"/>
    <w:rsid w:val="0067457C"/>
    <w:rsid w:val="00674928"/>
    <w:rsid w:val="00674A6A"/>
    <w:rsid w:val="00674BB1"/>
    <w:rsid w:val="00674D08"/>
    <w:rsid w:val="006751F1"/>
    <w:rsid w:val="00675861"/>
    <w:rsid w:val="00676391"/>
    <w:rsid w:val="006763EA"/>
    <w:rsid w:val="006771A4"/>
    <w:rsid w:val="0068060C"/>
    <w:rsid w:val="00680921"/>
    <w:rsid w:val="0068104D"/>
    <w:rsid w:val="00681191"/>
    <w:rsid w:val="00681B19"/>
    <w:rsid w:val="00682408"/>
    <w:rsid w:val="006827B2"/>
    <w:rsid w:val="0068292B"/>
    <w:rsid w:val="00682D49"/>
    <w:rsid w:val="00682D83"/>
    <w:rsid w:val="00683588"/>
    <w:rsid w:val="0068397E"/>
    <w:rsid w:val="00683ED4"/>
    <w:rsid w:val="00683F52"/>
    <w:rsid w:val="006844F0"/>
    <w:rsid w:val="0068465D"/>
    <w:rsid w:val="00684888"/>
    <w:rsid w:val="006848D8"/>
    <w:rsid w:val="006849EF"/>
    <w:rsid w:val="00684A15"/>
    <w:rsid w:val="00684C45"/>
    <w:rsid w:val="00684DFC"/>
    <w:rsid w:val="00685175"/>
    <w:rsid w:val="006854F5"/>
    <w:rsid w:val="0068595A"/>
    <w:rsid w:val="0068596B"/>
    <w:rsid w:val="006859FB"/>
    <w:rsid w:val="00685D73"/>
    <w:rsid w:val="00685D77"/>
    <w:rsid w:val="00685DAD"/>
    <w:rsid w:val="00686189"/>
    <w:rsid w:val="006861F2"/>
    <w:rsid w:val="00686296"/>
    <w:rsid w:val="006863E1"/>
    <w:rsid w:val="00686888"/>
    <w:rsid w:val="006869C3"/>
    <w:rsid w:val="006872B0"/>
    <w:rsid w:val="00687CA1"/>
    <w:rsid w:val="00687D8E"/>
    <w:rsid w:val="006908AA"/>
    <w:rsid w:val="00690BE7"/>
    <w:rsid w:val="00690E89"/>
    <w:rsid w:val="006910FB"/>
    <w:rsid w:val="006913C9"/>
    <w:rsid w:val="0069160D"/>
    <w:rsid w:val="006918E5"/>
    <w:rsid w:val="00691943"/>
    <w:rsid w:val="00691D6B"/>
    <w:rsid w:val="006924A6"/>
    <w:rsid w:val="00692F3A"/>
    <w:rsid w:val="00693788"/>
    <w:rsid w:val="00693B29"/>
    <w:rsid w:val="006945D3"/>
    <w:rsid w:val="0069478C"/>
    <w:rsid w:val="006947E1"/>
    <w:rsid w:val="0069490A"/>
    <w:rsid w:val="006952AB"/>
    <w:rsid w:val="006956F2"/>
    <w:rsid w:val="00696980"/>
    <w:rsid w:val="0069746E"/>
    <w:rsid w:val="0069751B"/>
    <w:rsid w:val="0069754A"/>
    <w:rsid w:val="006975F7"/>
    <w:rsid w:val="006976B5"/>
    <w:rsid w:val="006A027D"/>
    <w:rsid w:val="006A0314"/>
    <w:rsid w:val="006A05CB"/>
    <w:rsid w:val="006A12BA"/>
    <w:rsid w:val="006A12E5"/>
    <w:rsid w:val="006A1862"/>
    <w:rsid w:val="006A1B84"/>
    <w:rsid w:val="006A2114"/>
    <w:rsid w:val="006A2281"/>
    <w:rsid w:val="006A2434"/>
    <w:rsid w:val="006A2857"/>
    <w:rsid w:val="006A2A86"/>
    <w:rsid w:val="006A2CFC"/>
    <w:rsid w:val="006A2D0C"/>
    <w:rsid w:val="006A31ED"/>
    <w:rsid w:val="006A374F"/>
    <w:rsid w:val="006A3876"/>
    <w:rsid w:val="006A3B5A"/>
    <w:rsid w:val="006A41CE"/>
    <w:rsid w:val="006A458C"/>
    <w:rsid w:val="006A4624"/>
    <w:rsid w:val="006A46B9"/>
    <w:rsid w:val="006A4EFA"/>
    <w:rsid w:val="006A50C6"/>
    <w:rsid w:val="006A57EF"/>
    <w:rsid w:val="006A5D15"/>
    <w:rsid w:val="006A5F3F"/>
    <w:rsid w:val="006A677B"/>
    <w:rsid w:val="006A6B1F"/>
    <w:rsid w:val="006A77FD"/>
    <w:rsid w:val="006A782B"/>
    <w:rsid w:val="006B01BD"/>
    <w:rsid w:val="006B031C"/>
    <w:rsid w:val="006B080B"/>
    <w:rsid w:val="006B1806"/>
    <w:rsid w:val="006B1AEA"/>
    <w:rsid w:val="006B1CE4"/>
    <w:rsid w:val="006B2087"/>
    <w:rsid w:val="006B2102"/>
    <w:rsid w:val="006B2DD3"/>
    <w:rsid w:val="006B3C8A"/>
    <w:rsid w:val="006B4732"/>
    <w:rsid w:val="006B4873"/>
    <w:rsid w:val="006B4D3F"/>
    <w:rsid w:val="006B52D0"/>
    <w:rsid w:val="006B53F4"/>
    <w:rsid w:val="006B5E2E"/>
    <w:rsid w:val="006B6412"/>
    <w:rsid w:val="006B69B8"/>
    <w:rsid w:val="006B69F4"/>
    <w:rsid w:val="006B7B97"/>
    <w:rsid w:val="006C02D6"/>
    <w:rsid w:val="006C06B9"/>
    <w:rsid w:val="006C08C6"/>
    <w:rsid w:val="006C11B6"/>
    <w:rsid w:val="006C133C"/>
    <w:rsid w:val="006C1562"/>
    <w:rsid w:val="006C26A2"/>
    <w:rsid w:val="006C2AF8"/>
    <w:rsid w:val="006C31DD"/>
    <w:rsid w:val="006C34C9"/>
    <w:rsid w:val="006C3690"/>
    <w:rsid w:val="006C3CE2"/>
    <w:rsid w:val="006C3E6F"/>
    <w:rsid w:val="006C4057"/>
    <w:rsid w:val="006C591E"/>
    <w:rsid w:val="006C5B2C"/>
    <w:rsid w:val="006C62FA"/>
    <w:rsid w:val="006C7110"/>
    <w:rsid w:val="006D011A"/>
    <w:rsid w:val="006D03D5"/>
    <w:rsid w:val="006D06A2"/>
    <w:rsid w:val="006D0D5B"/>
    <w:rsid w:val="006D0FD1"/>
    <w:rsid w:val="006D175F"/>
    <w:rsid w:val="006D238D"/>
    <w:rsid w:val="006D2B38"/>
    <w:rsid w:val="006D40A8"/>
    <w:rsid w:val="006D4555"/>
    <w:rsid w:val="006D4A81"/>
    <w:rsid w:val="006D5709"/>
    <w:rsid w:val="006D6567"/>
    <w:rsid w:val="006D68B4"/>
    <w:rsid w:val="006D6B4F"/>
    <w:rsid w:val="006D6CC0"/>
    <w:rsid w:val="006E04B2"/>
    <w:rsid w:val="006E08D7"/>
    <w:rsid w:val="006E0D3A"/>
    <w:rsid w:val="006E12BA"/>
    <w:rsid w:val="006E19BA"/>
    <w:rsid w:val="006E1EA8"/>
    <w:rsid w:val="006E2642"/>
    <w:rsid w:val="006E2691"/>
    <w:rsid w:val="006E3715"/>
    <w:rsid w:val="006E46D0"/>
    <w:rsid w:val="006E4D84"/>
    <w:rsid w:val="006E51B6"/>
    <w:rsid w:val="006E57F5"/>
    <w:rsid w:val="006E6B7D"/>
    <w:rsid w:val="006E6E2D"/>
    <w:rsid w:val="006E761F"/>
    <w:rsid w:val="006F0508"/>
    <w:rsid w:val="006F0678"/>
    <w:rsid w:val="006F0E6A"/>
    <w:rsid w:val="006F106F"/>
    <w:rsid w:val="006F1880"/>
    <w:rsid w:val="006F2740"/>
    <w:rsid w:val="006F2A10"/>
    <w:rsid w:val="006F2E1C"/>
    <w:rsid w:val="006F2F4C"/>
    <w:rsid w:val="006F3DD4"/>
    <w:rsid w:val="006F4618"/>
    <w:rsid w:val="006F49B5"/>
    <w:rsid w:val="006F5087"/>
    <w:rsid w:val="006F53FA"/>
    <w:rsid w:val="006F5514"/>
    <w:rsid w:val="006F55ED"/>
    <w:rsid w:val="006F58F6"/>
    <w:rsid w:val="006F598F"/>
    <w:rsid w:val="006F5A3C"/>
    <w:rsid w:val="006F5B4D"/>
    <w:rsid w:val="006F5E0F"/>
    <w:rsid w:val="006F6070"/>
    <w:rsid w:val="006F6150"/>
    <w:rsid w:val="006F6291"/>
    <w:rsid w:val="006F62BD"/>
    <w:rsid w:val="006F69E6"/>
    <w:rsid w:val="006F6E79"/>
    <w:rsid w:val="006F7AAB"/>
    <w:rsid w:val="006F7B46"/>
    <w:rsid w:val="006F7BCA"/>
    <w:rsid w:val="00700BD4"/>
    <w:rsid w:val="00701A35"/>
    <w:rsid w:val="00701ADE"/>
    <w:rsid w:val="007022CE"/>
    <w:rsid w:val="0070241E"/>
    <w:rsid w:val="00702C9C"/>
    <w:rsid w:val="00702EF5"/>
    <w:rsid w:val="00703711"/>
    <w:rsid w:val="007037F7"/>
    <w:rsid w:val="00703982"/>
    <w:rsid w:val="007047B0"/>
    <w:rsid w:val="007048B2"/>
    <w:rsid w:val="00704B9F"/>
    <w:rsid w:val="00704D62"/>
    <w:rsid w:val="00705476"/>
    <w:rsid w:val="007055AF"/>
    <w:rsid w:val="00705A15"/>
    <w:rsid w:val="00705CE3"/>
    <w:rsid w:val="00706836"/>
    <w:rsid w:val="00710783"/>
    <w:rsid w:val="00711164"/>
    <w:rsid w:val="0071160E"/>
    <w:rsid w:val="00711701"/>
    <w:rsid w:val="00711B23"/>
    <w:rsid w:val="00711BE5"/>
    <w:rsid w:val="007123C3"/>
    <w:rsid w:val="007128E7"/>
    <w:rsid w:val="00712913"/>
    <w:rsid w:val="00712EDE"/>
    <w:rsid w:val="0071369A"/>
    <w:rsid w:val="0071389C"/>
    <w:rsid w:val="00713FDC"/>
    <w:rsid w:val="007140D2"/>
    <w:rsid w:val="00714AB1"/>
    <w:rsid w:val="00714DE3"/>
    <w:rsid w:val="00715751"/>
    <w:rsid w:val="00715CD9"/>
    <w:rsid w:val="00716EAE"/>
    <w:rsid w:val="007170B0"/>
    <w:rsid w:val="007177F3"/>
    <w:rsid w:val="00717842"/>
    <w:rsid w:val="007178F2"/>
    <w:rsid w:val="00717F39"/>
    <w:rsid w:val="007200BA"/>
    <w:rsid w:val="00720216"/>
    <w:rsid w:val="00720CEB"/>
    <w:rsid w:val="00721167"/>
    <w:rsid w:val="007212DC"/>
    <w:rsid w:val="00721609"/>
    <w:rsid w:val="00721D13"/>
    <w:rsid w:val="00722381"/>
    <w:rsid w:val="007228E2"/>
    <w:rsid w:val="007239D3"/>
    <w:rsid w:val="0072454A"/>
    <w:rsid w:val="007247E9"/>
    <w:rsid w:val="00724875"/>
    <w:rsid w:val="00724921"/>
    <w:rsid w:val="00724A7B"/>
    <w:rsid w:val="00724E1E"/>
    <w:rsid w:val="00724FB9"/>
    <w:rsid w:val="00724FFD"/>
    <w:rsid w:val="0072527B"/>
    <w:rsid w:val="007252FF"/>
    <w:rsid w:val="00725C11"/>
    <w:rsid w:val="00726BCF"/>
    <w:rsid w:val="00726F54"/>
    <w:rsid w:val="00727282"/>
    <w:rsid w:val="00727833"/>
    <w:rsid w:val="00727C2F"/>
    <w:rsid w:val="00727C76"/>
    <w:rsid w:val="00727DB2"/>
    <w:rsid w:val="0073056B"/>
    <w:rsid w:val="00730668"/>
    <w:rsid w:val="00730FEF"/>
    <w:rsid w:val="007310D5"/>
    <w:rsid w:val="00732403"/>
    <w:rsid w:val="0073280F"/>
    <w:rsid w:val="00732BF5"/>
    <w:rsid w:val="0073325E"/>
    <w:rsid w:val="007332B7"/>
    <w:rsid w:val="00733C80"/>
    <w:rsid w:val="00733CF4"/>
    <w:rsid w:val="007341A4"/>
    <w:rsid w:val="00734692"/>
    <w:rsid w:val="00734B6E"/>
    <w:rsid w:val="007353B9"/>
    <w:rsid w:val="00735526"/>
    <w:rsid w:val="007359F8"/>
    <w:rsid w:val="00735F36"/>
    <w:rsid w:val="007360B7"/>
    <w:rsid w:val="00740C18"/>
    <w:rsid w:val="00740CB4"/>
    <w:rsid w:val="0074125D"/>
    <w:rsid w:val="00741452"/>
    <w:rsid w:val="0074155E"/>
    <w:rsid w:val="00741AA3"/>
    <w:rsid w:val="00742326"/>
    <w:rsid w:val="00742C50"/>
    <w:rsid w:val="00742C92"/>
    <w:rsid w:val="00742D41"/>
    <w:rsid w:val="00743732"/>
    <w:rsid w:val="00743E6E"/>
    <w:rsid w:val="007443A7"/>
    <w:rsid w:val="007444D3"/>
    <w:rsid w:val="00744906"/>
    <w:rsid w:val="00745388"/>
    <w:rsid w:val="00745716"/>
    <w:rsid w:val="0074599B"/>
    <w:rsid w:val="007459F0"/>
    <w:rsid w:val="007468BB"/>
    <w:rsid w:val="007468C6"/>
    <w:rsid w:val="0074705A"/>
    <w:rsid w:val="00747348"/>
    <w:rsid w:val="00747A37"/>
    <w:rsid w:val="007503DF"/>
    <w:rsid w:val="007503F0"/>
    <w:rsid w:val="007506E8"/>
    <w:rsid w:val="00750F53"/>
    <w:rsid w:val="0075161A"/>
    <w:rsid w:val="007517E5"/>
    <w:rsid w:val="00751C5A"/>
    <w:rsid w:val="007522DE"/>
    <w:rsid w:val="00752D9B"/>
    <w:rsid w:val="00753091"/>
    <w:rsid w:val="007532DC"/>
    <w:rsid w:val="007535F3"/>
    <w:rsid w:val="007538A7"/>
    <w:rsid w:val="00753A90"/>
    <w:rsid w:val="00754043"/>
    <w:rsid w:val="00754190"/>
    <w:rsid w:val="0075486B"/>
    <w:rsid w:val="00754D78"/>
    <w:rsid w:val="00755752"/>
    <w:rsid w:val="00755CBB"/>
    <w:rsid w:val="00755E67"/>
    <w:rsid w:val="007569D4"/>
    <w:rsid w:val="00757348"/>
    <w:rsid w:val="00757981"/>
    <w:rsid w:val="00757B74"/>
    <w:rsid w:val="00757DAD"/>
    <w:rsid w:val="00757EA4"/>
    <w:rsid w:val="007601EB"/>
    <w:rsid w:val="007604E4"/>
    <w:rsid w:val="0076095C"/>
    <w:rsid w:val="00761BDE"/>
    <w:rsid w:val="00761CF0"/>
    <w:rsid w:val="00761D2B"/>
    <w:rsid w:val="00761E3C"/>
    <w:rsid w:val="00762012"/>
    <w:rsid w:val="0076299D"/>
    <w:rsid w:val="00763BFC"/>
    <w:rsid w:val="00763DE1"/>
    <w:rsid w:val="00764020"/>
    <w:rsid w:val="0076410D"/>
    <w:rsid w:val="0076422E"/>
    <w:rsid w:val="00764A03"/>
    <w:rsid w:val="00764CAE"/>
    <w:rsid w:val="0076692E"/>
    <w:rsid w:val="00766BBD"/>
    <w:rsid w:val="00767408"/>
    <w:rsid w:val="0077019E"/>
    <w:rsid w:val="00770712"/>
    <w:rsid w:val="00770B3E"/>
    <w:rsid w:val="00771965"/>
    <w:rsid w:val="00772B05"/>
    <w:rsid w:val="007731F6"/>
    <w:rsid w:val="00773B6F"/>
    <w:rsid w:val="0077449B"/>
    <w:rsid w:val="00774A2C"/>
    <w:rsid w:val="00774D57"/>
    <w:rsid w:val="00774E30"/>
    <w:rsid w:val="00774E45"/>
    <w:rsid w:val="007757F6"/>
    <w:rsid w:val="007763C0"/>
    <w:rsid w:val="007770FD"/>
    <w:rsid w:val="00777B80"/>
    <w:rsid w:val="00777E6A"/>
    <w:rsid w:val="007801E9"/>
    <w:rsid w:val="007806A5"/>
    <w:rsid w:val="00780B4B"/>
    <w:rsid w:val="00780E73"/>
    <w:rsid w:val="007814C1"/>
    <w:rsid w:val="0078184B"/>
    <w:rsid w:val="00781D1C"/>
    <w:rsid w:val="00781E26"/>
    <w:rsid w:val="00781F03"/>
    <w:rsid w:val="00782A6D"/>
    <w:rsid w:val="00783100"/>
    <w:rsid w:val="00783716"/>
    <w:rsid w:val="00783C44"/>
    <w:rsid w:val="007841D7"/>
    <w:rsid w:val="0078473C"/>
    <w:rsid w:val="007847EA"/>
    <w:rsid w:val="00785576"/>
    <w:rsid w:val="00785DD5"/>
    <w:rsid w:val="007860BB"/>
    <w:rsid w:val="007863DE"/>
    <w:rsid w:val="007863ED"/>
    <w:rsid w:val="007875CB"/>
    <w:rsid w:val="007878B4"/>
    <w:rsid w:val="00787FFC"/>
    <w:rsid w:val="0079094A"/>
    <w:rsid w:val="00790BCA"/>
    <w:rsid w:val="00792222"/>
    <w:rsid w:val="00792382"/>
    <w:rsid w:val="007935E9"/>
    <w:rsid w:val="00793A76"/>
    <w:rsid w:val="007941CD"/>
    <w:rsid w:val="00794CC4"/>
    <w:rsid w:val="00794CF7"/>
    <w:rsid w:val="00794E39"/>
    <w:rsid w:val="007950DB"/>
    <w:rsid w:val="007953C5"/>
    <w:rsid w:val="00795C1B"/>
    <w:rsid w:val="007963FB"/>
    <w:rsid w:val="00796588"/>
    <w:rsid w:val="007973DC"/>
    <w:rsid w:val="0079745A"/>
    <w:rsid w:val="00797B61"/>
    <w:rsid w:val="007A04EA"/>
    <w:rsid w:val="007A18A4"/>
    <w:rsid w:val="007A1CA4"/>
    <w:rsid w:val="007A20B7"/>
    <w:rsid w:val="007A29FE"/>
    <w:rsid w:val="007A3092"/>
    <w:rsid w:val="007A403C"/>
    <w:rsid w:val="007A4236"/>
    <w:rsid w:val="007A451C"/>
    <w:rsid w:val="007A477F"/>
    <w:rsid w:val="007A47F9"/>
    <w:rsid w:val="007A4F28"/>
    <w:rsid w:val="007A51D1"/>
    <w:rsid w:val="007A56D9"/>
    <w:rsid w:val="007A5771"/>
    <w:rsid w:val="007A58FD"/>
    <w:rsid w:val="007A5D60"/>
    <w:rsid w:val="007A63EC"/>
    <w:rsid w:val="007A6A8F"/>
    <w:rsid w:val="007A6CC2"/>
    <w:rsid w:val="007A6E46"/>
    <w:rsid w:val="007A6F2A"/>
    <w:rsid w:val="007A71B9"/>
    <w:rsid w:val="007A737B"/>
    <w:rsid w:val="007A76ED"/>
    <w:rsid w:val="007A78CE"/>
    <w:rsid w:val="007A7B5C"/>
    <w:rsid w:val="007B038C"/>
    <w:rsid w:val="007B03A3"/>
    <w:rsid w:val="007B08AF"/>
    <w:rsid w:val="007B08BD"/>
    <w:rsid w:val="007B0A4C"/>
    <w:rsid w:val="007B0C8E"/>
    <w:rsid w:val="007B0CC3"/>
    <w:rsid w:val="007B0F56"/>
    <w:rsid w:val="007B131F"/>
    <w:rsid w:val="007B1783"/>
    <w:rsid w:val="007B23B6"/>
    <w:rsid w:val="007B2888"/>
    <w:rsid w:val="007B38F9"/>
    <w:rsid w:val="007B3B65"/>
    <w:rsid w:val="007B3BF5"/>
    <w:rsid w:val="007B3CAF"/>
    <w:rsid w:val="007B3D45"/>
    <w:rsid w:val="007B3DC3"/>
    <w:rsid w:val="007B400A"/>
    <w:rsid w:val="007B4013"/>
    <w:rsid w:val="007B4267"/>
    <w:rsid w:val="007B4898"/>
    <w:rsid w:val="007B5517"/>
    <w:rsid w:val="007B6A36"/>
    <w:rsid w:val="007B6CFB"/>
    <w:rsid w:val="007B729B"/>
    <w:rsid w:val="007B7511"/>
    <w:rsid w:val="007B75FA"/>
    <w:rsid w:val="007C078F"/>
    <w:rsid w:val="007C1189"/>
    <w:rsid w:val="007C197E"/>
    <w:rsid w:val="007C1CFE"/>
    <w:rsid w:val="007C25CE"/>
    <w:rsid w:val="007C2CB9"/>
    <w:rsid w:val="007C2F67"/>
    <w:rsid w:val="007C3682"/>
    <w:rsid w:val="007C36E6"/>
    <w:rsid w:val="007C3928"/>
    <w:rsid w:val="007C4B35"/>
    <w:rsid w:val="007C4B67"/>
    <w:rsid w:val="007C5447"/>
    <w:rsid w:val="007C56B5"/>
    <w:rsid w:val="007C5B73"/>
    <w:rsid w:val="007C5B80"/>
    <w:rsid w:val="007C5BCB"/>
    <w:rsid w:val="007C76BD"/>
    <w:rsid w:val="007C77BB"/>
    <w:rsid w:val="007C7B54"/>
    <w:rsid w:val="007D00CD"/>
    <w:rsid w:val="007D0E71"/>
    <w:rsid w:val="007D1237"/>
    <w:rsid w:val="007D1C21"/>
    <w:rsid w:val="007D3633"/>
    <w:rsid w:val="007D381F"/>
    <w:rsid w:val="007D38D2"/>
    <w:rsid w:val="007D3CC6"/>
    <w:rsid w:val="007D46BB"/>
    <w:rsid w:val="007D47D5"/>
    <w:rsid w:val="007D4CA7"/>
    <w:rsid w:val="007D4D8A"/>
    <w:rsid w:val="007D4F24"/>
    <w:rsid w:val="007D53BA"/>
    <w:rsid w:val="007D53C0"/>
    <w:rsid w:val="007D55BF"/>
    <w:rsid w:val="007D5B17"/>
    <w:rsid w:val="007D608C"/>
    <w:rsid w:val="007D6157"/>
    <w:rsid w:val="007D6526"/>
    <w:rsid w:val="007D6896"/>
    <w:rsid w:val="007D6A47"/>
    <w:rsid w:val="007D6E08"/>
    <w:rsid w:val="007D6E3D"/>
    <w:rsid w:val="007D6EF6"/>
    <w:rsid w:val="007D708F"/>
    <w:rsid w:val="007D71D5"/>
    <w:rsid w:val="007D7316"/>
    <w:rsid w:val="007D79C5"/>
    <w:rsid w:val="007D7BFB"/>
    <w:rsid w:val="007E0AED"/>
    <w:rsid w:val="007E1C17"/>
    <w:rsid w:val="007E1FB2"/>
    <w:rsid w:val="007E1FD4"/>
    <w:rsid w:val="007E242D"/>
    <w:rsid w:val="007E25B3"/>
    <w:rsid w:val="007E2ACA"/>
    <w:rsid w:val="007E2B8A"/>
    <w:rsid w:val="007E30A4"/>
    <w:rsid w:val="007E366A"/>
    <w:rsid w:val="007E3BD6"/>
    <w:rsid w:val="007E3DAA"/>
    <w:rsid w:val="007E424C"/>
    <w:rsid w:val="007E462D"/>
    <w:rsid w:val="007E49CD"/>
    <w:rsid w:val="007E4C4F"/>
    <w:rsid w:val="007E4D03"/>
    <w:rsid w:val="007E5019"/>
    <w:rsid w:val="007E5273"/>
    <w:rsid w:val="007E5290"/>
    <w:rsid w:val="007E52B6"/>
    <w:rsid w:val="007E54BA"/>
    <w:rsid w:val="007E575E"/>
    <w:rsid w:val="007E5AE1"/>
    <w:rsid w:val="007E5BF3"/>
    <w:rsid w:val="007E5D3D"/>
    <w:rsid w:val="007E617A"/>
    <w:rsid w:val="007E6992"/>
    <w:rsid w:val="007E74D2"/>
    <w:rsid w:val="007E7F7E"/>
    <w:rsid w:val="007F07C4"/>
    <w:rsid w:val="007F0C1F"/>
    <w:rsid w:val="007F105E"/>
    <w:rsid w:val="007F152A"/>
    <w:rsid w:val="007F17B6"/>
    <w:rsid w:val="007F1B1D"/>
    <w:rsid w:val="007F20B8"/>
    <w:rsid w:val="007F2272"/>
    <w:rsid w:val="007F2461"/>
    <w:rsid w:val="007F275E"/>
    <w:rsid w:val="007F28C1"/>
    <w:rsid w:val="007F295A"/>
    <w:rsid w:val="007F30E7"/>
    <w:rsid w:val="007F37C1"/>
    <w:rsid w:val="007F38B7"/>
    <w:rsid w:val="007F416D"/>
    <w:rsid w:val="007F4327"/>
    <w:rsid w:val="007F4D56"/>
    <w:rsid w:val="007F5099"/>
    <w:rsid w:val="007F52AD"/>
    <w:rsid w:val="007F5AFA"/>
    <w:rsid w:val="007F621F"/>
    <w:rsid w:val="007F7285"/>
    <w:rsid w:val="008005B6"/>
    <w:rsid w:val="008006D3"/>
    <w:rsid w:val="008012AC"/>
    <w:rsid w:val="0080172E"/>
    <w:rsid w:val="008031B8"/>
    <w:rsid w:val="0080336D"/>
    <w:rsid w:val="00803AFF"/>
    <w:rsid w:val="0080453A"/>
    <w:rsid w:val="008048F3"/>
    <w:rsid w:val="00804A68"/>
    <w:rsid w:val="00804A95"/>
    <w:rsid w:val="00805653"/>
    <w:rsid w:val="00805EC6"/>
    <w:rsid w:val="00806AA7"/>
    <w:rsid w:val="00806D0B"/>
    <w:rsid w:val="008074DA"/>
    <w:rsid w:val="008077FB"/>
    <w:rsid w:val="0080781F"/>
    <w:rsid w:val="0081016F"/>
    <w:rsid w:val="0081050B"/>
    <w:rsid w:val="00810CA3"/>
    <w:rsid w:val="0081165B"/>
    <w:rsid w:val="008116FF"/>
    <w:rsid w:val="00811A51"/>
    <w:rsid w:val="00811A78"/>
    <w:rsid w:val="00812123"/>
    <w:rsid w:val="008122CD"/>
    <w:rsid w:val="008126BA"/>
    <w:rsid w:val="00812E15"/>
    <w:rsid w:val="00812F54"/>
    <w:rsid w:val="00813009"/>
    <w:rsid w:val="00813543"/>
    <w:rsid w:val="00813626"/>
    <w:rsid w:val="00813E2F"/>
    <w:rsid w:val="00813EC3"/>
    <w:rsid w:val="00814071"/>
    <w:rsid w:val="00814967"/>
    <w:rsid w:val="00814A4E"/>
    <w:rsid w:val="00814D55"/>
    <w:rsid w:val="0081512F"/>
    <w:rsid w:val="00815393"/>
    <w:rsid w:val="008157A8"/>
    <w:rsid w:val="00815F9E"/>
    <w:rsid w:val="00816104"/>
    <w:rsid w:val="008163C3"/>
    <w:rsid w:val="0081650F"/>
    <w:rsid w:val="008167CE"/>
    <w:rsid w:val="008167E7"/>
    <w:rsid w:val="008174C0"/>
    <w:rsid w:val="00817592"/>
    <w:rsid w:val="00817F90"/>
    <w:rsid w:val="0082032E"/>
    <w:rsid w:val="008204C5"/>
    <w:rsid w:val="00820625"/>
    <w:rsid w:val="00820FEC"/>
    <w:rsid w:val="0082111F"/>
    <w:rsid w:val="00821DD9"/>
    <w:rsid w:val="00821DEF"/>
    <w:rsid w:val="00822276"/>
    <w:rsid w:val="00822733"/>
    <w:rsid w:val="008228FA"/>
    <w:rsid w:val="00822A2A"/>
    <w:rsid w:val="00822E6A"/>
    <w:rsid w:val="008230D0"/>
    <w:rsid w:val="00824709"/>
    <w:rsid w:val="00824986"/>
    <w:rsid w:val="008256C8"/>
    <w:rsid w:val="0082630B"/>
    <w:rsid w:val="008267F7"/>
    <w:rsid w:val="00826ED3"/>
    <w:rsid w:val="00827502"/>
    <w:rsid w:val="00827865"/>
    <w:rsid w:val="008307E5"/>
    <w:rsid w:val="00830ECD"/>
    <w:rsid w:val="00831108"/>
    <w:rsid w:val="00831C48"/>
    <w:rsid w:val="00831D6D"/>
    <w:rsid w:val="00831DD5"/>
    <w:rsid w:val="00831F13"/>
    <w:rsid w:val="00832AC9"/>
    <w:rsid w:val="008330F5"/>
    <w:rsid w:val="00833217"/>
    <w:rsid w:val="00833540"/>
    <w:rsid w:val="00833D80"/>
    <w:rsid w:val="00833DFE"/>
    <w:rsid w:val="008341A7"/>
    <w:rsid w:val="00834909"/>
    <w:rsid w:val="0083513F"/>
    <w:rsid w:val="008352AE"/>
    <w:rsid w:val="008355D5"/>
    <w:rsid w:val="00835690"/>
    <w:rsid w:val="008357FC"/>
    <w:rsid w:val="00835854"/>
    <w:rsid w:val="008360EE"/>
    <w:rsid w:val="008362E5"/>
    <w:rsid w:val="00836977"/>
    <w:rsid w:val="00836D6A"/>
    <w:rsid w:val="00837285"/>
    <w:rsid w:val="008372D9"/>
    <w:rsid w:val="00837A54"/>
    <w:rsid w:val="00840015"/>
    <w:rsid w:val="008400C3"/>
    <w:rsid w:val="00840AE8"/>
    <w:rsid w:val="00841A32"/>
    <w:rsid w:val="00841B6E"/>
    <w:rsid w:val="008426C2"/>
    <w:rsid w:val="00843831"/>
    <w:rsid w:val="00843A65"/>
    <w:rsid w:val="00843B64"/>
    <w:rsid w:val="00843FF2"/>
    <w:rsid w:val="008442A1"/>
    <w:rsid w:val="00844D8F"/>
    <w:rsid w:val="00844EF3"/>
    <w:rsid w:val="00844F92"/>
    <w:rsid w:val="00844FED"/>
    <w:rsid w:val="00845849"/>
    <w:rsid w:val="00845E67"/>
    <w:rsid w:val="00846084"/>
    <w:rsid w:val="008460E4"/>
    <w:rsid w:val="00846259"/>
    <w:rsid w:val="00846292"/>
    <w:rsid w:val="008465F9"/>
    <w:rsid w:val="00846A65"/>
    <w:rsid w:val="00846BDE"/>
    <w:rsid w:val="00846EA8"/>
    <w:rsid w:val="00846EF0"/>
    <w:rsid w:val="00847502"/>
    <w:rsid w:val="008477BC"/>
    <w:rsid w:val="00847CEA"/>
    <w:rsid w:val="00847D29"/>
    <w:rsid w:val="0085052A"/>
    <w:rsid w:val="0085086A"/>
    <w:rsid w:val="00850B1A"/>
    <w:rsid w:val="00850DB6"/>
    <w:rsid w:val="00850F7D"/>
    <w:rsid w:val="008517DC"/>
    <w:rsid w:val="00851FDD"/>
    <w:rsid w:val="00852327"/>
    <w:rsid w:val="00852BDA"/>
    <w:rsid w:val="00852D75"/>
    <w:rsid w:val="00853547"/>
    <w:rsid w:val="008536A4"/>
    <w:rsid w:val="00853AB3"/>
    <w:rsid w:val="00853F51"/>
    <w:rsid w:val="008541E5"/>
    <w:rsid w:val="00854258"/>
    <w:rsid w:val="00854333"/>
    <w:rsid w:val="008548CB"/>
    <w:rsid w:val="00855187"/>
    <w:rsid w:val="00855EBD"/>
    <w:rsid w:val="00855FE8"/>
    <w:rsid w:val="00856103"/>
    <w:rsid w:val="00856122"/>
    <w:rsid w:val="00856261"/>
    <w:rsid w:val="00856318"/>
    <w:rsid w:val="00856E5F"/>
    <w:rsid w:val="008574DE"/>
    <w:rsid w:val="008577A1"/>
    <w:rsid w:val="0086088C"/>
    <w:rsid w:val="00860AFD"/>
    <w:rsid w:val="00860BF5"/>
    <w:rsid w:val="00860EA0"/>
    <w:rsid w:val="00861190"/>
    <w:rsid w:val="0086142E"/>
    <w:rsid w:val="00861BBA"/>
    <w:rsid w:val="00861E69"/>
    <w:rsid w:val="008626CB"/>
    <w:rsid w:val="0086288D"/>
    <w:rsid w:val="00863954"/>
    <w:rsid w:val="00863B7E"/>
    <w:rsid w:val="0086423B"/>
    <w:rsid w:val="0086462B"/>
    <w:rsid w:val="00865B87"/>
    <w:rsid w:val="008661C5"/>
    <w:rsid w:val="008666C9"/>
    <w:rsid w:val="00866728"/>
    <w:rsid w:val="00866D27"/>
    <w:rsid w:val="008676F8"/>
    <w:rsid w:val="00867899"/>
    <w:rsid w:val="00867931"/>
    <w:rsid w:val="00867AA6"/>
    <w:rsid w:val="00867ADE"/>
    <w:rsid w:val="00867EAA"/>
    <w:rsid w:val="00870321"/>
    <w:rsid w:val="008709A7"/>
    <w:rsid w:val="00870A6A"/>
    <w:rsid w:val="00870EC0"/>
    <w:rsid w:val="00870FDE"/>
    <w:rsid w:val="008711B5"/>
    <w:rsid w:val="0087187A"/>
    <w:rsid w:val="008719E5"/>
    <w:rsid w:val="00871AF7"/>
    <w:rsid w:val="00871E7C"/>
    <w:rsid w:val="00871F7A"/>
    <w:rsid w:val="0087223E"/>
    <w:rsid w:val="008727A6"/>
    <w:rsid w:val="00872860"/>
    <w:rsid w:val="008730DE"/>
    <w:rsid w:val="00873A0A"/>
    <w:rsid w:val="0087406F"/>
    <w:rsid w:val="00874812"/>
    <w:rsid w:val="00874F18"/>
    <w:rsid w:val="008750C8"/>
    <w:rsid w:val="008755B0"/>
    <w:rsid w:val="00875769"/>
    <w:rsid w:val="00875872"/>
    <w:rsid w:val="00875E8D"/>
    <w:rsid w:val="00875FC2"/>
    <w:rsid w:val="00876022"/>
    <w:rsid w:val="00876132"/>
    <w:rsid w:val="0087682C"/>
    <w:rsid w:val="00876A50"/>
    <w:rsid w:val="00876C54"/>
    <w:rsid w:val="008771D0"/>
    <w:rsid w:val="008776D7"/>
    <w:rsid w:val="008779DB"/>
    <w:rsid w:val="00877FF7"/>
    <w:rsid w:val="008800ED"/>
    <w:rsid w:val="00880D5B"/>
    <w:rsid w:val="008810D0"/>
    <w:rsid w:val="00881213"/>
    <w:rsid w:val="0088127D"/>
    <w:rsid w:val="0088139C"/>
    <w:rsid w:val="008814D0"/>
    <w:rsid w:val="00881CE9"/>
    <w:rsid w:val="008821F3"/>
    <w:rsid w:val="008822AE"/>
    <w:rsid w:val="008826B9"/>
    <w:rsid w:val="00882891"/>
    <w:rsid w:val="00882A66"/>
    <w:rsid w:val="00883EA8"/>
    <w:rsid w:val="00884061"/>
    <w:rsid w:val="00884205"/>
    <w:rsid w:val="0088459C"/>
    <w:rsid w:val="00884C3E"/>
    <w:rsid w:val="00884CB2"/>
    <w:rsid w:val="00884E8D"/>
    <w:rsid w:val="00885041"/>
    <w:rsid w:val="0088537A"/>
    <w:rsid w:val="00885AD6"/>
    <w:rsid w:val="00885DF9"/>
    <w:rsid w:val="00886AE1"/>
    <w:rsid w:val="008872D4"/>
    <w:rsid w:val="00887F47"/>
    <w:rsid w:val="008904E1"/>
    <w:rsid w:val="008905C2"/>
    <w:rsid w:val="0089062C"/>
    <w:rsid w:val="00890CA5"/>
    <w:rsid w:val="00890D87"/>
    <w:rsid w:val="00890E05"/>
    <w:rsid w:val="00891826"/>
    <w:rsid w:val="00892408"/>
    <w:rsid w:val="00892B28"/>
    <w:rsid w:val="00892F87"/>
    <w:rsid w:val="00893F0A"/>
    <w:rsid w:val="00894C84"/>
    <w:rsid w:val="008955E1"/>
    <w:rsid w:val="00896118"/>
    <w:rsid w:val="00896886"/>
    <w:rsid w:val="00897328"/>
    <w:rsid w:val="00897475"/>
    <w:rsid w:val="008A007F"/>
    <w:rsid w:val="008A00A5"/>
    <w:rsid w:val="008A0699"/>
    <w:rsid w:val="008A06BA"/>
    <w:rsid w:val="008A1EFC"/>
    <w:rsid w:val="008A2630"/>
    <w:rsid w:val="008A29A4"/>
    <w:rsid w:val="008A2FDC"/>
    <w:rsid w:val="008A3B4B"/>
    <w:rsid w:val="008A4376"/>
    <w:rsid w:val="008A4976"/>
    <w:rsid w:val="008A4F20"/>
    <w:rsid w:val="008A4F70"/>
    <w:rsid w:val="008A5F58"/>
    <w:rsid w:val="008A6603"/>
    <w:rsid w:val="008A6D62"/>
    <w:rsid w:val="008A7212"/>
    <w:rsid w:val="008A7DDC"/>
    <w:rsid w:val="008B0B72"/>
    <w:rsid w:val="008B0DEA"/>
    <w:rsid w:val="008B0F7D"/>
    <w:rsid w:val="008B1615"/>
    <w:rsid w:val="008B1AC2"/>
    <w:rsid w:val="008B2257"/>
    <w:rsid w:val="008B2529"/>
    <w:rsid w:val="008B2B78"/>
    <w:rsid w:val="008B3334"/>
    <w:rsid w:val="008B3E10"/>
    <w:rsid w:val="008B4454"/>
    <w:rsid w:val="008B463B"/>
    <w:rsid w:val="008B4A68"/>
    <w:rsid w:val="008B528B"/>
    <w:rsid w:val="008B5B41"/>
    <w:rsid w:val="008B5CBB"/>
    <w:rsid w:val="008B65BE"/>
    <w:rsid w:val="008B6AF8"/>
    <w:rsid w:val="008B6BD9"/>
    <w:rsid w:val="008B6D54"/>
    <w:rsid w:val="008B7414"/>
    <w:rsid w:val="008B76F7"/>
    <w:rsid w:val="008B77DD"/>
    <w:rsid w:val="008B7D25"/>
    <w:rsid w:val="008C01F4"/>
    <w:rsid w:val="008C0349"/>
    <w:rsid w:val="008C0766"/>
    <w:rsid w:val="008C1075"/>
    <w:rsid w:val="008C10F1"/>
    <w:rsid w:val="008C180D"/>
    <w:rsid w:val="008C19CA"/>
    <w:rsid w:val="008C225E"/>
    <w:rsid w:val="008C2C96"/>
    <w:rsid w:val="008C355F"/>
    <w:rsid w:val="008C3FFF"/>
    <w:rsid w:val="008C4E66"/>
    <w:rsid w:val="008C561A"/>
    <w:rsid w:val="008C60B6"/>
    <w:rsid w:val="008C6CA5"/>
    <w:rsid w:val="008C7574"/>
    <w:rsid w:val="008C7761"/>
    <w:rsid w:val="008C7899"/>
    <w:rsid w:val="008D04AB"/>
    <w:rsid w:val="008D0D44"/>
    <w:rsid w:val="008D0F4D"/>
    <w:rsid w:val="008D0FCE"/>
    <w:rsid w:val="008D11DF"/>
    <w:rsid w:val="008D1306"/>
    <w:rsid w:val="008D1447"/>
    <w:rsid w:val="008D18E2"/>
    <w:rsid w:val="008D1A1B"/>
    <w:rsid w:val="008D1CA2"/>
    <w:rsid w:val="008D1DE4"/>
    <w:rsid w:val="008D22F0"/>
    <w:rsid w:val="008D23B7"/>
    <w:rsid w:val="008D2715"/>
    <w:rsid w:val="008D2F1D"/>
    <w:rsid w:val="008D3197"/>
    <w:rsid w:val="008D33EB"/>
    <w:rsid w:val="008D3743"/>
    <w:rsid w:val="008D3BD5"/>
    <w:rsid w:val="008D3D60"/>
    <w:rsid w:val="008D3FC1"/>
    <w:rsid w:val="008D4276"/>
    <w:rsid w:val="008D46CD"/>
    <w:rsid w:val="008D4987"/>
    <w:rsid w:val="008D4A47"/>
    <w:rsid w:val="008D4D86"/>
    <w:rsid w:val="008D4F85"/>
    <w:rsid w:val="008D5575"/>
    <w:rsid w:val="008D66D3"/>
    <w:rsid w:val="008D684E"/>
    <w:rsid w:val="008D720B"/>
    <w:rsid w:val="008D72F8"/>
    <w:rsid w:val="008D7DBA"/>
    <w:rsid w:val="008E0F45"/>
    <w:rsid w:val="008E1965"/>
    <w:rsid w:val="008E1B50"/>
    <w:rsid w:val="008E1FAE"/>
    <w:rsid w:val="008E2665"/>
    <w:rsid w:val="008E2883"/>
    <w:rsid w:val="008E2FA3"/>
    <w:rsid w:val="008E31D5"/>
    <w:rsid w:val="008E38E4"/>
    <w:rsid w:val="008E3AF7"/>
    <w:rsid w:val="008E3F25"/>
    <w:rsid w:val="008E4354"/>
    <w:rsid w:val="008E4C44"/>
    <w:rsid w:val="008E56F0"/>
    <w:rsid w:val="008E6204"/>
    <w:rsid w:val="008E631D"/>
    <w:rsid w:val="008E6438"/>
    <w:rsid w:val="008E6C2E"/>
    <w:rsid w:val="008E6DB2"/>
    <w:rsid w:val="008E7597"/>
    <w:rsid w:val="008F00DC"/>
    <w:rsid w:val="008F021C"/>
    <w:rsid w:val="008F069B"/>
    <w:rsid w:val="008F07AF"/>
    <w:rsid w:val="008F08C2"/>
    <w:rsid w:val="008F0D97"/>
    <w:rsid w:val="008F125D"/>
    <w:rsid w:val="008F1481"/>
    <w:rsid w:val="008F1718"/>
    <w:rsid w:val="008F1DD2"/>
    <w:rsid w:val="008F207D"/>
    <w:rsid w:val="008F22A6"/>
    <w:rsid w:val="008F27C1"/>
    <w:rsid w:val="008F2941"/>
    <w:rsid w:val="008F316E"/>
    <w:rsid w:val="008F3451"/>
    <w:rsid w:val="008F376A"/>
    <w:rsid w:val="008F3CFD"/>
    <w:rsid w:val="008F447E"/>
    <w:rsid w:val="008F46F7"/>
    <w:rsid w:val="008F484F"/>
    <w:rsid w:val="008F50DE"/>
    <w:rsid w:val="008F5505"/>
    <w:rsid w:val="008F6328"/>
    <w:rsid w:val="008F63D1"/>
    <w:rsid w:val="008F6576"/>
    <w:rsid w:val="008F6595"/>
    <w:rsid w:val="008F6A04"/>
    <w:rsid w:val="008F6C18"/>
    <w:rsid w:val="00900A9A"/>
    <w:rsid w:val="00901152"/>
    <w:rsid w:val="0090139A"/>
    <w:rsid w:val="00901697"/>
    <w:rsid w:val="00901818"/>
    <w:rsid w:val="00902AFA"/>
    <w:rsid w:val="00902B06"/>
    <w:rsid w:val="009033FD"/>
    <w:rsid w:val="00903A58"/>
    <w:rsid w:val="00903FDC"/>
    <w:rsid w:val="00904B07"/>
    <w:rsid w:val="00904D70"/>
    <w:rsid w:val="00904DE0"/>
    <w:rsid w:val="00905DFE"/>
    <w:rsid w:val="0090690E"/>
    <w:rsid w:val="0090695D"/>
    <w:rsid w:val="00907E45"/>
    <w:rsid w:val="00907EDB"/>
    <w:rsid w:val="00910318"/>
    <w:rsid w:val="0091059F"/>
    <w:rsid w:val="009110BF"/>
    <w:rsid w:val="00911160"/>
    <w:rsid w:val="009116B4"/>
    <w:rsid w:val="00911816"/>
    <w:rsid w:val="00911879"/>
    <w:rsid w:val="00911C5E"/>
    <w:rsid w:val="00911E07"/>
    <w:rsid w:val="00911E69"/>
    <w:rsid w:val="009121A2"/>
    <w:rsid w:val="00912669"/>
    <w:rsid w:val="00912703"/>
    <w:rsid w:val="00912C9C"/>
    <w:rsid w:val="00913215"/>
    <w:rsid w:val="00913552"/>
    <w:rsid w:val="00913F94"/>
    <w:rsid w:val="00914109"/>
    <w:rsid w:val="00914150"/>
    <w:rsid w:val="00914FA3"/>
    <w:rsid w:val="009154B7"/>
    <w:rsid w:val="00915514"/>
    <w:rsid w:val="00915794"/>
    <w:rsid w:val="009158A4"/>
    <w:rsid w:val="00916801"/>
    <w:rsid w:val="00916F15"/>
    <w:rsid w:val="0091770E"/>
    <w:rsid w:val="009177CD"/>
    <w:rsid w:val="00917F4B"/>
    <w:rsid w:val="0092076F"/>
    <w:rsid w:val="00921086"/>
    <w:rsid w:val="0092115A"/>
    <w:rsid w:val="00921605"/>
    <w:rsid w:val="0092187E"/>
    <w:rsid w:val="00921AE0"/>
    <w:rsid w:val="00921E40"/>
    <w:rsid w:val="0092220C"/>
    <w:rsid w:val="00922CFC"/>
    <w:rsid w:val="00923227"/>
    <w:rsid w:val="0092354B"/>
    <w:rsid w:val="00923568"/>
    <w:rsid w:val="0092398D"/>
    <w:rsid w:val="00923DB2"/>
    <w:rsid w:val="00923DBB"/>
    <w:rsid w:val="00924A60"/>
    <w:rsid w:val="00924CA2"/>
    <w:rsid w:val="0092502A"/>
    <w:rsid w:val="00925B7B"/>
    <w:rsid w:val="00925C91"/>
    <w:rsid w:val="0092669E"/>
    <w:rsid w:val="00926C38"/>
    <w:rsid w:val="009279D2"/>
    <w:rsid w:val="00927DA0"/>
    <w:rsid w:val="009301AE"/>
    <w:rsid w:val="009301DA"/>
    <w:rsid w:val="00930712"/>
    <w:rsid w:val="00930AAF"/>
    <w:rsid w:val="00930F3C"/>
    <w:rsid w:val="00931227"/>
    <w:rsid w:val="00931605"/>
    <w:rsid w:val="0093197D"/>
    <w:rsid w:val="00932247"/>
    <w:rsid w:val="00932721"/>
    <w:rsid w:val="00933012"/>
    <w:rsid w:val="00933131"/>
    <w:rsid w:val="009332A9"/>
    <w:rsid w:val="00933BCF"/>
    <w:rsid w:val="00934CD1"/>
    <w:rsid w:val="00935110"/>
    <w:rsid w:val="0093520B"/>
    <w:rsid w:val="00935A12"/>
    <w:rsid w:val="0093619F"/>
    <w:rsid w:val="00936E68"/>
    <w:rsid w:val="0093797E"/>
    <w:rsid w:val="00937D16"/>
    <w:rsid w:val="00937EB0"/>
    <w:rsid w:val="00940944"/>
    <w:rsid w:val="00941409"/>
    <w:rsid w:val="00941474"/>
    <w:rsid w:val="00941891"/>
    <w:rsid w:val="00941F83"/>
    <w:rsid w:val="009421E1"/>
    <w:rsid w:val="009422A3"/>
    <w:rsid w:val="00942C3B"/>
    <w:rsid w:val="00942D83"/>
    <w:rsid w:val="00942FBB"/>
    <w:rsid w:val="00943081"/>
    <w:rsid w:val="00943462"/>
    <w:rsid w:val="00943BA2"/>
    <w:rsid w:val="00943CA6"/>
    <w:rsid w:val="00943D4A"/>
    <w:rsid w:val="00944980"/>
    <w:rsid w:val="00944B0F"/>
    <w:rsid w:val="00945022"/>
    <w:rsid w:val="00945352"/>
    <w:rsid w:val="0094598F"/>
    <w:rsid w:val="009461BF"/>
    <w:rsid w:val="00946B29"/>
    <w:rsid w:val="00946E07"/>
    <w:rsid w:val="00946E8E"/>
    <w:rsid w:val="0094706F"/>
    <w:rsid w:val="009471D7"/>
    <w:rsid w:val="009474D0"/>
    <w:rsid w:val="00947561"/>
    <w:rsid w:val="00947AA3"/>
    <w:rsid w:val="00947B84"/>
    <w:rsid w:val="00947FE6"/>
    <w:rsid w:val="009501B3"/>
    <w:rsid w:val="009503DB"/>
    <w:rsid w:val="00950AB1"/>
    <w:rsid w:val="00950E7D"/>
    <w:rsid w:val="009514CE"/>
    <w:rsid w:val="00951825"/>
    <w:rsid w:val="009518AB"/>
    <w:rsid w:val="00951A7C"/>
    <w:rsid w:val="00951AF1"/>
    <w:rsid w:val="0095208E"/>
    <w:rsid w:val="00952955"/>
    <w:rsid w:val="009532F3"/>
    <w:rsid w:val="009534CC"/>
    <w:rsid w:val="00953A98"/>
    <w:rsid w:val="00954490"/>
    <w:rsid w:val="0095479F"/>
    <w:rsid w:val="0095492D"/>
    <w:rsid w:val="00954A41"/>
    <w:rsid w:val="009550C7"/>
    <w:rsid w:val="009563FE"/>
    <w:rsid w:val="00956617"/>
    <w:rsid w:val="00956789"/>
    <w:rsid w:val="00956B02"/>
    <w:rsid w:val="0095744B"/>
    <w:rsid w:val="009576E3"/>
    <w:rsid w:val="009577C3"/>
    <w:rsid w:val="00957921"/>
    <w:rsid w:val="0095799B"/>
    <w:rsid w:val="00960441"/>
    <w:rsid w:val="00960F17"/>
    <w:rsid w:val="00961771"/>
    <w:rsid w:val="00961998"/>
    <w:rsid w:val="00961A3C"/>
    <w:rsid w:val="009623B1"/>
    <w:rsid w:val="00962C4D"/>
    <w:rsid w:val="00963079"/>
    <w:rsid w:val="009631B1"/>
    <w:rsid w:val="009633B3"/>
    <w:rsid w:val="00963CB6"/>
    <w:rsid w:val="00964AFF"/>
    <w:rsid w:val="009650AB"/>
    <w:rsid w:val="00965614"/>
    <w:rsid w:val="00965BFB"/>
    <w:rsid w:val="00965BFC"/>
    <w:rsid w:val="00966A81"/>
    <w:rsid w:val="009670DC"/>
    <w:rsid w:val="009672F1"/>
    <w:rsid w:val="0096747E"/>
    <w:rsid w:val="009676FB"/>
    <w:rsid w:val="009701F2"/>
    <w:rsid w:val="0097085E"/>
    <w:rsid w:val="009717A0"/>
    <w:rsid w:val="00971AFF"/>
    <w:rsid w:val="00971F51"/>
    <w:rsid w:val="00972305"/>
    <w:rsid w:val="00972430"/>
    <w:rsid w:val="00972632"/>
    <w:rsid w:val="009726A5"/>
    <w:rsid w:val="009728F9"/>
    <w:rsid w:val="00972F23"/>
    <w:rsid w:val="00973306"/>
    <w:rsid w:val="00973E4C"/>
    <w:rsid w:val="0097491F"/>
    <w:rsid w:val="00974ACD"/>
    <w:rsid w:val="00974E3A"/>
    <w:rsid w:val="00975CD0"/>
    <w:rsid w:val="00975CE7"/>
    <w:rsid w:val="00976C7F"/>
    <w:rsid w:val="00977225"/>
    <w:rsid w:val="0097777D"/>
    <w:rsid w:val="00977881"/>
    <w:rsid w:val="00977EEA"/>
    <w:rsid w:val="0098011B"/>
    <w:rsid w:val="00980773"/>
    <w:rsid w:val="009826A5"/>
    <w:rsid w:val="00982FBB"/>
    <w:rsid w:val="00983290"/>
    <w:rsid w:val="00983790"/>
    <w:rsid w:val="00983F49"/>
    <w:rsid w:val="009849FE"/>
    <w:rsid w:val="00984F1A"/>
    <w:rsid w:val="00985196"/>
    <w:rsid w:val="00985D50"/>
    <w:rsid w:val="009878D2"/>
    <w:rsid w:val="009878FF"/>
    <w:rsid w:val="00987B4B"/>
    <w:rsid w:val="00987C69"/>
    <w:rsid w:val="00990066"/>
    <w:rsid w:val="00990182"/>
    <w:rsid w:val="009902FD"/>
    <w:rsid w:val="00990845"/>
    <w:rsid w:val="00990B2F"/>
    <w:rsid w:val="00990B6D"/>
    <w:rsid w:val="00990D75"/>
    <w:rsid w:val="0099127A"/>
    <w:rsid w:val="009913CF"/>
    <w:rsid w:val="009914DB"/>
    <w:rsid w:val="00991526"/>
    <w:rsid w:val="00991AAB"/>
    <w:rsid w:val="00991AF7"/>
    <w:rsid w:val="0099203E"/>
    <w:rsid w:val="0099247C"/>
    <w:rsid w:val="0099260D"/>
    <w:rsid w:val="009928F5"/>
    <w:rsid w:val="00992B1F"/>
    <w:rsid w:val="00993257"/>
    <w:rsid w:val="00993416"/>
    <w:rsid w:val="009939AD"/>
    <w:rsid w:val="00993C4F"/>
    <w:rsid w:val="00993EED"/>
    <w:rsid w:val="00994196"/>
    <w:rsid w:val="00994699"/>
    <w:rsid w:val="00994710"/>
    <w:rsid w:val="0099476E"/>
    <w:rsid w:val="0099487A"/>
    <w:rsid w:val="00995AFD"/>
    <w:rsid w:val="009964A2"/>
    <w:rsid w:val="00997A95"/>
    <w:rsid w:val="00997DEB"/>
    <w:rsid w:val="009A196B"/>
    <w:rsid w:val="009A1D15"/>
    <w:rsid w:val="009A2667"/>
    <w:rsid w:val="009A2774"/>
    <w:rsid w:val="009A2E19"/>
    <w:rsid w:val="009A39BE"/>
    <w:rsid w:val="009A3EE3"/>
    <w:rsid w:val="009A42BE"/>
    <w:rsid w:val="009A42D2"/>
    <w:rsid w:val="009A47EE"/>
    <w:rsid w:val="009A4C53"/>
    <w:rsid w:val="009A5396"/>
    <w:rsid w:val="009A7186"/>
    <w:rsid w:val="009A7952"/>
    <w:rsid w:val="009B03A6"/>
    <w:rsid w:val="009B09A4"/>
    <w:rsid w:val="009B0AD7"/>
    <w:rsid w:val="009B0F24"/>
    <w:rsid w:val="009B1D15"/>
    <w:rsid w:val="009B1E72"/>
    <w:rsid w:val="009B33A9"/>
    <w:rsid w:val="009B341A"/>
    <w:rsid w:val="009B3788"/>
    <w:rsid w:val="009B3973"/>
    <w:rsid w:val="009B4269"/>
    <w:rsid w:val="009B4487"/>
    <w:rsid w:val="009B4741"/>
    <w:rsid w:val="009B4F1E"/>
    <w:rsid w:val="009B4F87"/>
    <w:rsid w:val="009B4FB8"/>
    <w:rsid w:val="009B4FBF"/>
    <w:rsid w:val="009B52CE"/>
    <w:rsid w:val="009B5571"/>
    <w:rsid w:val="009B58EC"/>
    <w:rsid w:val="009B5F83"/>
    <w:rsid w:val="009B6FBF"/>
    <w:rsid w:val="009B7122"/>
    <w:rsid w:val="009B7769"/>
    <w:rsid w:val="009B7963"/>
    <w:rsid w:val="009B7D41"/>
    <w:rsid w:val="009C0D69"/>
    <w:rsid w:val="009C0DA8"/>
    <w:rsid w:val="009C0E0A"/>
    <w:rsid w:val="009C1BA6"/>
    <w:rsid w:val="009C1F83"/>
    <w:rsid w:val="009C215F"/>
    <w:rsid w:val="009C279F"/>
    <w:rsid w:val="009C302C"/>
    <w:rsid w:val="009C3681"/>
    <w:rsid w:val="009C3D5F"/>
    <w:rsid w:val="009C501D"/>
    <w:rsid w:val="009C508C"/>
    <w:rsid w:val="009C5525"/>
    <w:rsid w:val="009C5747"/>
    <w:rsid w:val="009C625E"/>
    <w:rsid w:val="009C629E"/>
    <w:rsid w:val="009C66C8"/>
    <w:rsid w:val="009C6870"/>
    <w:rsid w:val="009C71A7"/>
    <w:rsid w:val="009C71F4"/>
    <w:rsid w:val="009C76D5"/>
    <w:rsid w:val="009C7A5B"/>
    <w:rsid w:val="009D089D"/>
    <w:rsid w:val="009D0C9C"/>
    <w:rsid w:val="009D0CFB"/>
    <w:rsid w:val="009D168C"/>
    <w:rsid w:val="009D1753"/>
    <w:rsid w:val="009D1E5B"/>
    <w:rsid w:val="009D25DF"/>
    <w:rsid w:val="009D28ED"/>
    <w:rsid w:val="009D3E86"/>
    <w:rsid w:val="009D41A9"/>
    <w:rsid w:val="009D41AC"/>
    <w:rsid w:val="009D5195"/>
    <w:rsid w:val="009D5380"/>
    <w:rsid w:val="009D580D"/>
    <w:rsid w:val="009D5BCB"/>
    <w:rsid w:val="009D5DD4"/>
    <w:rsid w:val="009D5F64"/>
    <w:rsid w:val="009D5FC2"/>
    <w:rsid w:val="009D6664"/>
    <w:rsid w:val="009D6A98"/>
    <w:rsid w:val="009D79AF"/>
    <w:rsid w:val="009D7A8F"/>
    <w:rsid w:val="009D7EF3"/>
    <w:rsid w:val="009E023E"/>
    <w:rsid w:val="009E08EE"/>
    <w:rsid w:val="009E0B70"/>
    <w:rsid w:val="009E1083"/>
    <w:rsid w:val="009E1801"/>
    <w:rsid w:val="009E18C1"/>
    <w:rsid w:val="009E1FF6"/>
    <w:rsid w:val="009E2200"/>
    <w:rsid w:val="009E224A"/>
    <w:rsid w:val="009E27E2"/>
    <w:rsid w:val="009E38CB"/>
    <w:rsid w:val="009E39A8"/>
    <w:rsid w:val="009E3A4A"/>
    <w:rsid w:val="009E41B8"/>
    <w:rsid w:val="009E43B1"/>
    <w:rsid w:val="009E441D"/>
    <w:rsid w:val="009E4731"/>
    <w:rsid w:val="009E4CC0"/>
    <w:rsid w:val="009E4D94"/>
    <w:rsid w:val="009E4F8E"/>
    <w:rsid w:val="009E54F8"/>
    <w:rsid w:val="009E59D4"/>
    <w:rsid w:val="009E5A93"/>
    <w:rsid w:val="009E5BB5"/>
    <w:rsid w:val="009E5FEF"/>
    <w:rsid w:val="009E650E"/>
    <w:rsid w:val="009E6CC6"/>
    <w:rsid w:val="009E7028"/>
    <w:rsid w:val="009E73BA"/>
    <w:rsid w:val="009E7E0A"/>
    <w:rsid w:val="009F0403"/>
    <w:rsid w:val="009F0747"/>
    <w:rsid w:val="009F0DC5"/>
    <w:rsid w:val="009F1226"/>
    <w:rsid w:val="009F1627"/>
    <w:rsid w:val="009F2147"/>
    <w:rsid w:val="009F2166"/>
    <w:rsid w:val="009F2536"/>
    <w:rsid w:val="009F25AF"/>
    <w:rsid w:val="009F29FF"/>
    <w:rsid w:val="009F358F"/>
    <w:rsid w:val="009F389B"/>
    <w:rsid w:val="009F3D16"/>
    <w:rsid w:val="009F46FE"/>
    <w:rsid w:val="009F47B5"/>
    <w:rsid w:val="009F4DE9"/>
    <w:rsid w:val="009F4ECD"/>
    <w:rsid w:val="009F56A8"/>
    <w:rsid w:val="009F5B7E"/>
    <w:rsid w:val="009F5C9A"/>
    <w:rsid w:val="009F63DB"/>
    <w:rsid w:val="009F664E"/>
    <w:rsid w:val="009F66BE"/>
    <w:rsid w:val="009F6C50"/>
    <w:rsid w:val="009F6EA5"/>
    <w:rsid w:val="009F70BA"/>
    <w:rsid w:val="009F728A"/>
    <w:rsid w:val="009F735B"/>
    <w:rsid w:val="009F7A73"/>
    <w:rsid w:val="009F7D20"/>
    <w:rsid w:val="00A000C9"/>
    <w:rsid w:val="00A0030E"/>
    <w:rsid w:val="00A003FE"/>
    <w:rsid w:val="00A01869"/>
    <w:rsid w:val="00A01AA0"/>
    <w:rsid w:val="00A02AFE"/>
    <w:rsid w:val="00A02BCD"/>
    <w:rsid w:val="00A02DFB"/>
    <w:rsid w:val="00A039C0"/>
    <w:rsid w:val="00A048F8"/>
    <w:rsid w:val="00A05191"/>
    <w:rsid w:val="00A055C4"/>
    <w:rsid w:val="00A05BEA"/>
    <w:rsid w:val="00A0674E"/>
    <w:rsid w:val="00A06A2C"/>
    <w:rsid w:val="00A06B07"/>
    <w:rsid w:val="00A071FD"/>
    <w:rsid w:val="00A07458"/>
    <w:rsid w:val="00A07821"/>
    <w:rsid w:val="00A11100"/>
    <w:rsid w:val="00A1116F"/>
    <w:rsid w:val="00A111CB"/>
    <w:rsid w:val="00A11677"/>
    <w:rsid w:val="00A11A9F"/>
    <w:rsid w:val="00A11F79"/>
    <w:rsid w:val="00A11FC1"/>
    <w:rsid w:val="00A122A9"/>
    <w:rsid w:val="00A125DB"/>
    <w:rsid w:val="00A12F3A"/>
    <w:rsid w:val="00A13038"/>
    <w:rsid w:val="00A134A5"/>
    <w:rsid w:val="00A13B82"/>
    <w:rsid w:val="00A13F3C"/>
    <w:rsid w:val="00A1457C"/>
    <w:rsid w:val="00A14E53"/>
    <w:rsid w:val="00A150E6"/>
    <w:rsid w:val="00A15264"/>
    <w:rsid w:val="00A15D28"/>
    <w:rsid w:val="00A174C8"/>
    <w:rsid w:val="00A17907"/>
    <w:rsid w:val="00A17ED5"/>
    <w:rsid w:val="00A2037B"/>
    <w:rsid w:val="00A20AE7"/>
    <w:rsid w:val="00A20AFF"/>
    <w:rsid w:val="00A21BE6"/>
    <w:rsid w:val="00A22755"/>
    <w:rsid w:val="00A22778"/>
    <w:rsid w:val="00A22E9B"/>
    <w:rsid w:val="00A230C7"/>
    <w:rsid w:val="00A2379E"/>
    <w:rsid w:val="00A237E6"/>
    <w:rsid w:val="00A2383C"/>
    <w:rsid w:val="00A2399F"/>
    <w:rsid w:val="00A23A41"/>
    <w:rsid w:val="00A23B56"/>
    <w:rsid w:val="00A23E57"/>
    <w:rsid w:val="00A24055"/>
    <w:rsid w:val="00A245EC"/>
    <w:rsid w:val="00A264A7"/>
    <w:rsid w:val="00A27268"/>
    <w:rsid w:val="00A27A43"/>
    <w:rsid w:val="00A27C9A"/>
    <w:rsid w:val="00A306F7"/>
    <w:rsid w:val="00A3099D"/>
    <w:rsid w:val="00A30E04"/>
    <w:rsid w:val="00A30F45"/>
    <w:rsid w:val="00A31D56"/>
    <w:rsid w:val="00A320AF"/>
    <w:rsid w:val="00A33205"/>
    <w:rsid w:val="00A33778"/>
    <w:rsid w:val="00A347CF"/>
    <w:rsid w:val="00A34DA3"/>
    <w:rsid w:val="00A35B8D"/>
    <w:rsid w:val="00A36370"/>
    <w:rsid w:val="00A363FC"/>
    <w:rsid w:val="00A37402"/>
    <w:rsid w:val="00A3774B"/>
    <w:rsid w:val="00A377BF"/>
    <w:rsid w:val="00A3784F"/>
    <w:rsid w:val="00A37A75"/>
    <w:rsid w:val="00A37BFB"/>
    <w:rsid w:val="00A40199"/>
    <w:rsid w:val="00A405A8"/>
    <w:rsid w:val="00A40682"/>
    <w:rsid w:val="00A40F70"/>
    <w:rsid w:val="00A4100C"/>
    <w:rsid w:val="00A4111D"/>
    <w:rsid w:val="00A415FD"/>
    <w:rsid w:val="00A429A9"/>
    <w:rsid w:val="00A42F4E"/>
    <w:rsid w:val="00A43491"/>
    <w:rsid w:val="00A4368A"/>
    <w:rsid w:val="00A43843"/>
    <w:rsid w:val="00A43A2C"/>
    <w:rsid w:val="00A43E63"/>
    <w:rsid w:val="00A43FBF"/>
    <w:rsid w:val="00A44793"/>
    <w:rsid w:val="00A44A20"/>
    <w:rsid w:val="00A44B19"/>
    <w:rsid w:val="00A44B24"/>
    <w:rsid w:val="00A44B5A"/>
    <w:rsid w:val="00A45295"/>
    <w:rsid w:val="00A4543E"/>
    <w:rsid w:val="00A45DDB"/>
    <w:rsid w:val="00A46C2F"/>
    <w:rsid w:val="00A46F09"/>
    <w:rsid w:val="00A46FBA"/>
    <w:rsid w:val="00A47184"/>
    <w:rsid w:val="00A47C1C"/>
    <w:rsid w:val="00A47CB0"/>
    <w:rsid w:val="00A504B8"/>
    <w:rsid w:val="00A50733"/>
    <w:rsid w:val="00A50842"/>
    <w:rsid w:val="00A50F61"/>
    <w:rsid w:val="00A50FE7"/>
    <w:rsid w:val="00A513AE"/>
    <w:rsid w:val="00A51693"/>
    <w:rsid w:val="00A5186A"/>
    <w:rsid w:val="00A51EC3"/>
    <w:rsid w:val="00A527CF"/>
    <w:rsid w:val="00A52927"/>
    <w:rsid w:val="00A52B8E"/>
    <w:rsid w:val="00A52DC9"/>
    <w:rsid w:val="00A52EC8"/>
    <w:rsid w:val="00A5363A"/>
    <w:rsid w:val="00A537CE"/>
    <w:rsid w:val="00A53C47"/>
    <w:rsid w:val="00A5430B"/>
    <w:rsid w:val="00A54799"/>
    <w:rsid w:val="00A54828"/>
    <w:rsid w:val="00A5485A"/>
    <w:rsid w:val="00A548A9"/>
    <w:rsid w:val="00A54EEE"/>
    <w:rsid w:val="00A55179"/>
    <w:rsid w:val="00A5522F"/>
    <w:rsid w:val="00A558C4"/>
    <w:rsid w:val="00A55BE1"/>
    <w:rsid w:val="00A55D02"/>
    <w:rsid w:val="00A56347"/>
    <w:rsid w:val="00A5685E"/>
    <w:rsid w:val="00A56CD9"/>
    <w:rsid w:val="00A56F5D"/>
    <w:rsid w:val="00A574C6"/>
    <w:rsid w:val="00A576BB"/>
    <w:rsid w:val="00A578AD"/>
    <w:rsid w:val="00A57A9F"/>
    <w:rsid w:val="00A57BC8"/>
    <w:rsid w:val="00A60904"/>
    <w:rsid w:val="00A60C9B"/>
    <w:rsid w:val="00A61162"/>
    <w:rsid w:val="00A615AC"/>
    <w:rsid w:val="00A61A13"/>
    <w:rsid w:val="00A61D38"/>
    <w:rsid w:val="00A62401"/>
    <w:rsid w:val="00A62AAF"/>
    <w:rsid w:val="00A6304B"/>
    <w:rsid w:val="00A6389F"/>
    <w:rsid w:val="00A64199"/>
    <w:rsid w:val="00A647EA"/>
    <w:rsid w:val="00A64BA2"/>
    <w:rsid w:val="00A64F41"/>
    <w:rsid w:val="00A65019"/>
    <w:rsid w:val="00A651E3"/>
    <w:rsid w:val="00A65869"/>
    <w:rsid w:val="00A65956"/>
    <w:rsid w:val="00A65966"/>
    <w:rsid w:val="00A65AE8"/>
    <w:rsid w:val="00A65B3E"/>
    <w:rsid w:val="00A666E7"/>
    <w:rsid w:val="00A66AEC"/>
    <w:rsid w:val="00A67322"/>
    <w:rsid w:val="00A70020"/>
    <w:rsid w:val="00A7033D"/>
    <w:rsid w:val="00A705D8"/>
    <w:rsid w:val="00A70999"/>
    <w:rsid w:val="00A70CF8"/>
    <w:rsid w:val="00A718C6"/>
    <w:rsid w:val="00A72231"/>
    <w:rsid w:val="00A73592"/>
    <w:rsid w:val="00A738D8"/>
    <w:rsid w:val="00A73B7E"/>
    <w:rsid w:val="00A7434E"/>
    <w:rsid w:val="00A74EF2"/>
    <w:rsid w:val="00A75617"/>
    <w:rsid w:val="00A756CB"/>
    <w:rsid w:val="00A7590E"/>
    <w:rsid w:val="00A766EB"/>
    <w:rsid w:val="00A76CDF"/>
    <w:rsid w:val="00A76D3B"/>
    <w:rsid w:val="00A778C1"/>
    <w:rsid w:val="00A77ABF"/>
    <w:rsid w:val="00A80504"/>
    <w:rsid w:val="00A80AC3"/>
    <w:rsid w:val="00A80DA5"/>
    <w:rsid w:val="00A80F12"/>
    <w:rsid w:val="00A81166"/>
    <w:rsid w:val="00A81469"/>
    <w:rsid w:val="00A81594"/>
    <w:rsid w:val="00A81653"/>
    <w:rsid w:val="00A816BA"/>
    <w:rsid w:val="00A81CA0"/>
    <w:rsid w:val="00A82A06"/>
    <w:rsid w:val="00A82E5F"/>
    <w:rsid w:val="00A82FA7"/>
    <w:rsid w:val="00A8343B"/>
    <w:rsid w:val="00A8345E"/>
    <w:rsid w:val="00A83606"/>
    <w:rsid w:val="00A83AA2"/>
    <w:rsid w:val="00A84653"/>
    <w:rsid w:val="00A84BCA"/>
    <w:rsid w:val="00A84F60"/>
    <w:rsid w:val="00A850B4"/>
    <w:rsid w:val="00A851FD"/>
    <w:rsid w:val="00A85338"/>
    <w:rsid w:val="00A857A4"/>
    <w:rsid w:val="00A85842"/>
    <w:rsid w:val="00A861F7"/>
    <w:rsid w:val="00A86324"/>
    <w:rsid w:val="00A863F3"/>
    <w:rsid w:val="00A86595"/>
    <w:rsid w:val="00A86A4F"/>
    <w:rsid w:val="00A872AC"/>
    <w:rsid w:val="00A87B40"/>
    <w:rsid w:val="00A90AB5"/>
    <w:rsid w:val="00A920E8"/>
    <w:rsid w:val="00A922EE"/>
    <w:rsid w:val="00A923B6"/>
    <w:rsid w:val="00A92C44"/>
    <w:rsid w:val="00A92C64"/>
    <w:rsid w:val="00A92D0A"/>
    <w:rsid w:val="00A93429"/>
    <w:rsid w:val="00A94320"/>
    <w:rsid w:val="00A943F3"/>
    <w:rsid w:val="00A94F85"/>
    <w:rsid w:val="00A95515"/>
    <w:rsid w:val="00A95FAB"/>
    <w:rsid w:val="00A96131"/>
    <w:rsid w:val="00A96E6F"/>
    <w:rsid w:val="00A97034"/>
    <w:rsid w:val="00A97796"/>
    <w:rsid w:val="00A977E6"/>
    <w:rsid w:val="00A97AA9"/>
    <w:rsid w:val="00AA00E4"/>
    <w:rsid w:val="00AA0166"/>
    <w:rsid w:val="00AA0624"/>
    <w:rsid w:val="00AA09FC"/>
    <w:rsid w:val="00AA0AF3"/>
    <w:rsid w:val="00AA0C47"/>
    <w:rsid w:val="00AA0C98"/>
    <w:rsid w:val="00AA1116"/>
    <w:rsid w:val="00AA16E9"/>
    <w:rsid w:val="00AA1748"/>
    <w:rsid w:val="00AA1750"/>
    <w:rsid w:val="00AA2297"/>
    <w:rsid w:val="00AA2C50"/>
    <w:rsid w:val="00AA3121"/>
    <w:rsid w:val="00AA31D4"/>
    <w:rsid w:val="00AA37FC"/>
    <w:rsid w:val="00AA38B7"/>
    <w:rsid w:val="00AA38E1"/>
    <w:rsid w:val="00AA39E3"/>
    <w:rsid w:val="00AA3A3B"/>
    <w:rsid w:val="00AA3AFB"/>
    <w:rsid w:val="00AA43C3"/>
    <w:rsid w:val="00AA4750"/>
    <w:rsid w:val="00AA4FC3"/>
    <w:rsid w:val="00AA60FD"/>
    <w:rsid w:val="00AA6281"/>
    <w:rsid w:val="00AA68A4"/>
    <w:rsid w:val="00AA6F29"/>
    <w:rsid w:val="00AA7772"/>
    <w:rsid w:val="00AB15FC"/>
    <w:rsid w:val="00AB16D1"/>
    <w:rsid w:val="00AB175A"/>
    <w:rsid w:val="00AB1DDA"/>
    <w:rsid w:val="00AB2425"/>
    <w:rsid w:val="00AB2733"/>
    <w:rsid w:val="00AB2E76"/>
    <w:rsid w:val="00AB3002"/>
    <w:rsid w:val="00AB3777"/>
    <w:rsid w:val="00AB3990"/>
    <w:rsid w:val="00AB3A0C"/>
    <w:rsid w:val="00AB3D02"/>
    <w:rsid w:val="00AB402E"/>
    <w:rsid w:val="00AB421F"/>
    <w:rsid w:val="00AB42E9"/>
    <w:rsid w:val="00AB4D22"/>
    <w:rsid w:val="00AB5606"/>
    <w:rsid w:val="00AB5660"/>
    <w:rsid w:val="00AB5B04"/>
    <w:rsid w:val="00AB609A"/>
    <w:rsid w:val="00AB61B9"/>
    <w:rsid w:val="00AB638D"/>
    <w:rsid w:val="00AB6785"/>
    <w:rsid w:val="00AB6A80"/>
    <w:rsid w:val="00AB6DF4"/>
    <w:rsid w:val="00AB7C2C"/>
    <w:rsid w:val="00AC00D0"/>
    <w:rsid w:val="00AC0301"/>
    <w:rsid w:val="00AC0AEB"/>
    <w:rsid w:val="00AC0F68"/>
    <w:rsid w:val="00AC1166"/>
    <w:rsid w:val="00AC137D"/>
    <w:rsid w:val="00AC1DC2"/>
    <w:rsid w:val="00AC2770"/>
    <w:rsid w:val="00AC2DB6"/>
    <w:rsid w:val="00AC2FCC"/>
    <w:rsid w:val="00AC3D85"/>
    <w:rsid w:val="00AC46B6"/>
    <w:rsid w:val="00AC470B"/>
    <w:rsid w:val="00AC4AE1"/>
    <w:rsid w:val="00AC4E05"/>
    <w:rsid w:val="00AC54A8"/>
    <w:rsid w:val="00AC5BEF"/>
    <w:rsid w:val="00AC6151"/>
    <w:rsid w:val="00AC666E"/>
    <w:rsid w:val="00AC6994"/>
    <w:rsid w:val="00AC6CC5"/>
    <w:rsid w:val="00AC718C"/>
    <w:rsid w:val="00AC725D"/>
    <w:rsid w:val="00AC7609"/>
    <w:rsid w:val="00AC77E5"/>
    <w:rsid w:val="00AC7D1D"/>
    <w:rsid w:val="00AD0119"/>
    <w:rsid w:val="00AD05F6"/>
    <w:rsid w:val="00AD0BFC"/>
    <w:rsid w:val="00AD2059"/>
    <w:rsid w:val="00AD3169"/>
    <w:rsid w:val="00AD33F9"/>
    <w:rsid w:val="00AD3C6C"/>
    <w:rsid w:val="00AD3DE0"/>
    <w:rsid w:val="00AD48EA"/>
    <w:rsid w:val="00AD4B5F"/>
    <w:rsid w:val="00AD4BB0"/>
    <w:rsid w:val="00AD4DF9"/>
    <w:rsid w:val="00AD50F3"/>
    <w:rsid w:val="00AD5482"/>
    <w:rsid w:val="00AD5CBB"/>
    <w:rsid w:val="00AD64CD"/>
    <w:rsid w:val="00AD6A74"/>
    <w:rsid w:val="00AD6B8F"/>
    <w:rsid w:val="00AD6BB3"/>
    <w:rsid w:val="00AD6BC8"/>
    <w:rsid w:val="00AD7544"/>
    <w:rsid w:val="00AD758A"/>
    <w:rsid w:val="00AD75ED"/>
    <w:rsid w:val="00AD7619"/>
    <w:rsid w:val="00AD7AC5"/>
    <w:rsid w:val="00AD7B70"/>
    <w:rsid w:val="00AD7EED"/>
    <w:rsid w:val="00AE02D9"/>
    <w:rsid w:val="00AE036E"/>
    <w:rsid w:val="00AE1017"/>
    <w:rsid w:val="00AE142A"/>
    <w:rsid w:val="00AE1C3C"/>
    <w:rsid w:val="00AE1D86"/>
    <w:rsid w:val="00AE1E18"/>
    <w:rsid w:val="00AE1FF1"/>
    <w:rsid w:val="00AE20D4"/>
    <w:rsid w:val="00AE21D4"/>
    <w:rsid w:val="00AE251E"/>
    <w:rsid w:val="00AE29D9"/>
    <w:rsid w:val="00AE2CB5"/>
    <w:rsid w:val="00AE300F"/>
    <w:rsid w:val="00AE3239"/>
    <w:rsid w:val="00AE32DF"/>
    <w:rsid w:val="00AE3390"/>
    <w:rsid w:val="00AE371E"/>
    <w:rsid w:val="00AE43DC"/>
    <w:rsid w:val="00AE46AD"/>
    <w:rsid w:val="00AE4C77"/>
    <w:rsid w:val="00AE4CE6"/>
    <w:rsid w:val="00AE4E1D"/>
    <w:rsid w:val="00AE4ED5"/>
    <w:rsid w:val="00AE52C1"/>
    <w:rsid w:val="00AE5389"/>
    <w:rsid w:val="00AE5408"/>
    <w:rsid w:val="00AE573A"/>
    <w:rsid w:val="00AE5912"/>
    <w:rsid w:val="00AE62F2"/>
    <w:rsid w:val="00AE6579"/>
    <w:rsid w:val="00AE66FF"/>
    <w:rsid w:val="00AE733A"/>
    <w:rsid w:val="00AE7349"/>
    <w:rsid w:val="00AF02DD"/>
    <w:rsid w:val="00AF069D"/>
    <w:rsid w:val="00AF074A"/>
    <w:rsid w:val="00AF0A57"/>
    <w:rsid w:val="00AF12AD"/>
    <w:rsid w:val="00AF1826"/>
    <w:rsid w:val="00AF1A91"/>
    <w:rsid w:val="00AF1AA3"/>
    <w:rsid w:val="00AF1C58"/>
    <w:rsid w:val="00AF1DAB"/>
    <w:rsid w:val="00AF1E5C"/>
    <w:rsid w:val="00AF27F8"/>
    <w:rsid w:val="00AF2CC9"/>
    <w:rsid w:val="00AF2E2B"/>
    <w:rsid w:val="00AF33FD"/>
    <w:rsid w:val="00AF3DAF"/>
    <w:rsid w:val="00AF457F"/>
    <w:rsid w:val="00AF4EBF"/>
    <w:rsid w:val="00AF53A2"/>
    <w:rsid w:val="00AF5DBA"/>
    <w:rsid w:val="00AF6313"/>
    <w:rsid w:val="00AF6B4A"/>
    <w:rsid w:val="00AF6CA6"/>
    <w:rsid w:val="00AF7341"/>
    <w:rsid w:val="00AF74CC"/>
    <w:rsid w:val="00AF7954"/>
    <w:rsid w:val="00AF7CE4"/>
    <w:rsid w:val="00AF7FDB"/>
    <w:rsid w:val="00B0034B"/>
    <w:rsid w:val="00B009F8"/>
    <w:rsid w:val="00B010AE"/>
    <w:rsid w:val="00B021AE"/>
    <w:rsid w:val="00B024E6"/>
    <w:rsid w:val="00B02BD5"/>
    <w:rsid w:val="00B02C46"/>
    <w:rsid w:val="00B031A9"/>
    <w:rsid w:val="00B038AD"/>
    <w:rsid w:val="00B03F19"/>
    <w:rsid w:val="00B0466B"/>
    <w:rsid w:val="00B046FB"/>
    <w:rsid w:val="00B04A44"/>
    <w:rsid w:val="00B056B7"/>
    <w:rsid w:val="00B056F5"/>
    <w:rsid w:val="00B05ED8"/>
    <w:rsid w:val="00B05FE8"/>
    <w:rsid w:val="00B067F1"/>
    <w:rsid w:val="00B06B79"/>
    <w:rsid w:val="00B070F7"/>
    <w:rsid w:val="00B071E2"/>
    <w:rsid w:val="00B07678"/>
    <w:rsid w:val="00B07A10"/>
    <w:rsid w:val="00B07B12"/>
    <w:rsid w:val="00B07C85"/>
    <w:rsid w:val="00B113AE"/>
    <w:rsid w:val="00B12470"/>
    <w:rsid w:val="00B12A54"/>
    <w:rsid w:val="00B12CC4"/>
    <w:rsid w:val="00B12EC9"/>
    <w:rsid w:val="00B1310F"/>
    <w:rsid w:val="00B134F8"/>
    <w:rsid w:val="00B1364C"/>
    <w:rsid w:val="00B13707"/>
    <w:rsid w:val="00B13B98"/>
    <w:rsid w:val="00B14299"/>
    <w:rsid w:val="00B143F3"/>
    <w:rsid w:val="00B14530"/>
    <w:rsid w:val="00B15146"/>
    <w:rsid w:val="00B15B6B"/>
    <w:rsid w:val="00B15DF8"/>
    <w:rsid w:val="00B16C8B"/>
    <w:rsid w:val="00B174A7"/>
    <w:rsid w:val="00B17743"/>
    <w:rsid w:val="00B17BEB"/>
    <w:rsid w:val="00B20302"/>
    <w:rsid w:val="00B2075A"/>
    <w:rsid w:val="00B20AE3"/>
    <w:rsid w:val="00B21009"/>
    <w:rsid w:val="00B212B4"/>
    <w:rsid w:val="00B21382"/>
    <w:rsid w:val="00B2149E"/>
    <w:rsid w:val="00B21514"/>
    <w:rsid w:val="00B2171B"/>
    <w:rsid w:val="00B21C76"/>
    <w:rsid w:val="00B2262A"/>
    <w:rsid w:val="00B226B8"/>
    <w:rsid w:val="00B23086"/>
    <w:rsid w:val="00B23210"/>
    <w:rsid w:val="00B23530"/>
    <w:rsid w:val="00B23F69"/>
    <w:rsid w:val="00B243C4"/>
    <w:rsid w:val="00B24B3F"/>
    <w:rsid w:val="00B24D7F"/>
    <w:rsid w:val="00B250BB"/>
    <w:rsid w:val="00B25179"/>
    <w:rsid w:val="00B25987"/>
    <w:rsid w:val="00B260CC"/>
    <w:rsid w:val="00B26918"/>
    <w:rsid w:val="00B26DA3"/>
    <w:rsid w:val="00B270D1"/>
    <w:rsid w:val="00B27617"/>
    <w:rsid w:val="00B276FC"/>
    <w:rsid w:val="00B27739"/>
    <w:rsid w:val="00B277A2"/>
    <w:rsid w:val="00B27BEC"/>
    <w:rsid w:val="00B27F9D"/>
    <w:rsid w:val="00B307DC"/>
    <w:rsid w:val="00B3085F"/>
    <w:rsid w:val="00B31DA4"/>
    <w:rsid w:val="00B325A9"/>
    <w:rsid w:val="00B327E6"/>
    <w:rsid w:val="00B333B6"/>
    <w:rsid w:val="00B33DF8"/>
    <w:rsid w:val="00B3405A"/>
    <w:rsid w:val="00B345BD"/>
    <w:rsid w:val="00B34744"/>
    <w:rsid w:val="00B34F0D"/>
    <w:rsid w:val="00B350A1"/>
    <w:rsid w:val="00B359E2"/>
    <w:rsid w:val="00B35CAE"/>
    <w:rsid w:val="00B364DC"/>
    <w:rsid w:val="00B3655D"/>
    <w:rsid w:val="00B36E05"/>
    <w:rsid w:val="00B3778D"/>
    <w:rsid w:val="00B4055D"/>
    <w:rsid w:val="00B40574"/>
    <w:rsid w:val="00B406ED"/>
    <w:rsid w:val="00B410B5"/>
    <w:rsid w:val="00B41A8B"/>
    <w:rsid w:val="00B41B60"/>
    <w:rsid w:val="00B422CC"/>
    <w:rsid w:val="00B427F2"/>
    <w:rsid w:val="00B42AC5"/>
    <w:rsid w:val="00B431E4"/>
    <w:rsid w:val="00B431E9"/>
    <w:rsid w:val="00B43502"/>
    <w:rsid w:val="00B43503"/>
    <w:rsid w:val="00B435E5"/>
    <w:rsid w:val="00B447E0"/>
    <w:rsid w:val="00B4565D"/>
    <w:rsid w:val="00B462D9"/>
    <w:rsid w:val="00B46904"/>
    <w:rsid w:val="00B46995"/>
    <w:rsid w:val="00B47D26"/>
    <w:rsid w:val="00B50572"/>
    <w:rsid w:val="00B506E1"/>
    <w:rsid w:val="00B50C38"/>
    <w:rsid w:val="00B510DE"/>
    <w:rsid w:val="00B5186C"/>
    <w:rsid w:val="00B518FE"/>
    <w:rsid w:val="00B51973"/>
    <w:rsid w:val="00B51AE2"/>
    <w:rsid w:val="00B51AED"/>
    <w:rsid w:val="00B523AF"/>
    <w:rsid w:val="00B52BCD"/>
    <w:rsid w:val="00B52BF4"/>
    <w:rsid w:val="00B53D40"/>
    <w:rsid w:val="00B54738"/>
    <w:rsid w:val="00B54792"/>
    <w:rsid w:val="00B55369"/>
    <w:rsid w:val="00B56A2F"/>
    <w:rsid w:val="00B56AA4"/>
    <w:rsid w:val="00B570A6"/>
    <w:rsid w:val="00B579A1"/>
    <w:rsid w:val="00B57C9B"/>
    <w:rsid w:val="00B57EE8"/>
    <w:rsid w:val="00B57FAE"/>
    <w:rsid w:val="00B60B0C"/>
    <w:rsid w:val="00B60E50"/>
    <w:rsid w:val="00B6132A"/>
    <w:rsid w:val="00B6233A"/>
    <w:rsid w:val="00B62DA8"/>
    <w:rsid w:val="00B636E2"/>
    <w:rsid w:val="00B63A4E"/>
    <w:rsid w:val="00B64506"/>
    <w:rsid w:val="00B65366"/>
    <w:rsid w:val="00B65716"/>
    <w:rsid w:val="00B65B74"/>
    <w:rsid w:val="00B65C1F"/>
    <w:rsid w:val="00B660F6"/>
    <w:rsid w:val="00B667AA"/>
    <w:rsid w:val="00B66A78"/>
    <w:rsid w:val="00B66E80"/>
    <w:rsid w:val="00B67A26"/>
    <w:rsid w:val="00B67C6E"/>
    <w:rsid w:val="00B67E12"/>
    <w:rsid w:val="00B7094D"/>
    <w:rsid w:val="00B7107C"/>
    <w:rsid w:val="00B71192"/>
    <w:rsid w:val="00B7260A"/>
    <w:rsid w:val="00B739EE"/>
    <w:rsid w:val="00B73E93"/>
    <w:rsid w:val="00B742C8"/>
    <w:rsid w:val="00B7496F"/>
    <w:rsid w:val="00B74C13"/>
    <w:rsid w:val="00B74C97"/>
    <w:rsid w:val="00B75E62"/>
    <w:rsid w:val="00B7690E"/>
    <w:rsid w:val="00B76DEB"/>
    <w:rsid w:val="00B775E1"/>
    <w:rsid w:val="00B776C1"/>
    <w:rsid w:val="00B777F5"/>
    <w:rsid w:val="00B77D93"/>
    <w:rsid w:val="00B80071"/>
    <w:rsid w:val="00B800B6"/>
    <w:rsid w:val="00B800C4"/>
    <w:rsid w:val="00B800E7"/>
    <w:rsid w:val="00B801CE"/>
    <w:rsid w:val="00B8046F"/>
    <w:rsid w:val="00B80531"/>
    <w:rsid w:val="00B80C02"/>
    <w:rsid w:val="00B80EBF"/>
    <w:rsid w:val="00B81032"/>
    <w:rsid w:val="00B81D4D"/>
    <w:rsid w:val="00B81E03"/>
    <w:rsid w:val="00B81FA2"/>
    <w:rsid w:val="00B8205F"/>
    <w:rsid w:val="00B8224E"/>
    <w:rsid w:val="00B8241E"/>
    <w:rsid w:val="00B82487"/>
    <w:rsid w:val="00B833D0"/>
    <w:rsid w:val="00B83904"/>
    <w:rsid w:val="00B83D8A"/>
    <w:rsid w:val="00B8402E"/>
    <w:rsid w:val="00B840B8"/>
    <w:rsid w:val="00B84495"/>
    <w:rsid w:val="00B848CA"/>
    <w:rsid w:val="00B84949"/>
    <w:rsid w:val="00B84ACD"/>
    <w:rsid w:val="00B84FFD"/>
    <w:rsid w:val="00B850EE"/>
    <w:rsid w:val="00B8538E"/>
    <w:rsid w:val="00B85BCE"/>
    <w:rsid w:val="00B85E6A"/>
    <w:rsid w:val="00B8619D"/>
    <w:rsid w:val="00B86407"/>
    <w:rsid w:val="00B86ADB"/>
    <w:rsid w:val="00B870B8"/>
    <w:rsid w:val="00B87498"/>
    <w:rsid w:val="00B8792A"/>
    <w:rsid w:val="00B879E3"/>
    <w:rsid w:val="00B90952"/>
    <w:rsid w:val="00B92034"/>
    <w:rsid w:val="00B92B83"/>
    <w:rsid w:val="00B938E4"/>
    <w:rsid w:val="00B94644"/>
    <w:rsid w:val="00B947D9"/>
    <w:rsid w:val="00B94818"/>
    <w:rsid w:val="00B949C6"/>
    <w:rsid w:val="00B94A4D"/>
    <w:rsid w:val="00B94D3E"/>
    <w:rsid w:val="00B950E8"/>
    <w:rsid w:val="00B95176"/>
    <w:rsid w:val="00B9582C"/>
    <w:rsid w:val="00B958E9"/>
    <w:rsid w:val="00B95DD6"/>
    <w:rsid w:val="00B961C8"/>
    <w:rsid w:val="00B962FE"/>
    <w:rsid w:val="00B965CA"/>
    <w:rsid w:val="00B96DEB"/>
    <w:rsid w:val="00B9752E"/>
    <w:rsid w:val="00B97B19"/>
    <w:rsid w:val="00BA03F8"/>
    <w:rsid w:val="00BA0F9F"/>
    <w:rsid w:val="00BA1583"/>
    <w:rsid w:val="00BA1FAD"/>
    <w:rsid w:val="00BA235E"/>
    <w:rsid w:val="00BA2360"/>
    <w:rsid w:val="00BA277A"/>
    <w:rsid w:val="00BA29AA"/>
    <w:rsid w:val="00BA2DB2"/>
    <w:rsid w:val="00BA3744"/>
    <w:rsid w:val="00BA3B34"/>
    <w:rsid w:val="00BA3C8E"/>
    <w:rsid w:val="00BA3D20"/>
    <w:rsid w:val="00BA4C21"/>
    <w:rsid w:val="00BA4C82"/>
    <w:rsid w:val="00BA501F"/>
    <w:rsid w:val="00BA5166"/>
    <w:rsid w:val="00BA589D"/>
    <w:rsid w:val="00BA5CCC"/>
    <w:rsid w:val="00BA66B7"/>
    <w:rsid w:val="00BA671D"/>
    <w:rsid w:val="00BA68C1"/>
    <w:rsid w:val="00BA6EA6"/>
    <w:rsid w:val="00BA768C"/>
    <w:rsid w:val="00BA76EF"/>
    <w:rsid w:val="00BA7957"/>
    <w:rsid w:val="00BA7B74"/>
    <w:rsid w:val="00BA7C02"/>
    <w:rsid w:val="00BA7F31"/>
    <w:rsid w:val="00BB0082"/>
    <w:rsid w:val="00BB02B8"/>
    <w:rsid w:val="00BB0382"/>
    <w:rsid w:val="00BB07BE"/>
    <w:rsid w:val="00BB092E"/>
    <w:rsid w:val="00BB0ACB"/>
    <w:rsid w:val="00BB0EDA"/>
    <w:rsid w:val="00BB1324"/>
    <w:rsid w:val="00BB1474"/>
    <w:rsid w:val="00BB265C"/>
    <w:rsid w:val="00BB2F82"/>
    <w:rsid w:val="00BB319A"/>
    <w:rsid w:val="00BB37E4"/>
    <w:rsid w:val="00BB3A20"/>
    <w:rsid w:val="00BB3EE5"/>
    <w:rsid w:val="00BB4256"/>
    <w:rsid w:val="00BB5B0A"/>
    <w:rsid w:val="00BB5D2B"/>
    <w:rsid w:val="00BB5FAE"/>
    <w:rsid w:val="00BB6424"/>
    <w:rsid w:val="00BB6C19"/>
    <w:rsid w:val="00BB7160"/>
    <w:rsid w:val="00BB7749"/>
    <w:rsid w:val="00BC013C"/>
    <w:rsid w:val="00BC1384"/>
    <w:rsid w:val="00BC1C85"/>
    <w:rsid w:val="00BC1CF0"/>
    <w:rsid w:val="00BC1D57"/>
    <w:rsid w:val="00BC1F32"/>
    <w:rsid w:val="00BC2494"/>
    <w:rsid w:val="00BC28DC"/>
    <w:rsid w:val="00BC313C"/>
    <w:rsid w:val="00BC3D22"/>
    <w:rsid w:val="00BC4017"/>
    <w:rsid w:val="00BC4C76"/>
    <w:rsid w:val="00BC4FCF"/>
    <w:rsid w:val="00BC5850"/>
    <w:rsid w:val="00BC5AC8"/>
    <w:rsid w:val="00BC626B"/>
    <w:rsid w:val="00BC75B9"/>
    <w:rsid w:val="00BC75D5"/>
    <w:rsid w:val="00BC7EE0"/>
    <w:rsid w:val="00BC7FB8"/>
    <w:rsid w:val="00BD0AD7"/>
    <w:rsid w:val="00BD0B22"/>
    <w:rsid w:val="00BD0C2A"/>
    <w:rsid w:val="00BD0E2E"/>
    <w:rsid w:val="00BD187B"/>
    <w:rsid w:val="00BD1D51"/>
    <w:rsid w:val="00BD2163"/>
    <w:rsid w:val="00BD263C"/>
    <w:rsid w:val="00BD2776"/>
    <w:rsid w:val="00BD2EE0"/>
    <w:rsid w:val="00BD307E"/>
    <w:rsid w:val="00BD35EB"/>
    <w:rsid w:val="00BD3714"/>
    <w:rsid w:val="00BD3F4D"/>
    <w:rsid w:val="00BD41BF"/>
    <w:rsid w:val="00BD43EA"/>
    <w:rsid w:val="00BD4450"/>
    <w:rsid w:val="00BD51D1"/>
    <w:rsid w:val="00BD5414"/>
    <w:rsid w:val="00BD5968"/>
    <w:rsid w:val="00BD5A3A"/>
    <w:rsid w:val="00BD6089"/>
    <w:rsid w:val="00BD6A1D"/>
    <w:rsid w:val="00BD7128"/>
    <w:rsid w:val="00BD7370"/>
    <w:rsid w:val="00BE02C7"/>
    <w:rsid w:val="00BE0409"/>
    <w:rsid w:val="00BE064C"/>
    <w:rsid w:val="00BE0A04"/>
    <w:rsid w:val="00BE12A2"/>
    <w:rsid w:val="00BE160A"/>
    <w:rsid w:val="00BE16DE"/>
    <w:rsid w:val="00BE187C"/>
    <w:rsid w:val="00BE19C4"/>
    <w:rsid w:val="00BE248E"/>
    <w:rsid w:val="00BE288B"/>
    <w:rsid w:val="00BE2AB8"/>
    <w:rsid w:val="00BE2F23"/>
    <w:rsid w:val="00BE37CA"/>
    <w:rsid w:val="00BE3D85"/>
    <w:rsid w:val="00BE3EC2"/>
    <w:rsid w:val="00BE435A"/>
    <w:rsid w:val="00BE45B5"/>
    <w:rsid w:val="00BE4760"/>
    <w:rsid w:val="00BE4F15"/>
    <w:rsid w:val="00BE54EB"/>
    <w:rsid w:val="00BE5CB9"/>
    <w:rsid w:val="00BE5DFC"/>
    <w:rsid w:val="00BE5E2D"/>
    <w:rsid w:val="00BE5FD3"/>
    <w:rsid w:val="00BE60DD"/>
    <w:rsid w:val="00BE6300"/>
    <w:rsid w:val="00BE640F"/>
    <w:rsid w:val="00BE6B41"/>
    <w:rsid w:val="00BE6C65"/>
    <w:rsid w:val="00BE75AF"/>
    <w:rsid w:val="00BE7650"/>
    <w:rsid w:val="00BE7869"/>
    <w:rsid w:val="00BE7A9E"/>
    <w:rsid w:val="00BF0862"/>
    <w:rsid w:val="00BF0A47"/>
    <w:rsid w:val="00BF0CB6"/>
    <w:rsid w:val="00BF1A86"/>
    <w:rsid w:val="00BF2227"/>
    <w:rsid w:val="00BF23A1"/>
    <w:rsid w:val="00BF2528"/>
    <w:rsid w:val="00BF2E68"/>
    <w:rsid w:val="00BF2ECF"/>
    <w:rsid w:val="00BF328C"/>
    <w:rsid w:val="00BF3303"/>
    <w:rsid w:val="00BF3ABD"/>
    <w:rsid w:val="00BF3AD3"/>
    <w:rsid w:val="00BF4040"/>
    <w:rsid w:val="00BF4293"/>
    <w:rsid w:val="00BF4B0F"/>
    <w:rsid w:val="00BF5BFF"/>
    <w:rsid w:val="00BF6A07"/>
    <w:rsid w:val="00BF7497"/>
    <w:rsid w:val="00BF764D"/>
    <w:rsid w:val="00BF7F74"/>
    <w:rsid w:val="00C001B5"/>
    <w:rsid w:val="00C00446"/>
    <w:rsid w:val="00C00906"/>
    <w:rsid w:val="00C00BF7"/>
    <w:rsid w:val="00C00FF6"/>
    <w:rsid w:val="00C01323"/>
    <w:rsid w:val="00C01344"/>
    <w:rsid w:val="00C01982"/>
    <w:rsid w:val="00C019EA"/>
    <w:rsid w:val="00C01A16"/>
    <w:rsid w:val="00C01B72"/>
    <w:rsid w:val="00C02551"/>
    <w:rsid w:val="00C025AC"/>
    <w:rsid w:val="00C02A2C"/>
    <w:rsid w:val="00C02D1E"/>
    <w:rsid w:val="00C03B43"/>
    <w:rsid w:val="00C04B56"/>
    <w:rsid w:val="00C04C9C"/>
    <w:rsid w:val="00C04E14"/>
    <w:rsid w:val="00C051CB"/>
    <w:rsid w:val="00C05BF6"/>
    <w:rsid w:val="00C05D36"/>
    <w:rsid w:val="00C062A9"/>
    <w:rsid w:val="00C068A9"/>
    <w:rsid w:val="00C06ADF"/>
    <w:rsid w:val="00C06C4B"/>
    <w:rsid w:val="00C06FAC"/>
    <w:rsid w:val="00C0718C"/>
    <w:rsid w:val="00C07760"/>
    <w:rsid w:val="00C07CBF"/>
    <w:rsid w:val="00C07CEE"/>
    <w:rsid w:val="00C10109"/>
    <w:rsid w:val="00C101E9"/>
    <w:rsid w:val="00C10A0B"/>
    <w:rsid w:val="00C10BAC"/>
    <w:rsid w:val="00C10BDC"/>
    <w:rsid w:val="00C10CA9"/>
    <w:rsid w:val="00C117D9"/>
    <w:rsid w:val="00C11A6D"/>
    <w:rsid w:val="00C11BE1"/>
    <w:rsid w:val="00C11D31"/>
    <w:rsid w:val="00C1242E"/>
    <w:rsid w:val="00C12654"/>
    <w:rsid w:val="00C1276F"/>
    <w:rsid w:val="00C12817"/>
    <w:rsid w:val="00C1282B"/>
    <w:rsid w:val="00C12B85"/>
    <w:rsid w:val="00C13027"/>
    <w:rsid w:val="00C1322E"/>
    <w:rsid w:val="00C13652"/>
    <w:rsid w:val="00C13908"/>
    <w:rsid w:val="00C149E5"/>
    <w:rsid w:val="00C14A4A"/>
    <w:rsid w:val="00C14D00"/>
    <w:rsid w:val="00C14FC0"/>
    <w:rsid w:val="00C15422"/>
    <w:rsid w:val="00C1548E"/>
    <w:rsid w:val="00C15740"/>
    <w:rsid w:val="00C15835"/>
    <w:rsid w:val="00C15A53"/>
    <w:rsid w:val="00C1668C"/>
    <w:rsid w:val="00C167E9"/>
    <w:rsid w:val="00C16A53"/>
    <w:rsid w:val="00C170D8"/>
    <w:rsid w:val="00C17AAB"/>
    <w:rsid w:val="00C17B60"/>
    <w:rsid w:val="00C20038"/>
    <w:rsid w:val="00C2040D"/>
    <w:rsid w:val="00C207A2"/>
    <w:rsid w:val="00C20889"/>
    <w:rsid w:val="00C20C73"/>
    <w:rsid w:val="00C20FC1"/>
    <w:rsid w:val="00C2102D"/>
    <w:rsid w:val="00C21262"/>
    <w:rsid w:val="00C212AB"/>
    <w:rsid w:val="00C216A9"/>
    <w:rsid w:val="00C21809"/>
    <w:rsid w:val="00C2222C"/>
    <w:rsid w:val="00C22F0E"/>
    <w:rsid w:val="00C232AB"/>
    <w:rsid w:val="00C235A6"/>
    <w:rsid w:val="00C23E31"/>
    <w:rsid w:val="00C242C1"/>
    <w:rsid w:val="00C24385"/>
    <w:rsid w:val="00C245DB"/>
    <w:rsid w:val="00C2472C"/>
    <w:rsid w:val="00C24E67"/>
    <w:rsid w:val="00C25E37"/>
    <w:rsid w:val="00C26988"/>
    <w:rsid w:val="00C26A96"/>
    <w:rsid w:val="00C2724A"/>
    <w:rsid w:val="00C300E2"/>
    <w:rsid w:val="00C30189"/>
    <w:rsid w:val="00C30867"/>
    <w:rsid w:val="00C310F7"/>
    <w:rsid w:val="00C3227F"/>
    <w:rsid w:val="00C3237D"/>
    <w:rsid w:val="00C32E19"/>
    <w:rsid w:val="00C33158"/>
    <w:rsid w:val="00C341F8"/>
    <w:rsid w:val="00C34269"/>
    <w:rsid w:val="00C344CE"/>
    <w:rsid w:val="00C3451D"/>
    <w:rsid w:val="00C35379"/>
    <w:rsid w:val="00C3592A"/>
    <w:rsid w:val="00C35A23"/>
    <w:rsid w:val="00C35BCA"/>
    <w:rsid w:val="00C35CCA"/>
    <w:rsid w:val="00C35D67"/>
    <w:rsid w:val="00C379EC"/>
    <w:rsid w:val="00C37B9D"/>
    <w:rsid w:val="00C37DE1"/>
    <w:rsid w:val="00C40932"/>
    <w:rsid w:val="00C40B31"/>
    <w:rsid w:val="00C41138"/>
    <w:rsid w:val="00C41214"/>
    <w:rsid w:val="00C4269C"/>
    <w:rsid w:val="00C42AFF"/>
    <w:rsid w:val="00C42B65"/>
    <w:rsid w:val="00C42EBA"/>
    <w:rsid w:val="00C43DFC"/>
    <w:rsid w:val="00C43E9C"/>
    <w:rsid w:val="00C4497D"/>
    <w:rsid w:val="00C44C83"/>
    <w:rsid w:val="00C450F8"/>
    <w:rsid w:val="00C455CF"/>
    <w:rsid w:val="00C45C14"/>
    <w:rsid w:val="00C45FF8"/>
    <w:rsid w:val="00C46056"/>
    <w:rsid w:val="00C4660F"/>
    <w:rsid w:val="00C46B3E"/>
    <w:rsid w:val="00C46EE2"/>
    <w:rsid w:val="00C46EF2"/>
    <w:rsid w:val="00C473FA"/>
    <w:rsid w:val="00C47465"/>
    <w:rsid w:val="00C47648"/>
    <w:rsid w:val="00C500BF"/>
    <w:rsid w:val="00C50A95"/>
    <w:rsid w:val="00C50D17"/>
    <w:rsid w:val="00C50F67"/>
    <w:rsid w:val="00C510C1"/>
    <w:rsid w:val="00C51A23"/>
    <w:rsid w:val="00C51D37"/>
    <w:rsid w:val="00C52154"/>
    <w:rsid w:val="00C52F84"/>
    <w:rsid w:val="00C54565"/>
    <w:rsid w:val="00C547CA"/>
    <w:rsid w:val="00C54BBC"/>
    <w:rsid w:val="00C54EC7"/>
    <w:rsid w:val="00C552C9"/>
    <w:rsid w:val="00C5593F"/>
    <w:rsid w:val="00C55947"/>
    <w:rsid w:val="00C56299"/>
    <w:rsid w:val="00C573DB"/>
    <w:rsid w:val="00C5750E"/>
    <w:rsid w:val="00C6003A"/>
    <w:rsid w:val="00C6083A"/>
    <w:rsid w:val="00C608FA"/>
    <w:rsid w:val="00C60FCD"/>
    <w:rsid w:val="00C6107D"/>
    <w:rsid w:val="00C61790"/>
    <w:rsid w:val="00C6226F"/>
    <w:rsid w:val="00C625CB"/>
    <w:rsid w:val="00C62BF5"/>
    <w:rsid w:val="00C62FA5"/>
    <w:rsid w:val="00C6339E"/>
    <w:rsid w:val="00C634A5"/>
    <w:rsid w:val="00C65686"/>
    <w:rsid w:val="00C657F9"/>
    <w:rsid w:val="00C65837"/>
    <w:rsid w:val="00C658F9"/>
    <w:rsid w:val="00C6649C"/>
    <w:rsid w:val="00C66A28"/>
    <w:rsid w:val="00C67123"/>
    <w:rsid w:val="00C6786E"/>
    <w:rsid w:val="00C67994"/>
    <w:rsid w:val="00C67A55"/>
    <w:rsid w:val="00C67E96"/>
    <w:rsid w:val="00C67ECE"/>
    <w:rsid w:val="00C7032D"/>
    <w:rsid w:val="00C7045E"/>
    <w:rsid w:val="00C70CA4"/>
    <w:rsid w:val="00C70DBF"/>
    <w:rsid w:val="00C70FB0"/>
    <w:rsid w:val="00C71251"/>
    <w:rsid w:val="00C71B00"/>
    <w:rsid w:val="00C7204E"/>
    <w:rsid w:val="00C73720"/>
    <w:rsid w:val="00C739FD"/>
    <w:rsid w:val="00C73ADF"/>
    <w:rsid w:val="00C7422F"/>
    <w:rsid w:val="00C74531"/>
    <w:rsid w:val="00C7578B"/>
    <w:rsid w:val="00C758D8"/>
    <w:rsid w:val="00C76922"/>
    <w:rsid w:val="00C770CE"/>
    <w:rsid w:val="00C7760C"/>
    <w:rsid w:val="00C77C04"/>
    <w:rsid w:val="00C77C15"/>
    <w:rsid w:val="00C77E80"/>
    <w:rsid w:val="00C8045E"/>
    <w:rsid w:val="00C80645"/>
    <w:rsid w:val="00C80DDE"/>
    <w:rsid w:val="00C812FE"/>
    <w:rsid w:val="00C81B93"/>
    <w:rsid w:val="00C82D38"/>
    <w:rsid w:val="00C82D47"/>
    <w:rsid w:val="00C83717"/>
    <w:rsid w:val="00C838FE"/>
    <w:rsid w:val="00C83934"/>
    <w:rsid w:val="00C83B7E"/>
    <w:rsid w:val="00C84AAD"/>
    <w:rsid w:val="00C84BA0"/>
    <w:rsid w:val="00C84F3D"/>
    <w:rsid w:val="00C85BF8"/>
    <w:rsid w:val="00C85FA8"/>
    <w:rsid w:val="00C86123"/>
    <w:rsid w:val="00C86288"/>
    <w:rsid w:val="00C865A7"/>
    <w:rsid w:val="00C868F5"/>
    <w:rsid w:val="00C869CD"/>
    <w:rsid w:val="00C87752"/>
    <w:rsid w:val="00C8776E"/>
    <w:rsid w:val="00C87CC4"/>
    <w:rsid w:val="00C87EE1"/>
    <w:rsid w:val="00C87FFD"/>
    <w:rsid w:val="00C90122"/>
    <w:rsid w:val="00C90342"/>
    <w:rsid w:val="00C91315"/>
    <w:rsid w:val="00C91463"/>
    <w:rsid w:val="00C91621"/>
    <w:rsid w:val="00C9166B"/>
    <w:rsid w:val="00C91681"/>
    <w:rsid w:val="00C91EA6"/>
    <w:rsid w:val="00C92151"/>
    <w:rsid w:val="00C9227B"/>
    <w:rsid w:val="00C92552"/>
    <w:rsid w:val="00C92A6F"/>
    <w:rsid w:val="00C933C0"/>
    <w:rsid w:val="00C93FEB"/>
    <w:rsid w:val="00C94C71"/>
    <w:rsid w:val="00C94EFD"/>
    <w:rsid w:val="00C9543D"/>
    <w:rsid w:val="00C95771"/>
    <w:rsid w:val="00C957D1"/>
    <w:rsid w:val="00C95924"/>
    <w:rsid w:val="00C95E6F"/>
    <w:rsid w:val="00C9625E"/>
    <w:rsid w:val="00C962E8"/>
    <w:rsid w:val="00C9673D"/>
    <w:rsid w:val="00C96A8E"/>
    <w:rsid w:val="00CA0790"/>
    <w:rsid w:val="00CA1239"/>
    <w:rsid w:val="00CA1DA4"/>
    <w:rsid w:val="00CA1DDB"/>
    <w:rsid w:val="00CA1F12"/>
    <w:rsid w:val="00CA2006"/>
    <w:rsid w:val="00CA239A"/>
    <w:rsid w:val="00CA2AEF"/>
    <w:rsid w:val="00CA413D"/>
    <w:rsid w:val="00CA4456"/>
    <w:rsid w:val="00CA4686"/>
    <w:rsid w:val="00CA4972"/>
    <w:rsid w:val="00CA501E"/>
    <w:rsid w:val="00CA536F"/>
    <w:rsid w:val="00CA59FB"/>
    <w:rsid w:val="00CA5CB1"/>
    <w:rsid w:val="00CA5E63"/>
    <w:rsid w:val="00CA7E57"/>
    <w:rsid w:val="00CA7FBB"/>
    <w:rsid w:val="00CB0138"/>
    <w:rsid w:val="00CB08A6"/>
    <w:rsid w:val="00CB0DD1"/>
    <w:rsid w:val="00CB13AE"/>
    <w:rsid w:val="00CB1AB0"/>
    <w:rsid w:val="00CB20A3"/>
    <w:rsid w:val="00CB2114"/>
    <w:rsid w:val="00CB25C4"/>
    <w:rsid w:val="00CB281B"/>
    <w:rsid w:val="00CB343D"/>
    <w:rsid w:val="00CB3569"/>
    <w:rsid w:val="00CB36FB"/>
    <w:rsid w:val="00CB3ABF"/>
    <w:rsid w:val="00CB3F66"/>
    <w:rsid w:val="00CB414A"/>
    <w:rsid w:val="00CB4436"/>
    <w:rsid w:val="00CB4AB8"/>
    <w:rsid w:val="00CB4EC0"/>
    <w:rsid w:val="00CB50A7"/>
    <w:rsid w:val="00CB5298"/>
    <w:rsid w:val="00CB583A"/>
    <w:rsid w:val="00CB5AEB"/>
    <w:rsid w:val="00CB5BEF"/>
    <w:rsid w:val="00CB5D07"/>
    <w:rsid w:val="00CB5E5B"/>
    <w:rsid w:val="00CB5E5F"/>
    <w:rsid w:val="00CB60E6"/>
    <w:rsid w:val="00CB6730"/>
    <w:rsid w:val="00CB67AC"/>
    <w:rsid w:val="00CB71A0"/>
    <w:rsid w:val="00CB772E"/>
    <w:rsid w:val="00CB7EFF"/>
    <w:rsid w:val="00CC001C"/>
    <w:rsid w:val="00CC016C"/>
    <w:rsid w:val="00CC023B"/>
    <w:rsid w:val="00CC03E9"/>
    <w:rsid w:val="00CC0E75"/>
    <w:rsid w:val="00CC109D"/>
    <w:rsid w:val="00CC157C"/>
    <w:rsid w:val="00CC1DDE"/>
    <w:rsid w:val="00CC26D5"/>
    <w:rsid w:val="00CC2710"/>
    <w:rsid w:val="00CC293A"/>
    <w:rsid w:val="00CC2B0A"/>
    <w:rsid w:val="00CC2EC3"/>
    <w:rsid w:val="00CC37D4"/>
    <w:rsid w:val="00CC38C2"/>
    <w:rsid w:val="00CC3CDA"/>
    <w:rsid w:val="00CC3FB2"/>
    <w:rsid w:val="00CC3FE9"/>
    <w:rsid w:val="00CC417C"/>
    <w:rsid w:val="00CC42F3"/>
    <w:rsid w:val="00CC4CAB"/>
    <w:rsid w:val="00CC4E55"/>
    <w:rsid w:val="00CC5618"/>
    <w:rsid w:val="00CC562B"/>
    <w:rsid w:val="00CC5D51"/>
    <w:rsid w:val="00CC5E07"/>
    <w:rsid w:val="00CC600A"/>
    <w:rsid w:val="00CC62F1"/>
    <w:rsid w:val="00CC673D"/>
    <w:rsid w:val="00CC6CED"/>
    <w:rsid w:val="00CC6E9B"/>
    <w:rsid w:val="00CC72D7"/>
    <w:rsid w:val="00CC7395"/>
    <w:rsid w:val="00CC74C7"/>
    <w:rsid w:val="00CC7AAD"/>
    <w:rsid w:val="00CC7EF3"/>
    <w:rsid w:val="00CC7F28"/>
    <w:rsid w:val="00CD129A"/>
    <w:rsid w:val="00CD132E"/>
    <w:rsid w:val="00CD1D7E"/>
    <w:rsid w:val="00CD2094"/>
    <w:rsid w:val="00CD2277"/>
    <w:rsid w:val="00CD264D"/>
    <w:rsid w:val="00CD390C"/>
    <w:rsid w:val="00CD3D60"/>
    <w:rsid w:val="00CD3DF8"/>
    <w:rsid w:val="00CD469B"/>
    <w:rsid w:val="00CD4933"/>
    <w:rsid w:val="00CD4B86"/>
    <w:rsid w:val="00CD4C58"/>
    <w:rsid w:val="00CD4D9C"/>
    <w:rsid w:val="00CD57A8"/>
    <w:rsid w:val="00CD59E5"/>
    <w:rsid w:val="00CD5AA2"/>
    <w:rsid w:val="00CD5AA6"/>
    <w:rsid w:val="00CD6510"/>
    <w:rsid w:val="00CD6D7D"/>
    <w:rsid w:val="00CD7199"/>
    <w:rsid w:val="00CD767E"/>
    <w:rsid w:val="00CE01C4"/>
    <w:rsid w:val="00CE0C28"/>
    <w:rsid w:val="00CE0DC1"/>
    <w:rsid w:val="00CE1381"/>
    <w:rsid w:val="00CE1417"/>
    <w:rsid w:val="00CE2C8A"/>
    <w:rsid w:val="00CE39FD"/>
    <w:rsid w:val="00CE3A43"/>
    <w:rsid w:val="00CE40FB"/>
    <w:rsid w:val="00CE48A7"/>
    <w:rsid w:val="00CE5811"/>
    <w:rsid w:val="00CE5A1E"/>
    <w:rsid w:val="00CE5AB2"/>
    <w:rsid w:val="00CE5CD4"/>
    <w:rsid w:val="00CE607B"/>
    <w:rsid w:val="00CE60D2"/>
    <w:rsid w:val="00CE624E"/>
    <w:rsid w:val="00CE6DBC"/>
    <w:rsid w:val="00CE71E0"/>
    <w:rsid w:val="00CE7287"/>
    <w:rsid w:val="00CE740E"/>
    <w:rsid w:val="00CE741F"/>
    <w:rsid w:val="00CE7499"/>
    <w:rsid w:val="00CE762E"/>
    <w:rsid w:val="00CE770D"/>
    <w:rsid w:val="00CE7AA5"/>
    <w:rsid w:val="00CF0083"/>
    <w:rsid w:val="00CF0301"/>
    <w:rsid w:val="00CF07BA"/>
    <w:rsid w:val="00CF0F88"/>
    <w:rsid w:val="00CF0FAC"/>
    <w:rsid w:val="00CF1660"/>
    <w:rsid w:val="00CF274A"/>
    <w:rsid w:val="00CF292E"/>
    <w:rsid w:val="00CF2A7C"/>
    <w:rsid w:val="00CF2D1A"/>
    <w:rsid w:val="00CF2FD0"/>
    <w:rsid w:val="00CF3A03"/>
    <w:rsid w:val="00CF4087"/>
    <w:rsid w:val="00CF449D"/>
    <w:rsid w:val="00CF4891"/>
    <w:rsid w:val="00CF4C50"/>
    <w:rsid w:val="00CF4CD9"/>
    <w:rsid w:val="00CF564D"/>
    <w:rsid w:val="00CF59EA"/>
    <w:rsid w:val="00CF6175"/>
    <w:rsid w:val="00CF65C4"/>
    <w:rsid w:val="00CF69FA"/>
    <w:rsid w:val="00CF6A29"/>
    <w:rsid w:val="00CF6ACD"/>
    <w:rsid w:val="00CF710F"/>
    <w:rsid w:val="00CF7602"/>
    <w:rsid w:val="00D00498"/>
    <w:rsid w:val="00D005C6"/>
    <w:rsid w:val="00D00A41"/>
    <w:rsid w:val="00D00A6E"/>
    <w:rsid w:val="00D00B2A"/>
    <w:rsid w:val="00D01380"/>
    <w:rsid w:val="00D0140E"/>
    <w:rsid w:val="00D01719"/>
    <w:rsid w:val="00D01CCA"/>
    <w:rsid w:val="00D02B28"/>
    <w:rsid w:val="00D04BC2"/>
    <w:rsid w:val="00D04E60"/>
    <w:rsid w:val="00D0582D"/>
    <w:rsid w:val="00D05E49"/>
    <w:rsid w:val="00D05FE5"/>
    <w:rsid w:val="00D0617D"/>
    <w:rsid w:val="00D06A4E"/>
    <w:rsid w:val="00D06AF6"/>
    <w:rsid w:val="00D06BE4"/>
    <w:rsid w:val="00D06F8C"/>
    <w:rsid w:val="00D07351"/>
    <w:rsid w:val="00D106FC"/>
    <w:rsid w:val="00D10F45"/>
    <w:rsid w:val="00D115DB"/>
    <w:rsid w:val="00D118D9"/>
    <w:rsid w:val="00D120D5"/>
    <w:rsid w:val="00D1215E"/>
    <w:rsid w:val="00D12453"/>
    <w:rsid w:val="00D124F8"/>
    <w:rsid w:val="00D1252C"/>
    <w:rsid w:val="00D12F15"/>
    <w:rsid w:val="00D12F62"/>
    <w:rsid w:val="00D13180"/>
    <w:rsid w:val="00D131B4"/>
    <w:rsid w:val="00D132B6"/>
    <w:rsid w:val="00D132B8"/>
    <w:rsid w:val="00D13F38"/>
    <w:rsid w:val="00D142CD"/>
    <w:rsid w:val="00D14880"/>
    <w:rsid w:val="00D14C94"/>
    <w:rsid w:val="00D156FB"/>
    <w:rsid w:val="00D15A27"/>
    <w:rsid w:val="00D15DAA"/>
    <w:rsid w:val="00D15FF3"/>
    <w:rsid w:val="00D16FA7"/>
    <w:rsid w:val="00D17C82"/>
    <w:rsid w:val="00D17EAD"/>
    <w:rsid w:val="00D2030D"/>
    <w:rsid w:val="00D207E8"/>
    <w:rsid w:val="00D20E3A"/>
    <w:rsid w:val="00D2179D"/>
    <w:rsid w:val="00D218DA"/>
    <w:rsid w:val="00D22A15"/>
    <w:rsid w:val="00D22D97"/>
    <w:rsid w:val="00D2409C"/>
    <w:rsid w:val="00D24E4C"/>
    <w:rsid w:val="00D2500A"/>
    <w:rsid w:val="00D25B1C"/>
    <w:rsid w:val="00D25EA1"/>
    <w:rsid w:val="00D26171"/>
    <w:rsid w:val="00D262CC"/>
    <w:rsid w:val="00D267DC"/>
    <w:rsid w:val="00D26E03"/>
    <w:rsid w:val="00D27393"/>
    <w:rsid w:val="00D273C4"/>
    <w:rsid w:val="00D274F6"/>
    <w:rsid w:val="00D27D70"/>
    <w:rsid w:val="00D301F2"/>
    <w:rsid w:val="00D31D6F"/>
    <w:rsid w:val="00D31EB7"/>
    <w:rsid w:val="00D32196"/>
    <w:rsid w:val="00D32340"/>
    <w:rsid w:val="00D3274C"/>
    <w:rsid w:val="00D32801"/>
    <w:rsid w:val="00D32D41"/>
    <w:rsid w:val="00D34493"/>
    <w:rsid w:val="00D34BBE"/>
    <w:rsid w:val="00D34D62"/>
    <w:rsid w:val="00D35356"/>
    <w:rsid w:val="00D357BC"/>
    <w:rsid w:val="00D35AE0"/>
    <w:rsid w:val="00D35D32"/>
    <w:rsid w:val="00D36321"/>
    <w:rsid w:val="00D367E1"/>
    <w:rsid w:val="00D36D5B"/>
    <w:rsid w:val="00D372D1"/>
    <w:rsid w:val="00D376FB"/>
    <w:rsid w:val="00D378E2"/>
    <w:rsid w:val="00D40479"/>
    <w:rsid w:val="00D40518"/>
    <w:rsid w:val="00D40656"/>
    <w:rsid w:val="00D40F89"/>
    <w:rsid w:val="00D412A7"/>
    <w:rsid w:val="00D4134D"/>
    <w:rsid w:val="00D4197D"/>
    <w:rsid w:val="00D41B88"/>
    <w:rsid w:val="00D41CEB"/>
    <w:rsid w:val="00D421AB"/>
    <w:rsid w:val="00D4286C"/>
    <w:rsid w:val="00D433BE"/>
    <w:rsid w:val="00D43B05"/>
    <w:rsid w:val="00D43BE6"/>
    <w:rsid w:val="00D43E12"/>
    <w:rsid w:val="00D43F2E"/>
    <w:rsid w:val="00D43F80"/>
    <w:rsid w:val="00D4400D"/>
    <w:rsid w:val="00D44048"/>
    <w:rsid w:val="00D44049"/>
    <w:rsid w:val="00D44A2D"/>
    <w:rsid w:val="00D44DD4"/>
    <w:rsid w:val="00D44F18"/>
    <w:rsid w:val="00D45412"/>
    <w:rsid w:val="00D45427"/>
    <w:rsid w:val="00D46382"/>
    <w:rsid w:val="00D46621"/>
    <w:rsid w:val="00D46D31"/>
    <w:rsid w:val="00D47A87"/>
    <w:rsid w:val="00D47BE3"/>
    <w:rsid w:val="00D502C2"/>
    <w:rsid w:val="00D50609"/>
    <w:rsid w:val="00D5108C"/>
    <w:rsid w:val="00D51814"/>
    <w:rsid w:val="00D51C9D"/>
    <w:rsid w:val="00D51E7E"/>
    <w:rsid w:val="00D52028"/>
    <w:rsid w:val="00D52033"/>
    <w:rsid w:val="00D52985"/>
    <w:rsid w:val="00D52C56"/>
    <w:rsid w:val="00D54375"/>
    <w:rsid w:val="00D5490F"/>
    <w:rsid w:val="00D5518C"/>
    <w:rsid w:val="00D5523B"/>
    <w:rsid w:val="00D5612B"/>
    <w:rsid w:val="00D561FA"/>
    <w:rsid w:val="00D56386"/>
    <w:rsid w:val="00D56A7B"/>
    <w:rsid w:val="00D5731F"/>
    <w:rsid w:val="00D573EF"/>
    <w:rsid w:val="00D5786E"/>
    <w:rsid w:val="00D57953"/>
    <w:rsid w:val="00D579C3"/>
    <w:rsid w:val="00D57BAF"/>
    <w:rsid w:val="00D600A9"/>
    <w:rsid w:val="00D602E8"/>
    <w:rsid w:val="00D602EC"/>
    <w:rsid w:val="00D616D1"/>
    <w:rsid w:val="00D61C5F"/>
    <w:rsid w:val="00D62042"/>
    <w:rsid w:val="00D621BE"/>
    <w:rsid w:val="00D6243D"/>
    <w:rsid w:val="00D62510"/>
    <w:rsid w:val="00D62696"/>
    <w:rsid w:val="00D62AF1"/>
    <w:rsid w:val="00D62FE3"/>
    <w:rsid w:val="00D63015"/>
    <w:rsid w:val="00D631F9"/>
    <w:rsid w:val="00D63A58"/>
    <w:rsid w:val="00D6446F"/>
    <w:rsid w:val="00D64F22"/>
    <w:rsid w:val="00D64F9C"/>
    <w:rsid w:val="00D650D7"/>
    <w:rsid w:val="00D6535F"/>
    <w:rsid w:val="00D65BE5"/>
    <w:rsid w:val="00D65E4C"/>
    <w:rsid w:val="00D66A22"/>
    <w:rsid w:val="00D66A3E"/>
    <w:rsid w:val="00D66C77"/>
    <w:rsid w:val="00D70117"/>
    <w:rsid w:val="00D70525"/>
    <w:rsid w:val="00D70F28"/>
    <w:rsid w:val="00D71277"/>
    <w:rsid w:val="00D717A3"/>
    <w:rsid w:val="00D71A72"/>
    <w:rsid w:val="00D71C37"/>
    <w:rsid w:val="00D72AEA"/>
    <w:rsid w:val="00D72F6A"/>
    <w:rsid w:val="00D7455C"/>
    <w:rsid w:val="00D74AF2"/>
    <w:rsid w:val="00D74E41"/>
    <w:rsid w:val="00D75713"/>
    <w:rsid w:val="00D75E40"/>
    <w:rsid w:val="00D760FB"/>
    <w:rsid w:val="00D80133"/>
    <w:rsid w:val="00D802BC"/>
    <w:rsid w:val="00D80379"/>
    <w:rsid w:val="00D8073A"/>
    <w:rsid w:val="00D807C0"/>
    <w:rsid w:val="00D81A22"/>
    <w:rsid w:val="00D81A67"/>
    <w:rsid w:val="00D81CD1"/>
    <w:rsid w:val="00D81E90"/>
    <w:rsid w:val="00D82042"/>
    <w:rsid w:val="00D82065"/>
    <w:rsid w:val="00D821C2"/>
    <w:rsid w:val="00D83036"/>
    <w:rsid w:val="00D830FC"/>
    <w:rsid w:val="00D83170"/>
    <w:rsid w:val="00D84F9C"/>
    <w:rsid w:val="00D851EC"/>
    <w:rsid w:val="00D85347"/>
    <w:rsid w:val="00D85579"/>
    <w:rsid w:val="00D855B5"/>
    <w:rsid w:val="00D85C88"/>
    <w:rsid w:val="00D86470"/>
    <w:rsid w:val="00D869EE"/>
    <w:rsid w:val="00D86C12"/>
    <w:rsid w:val="00D871D8"/>
    <w:rsid w:val="00D87468"/>
    <w:rsid w:val="00D875A1"/>
    <w:rsid w:val="00D87637"/>
    <w:rsid w:val="00D877D4"/>
    <w:rsid w:val="00D87F0A"/>
    <w:rsid w:val="00D9013F"/>
    <w:rsid w:val="00D90952"/>
    <w:rsid w:val="00D90A38"/>
    <w:rsid w:val="00D911C4"/>
    <w:rsid w:val="00D912C0"/>
    <w:rsid w:val="00D91408"/>
    <w:rsid w:val="00D91563"/>
    <w:rsid w:val="00D915FB"/>
    <w:rsid w:val="00D91761"/>
    <w:rsid w:val="00D91AD3"/>
    <w:rsid w:val="00D92A42"/>
    <w:rsid w:val="00D92EBD"/>
    <w:rsid w:val="00D93CB8"/>
    <w:rsid w:val="00D940A0"/>
    <w:rsid w:val="00D94131"/>
    <w:rsid w:val="00D9461E"/>
    <w:rsid w:val="00D9508F"/>
    <w:rsid w:val="00D95427"/>
    <w:rsid w:val="00D956F7"/>
    <w:rsid w:val="00D960ED"/>
    <w:rsid w:val="00D963E0"/>
    <w:rsid w:val="00D96B02"/>
    <w:rsid w:val="00D96CAB"/>
    <w:rsid w:val="00D97571"/>
    <w:rsid w:val="00D975E0"/>
    <w:rsid w:val="00D97E6C"/>
    <w:rsid w:val="00D97F1A"/>
    <w:rsid w:val="00DA0069"/>
    <w:rsid w:val="00DA039E"/>
    <w:rsid w:val="00DA075B"/>
    <w:rsid w:val="00DA08FF"/>
    <w:rsid w:val="00DA0D9A"/>
    <w:rsid w:val="00DA14CE"/>
    <w:rsid w:val="00DA1800"/>
    <w:rsid w:val="00DA1ECD"/>
    <w:rsid w:val="00DA2115"/>
    <w:rsid w:val="00DA23E2"/>
    <w:rsid w:val="00DA23F2"/>
    <w:rsid w:val="00DA24A1"/>
    <w:rsid w:val="00DA265C"/>
    <w:rsid w:val="00DA33EB"/>
    <w:rsid w:val="00DA38F9"/>
    <w:rsid w:val="00DA40F4"/>
    <w:rsid w:val="00DA4396"/>
    <w:rsid w:val="00DA459F"/>
    <w:rsid w:val="00DA48C0"/>
    <w:rsid w:val="00DA4EBD"/>
    <w:rsid w:val="00DA5790"/>
    <w:rsid w:val="00DA589D"/>
    <w:rsid w:val="00DA617E"/>
    <w:rsid w:val="00DA6227"/>
    <w:rsid w:val="00DA6AFA"/>
    <w:rsid w:val="00DA6C4D"/>
    <w:rsid w:val="00DA7580"/>
    <w:rsid w:val="00DA79CF"/>
    <w:rsid w:val="00DB017C"/>
    <w:rsid w:val="00DB098A"/>
    <w:rsid w:val="00DB1052"/>
    <w:rsid w:val="00DB10EF"/>
    <w:rsid w:val="00DB13AB"/>
    <w:rsid w:val="00DB152A"/>
    <w:rsid w:val="00DB1682"/>
    <w:rsid w:val="00DB1E99"/>
    <w:rsid w:val="00DB296D"/>
    <w:rsid w:val="00DB29C8"/>
    <w:rsid w:val="00DB2E30"/>
    <w:rsid w:val="00DB3B01"/>
    <w:rsid w:val="00DB402D"/>
    <w:rsid w:val="00DB4640"/>
    <w:rsid w:val="00DB4B6F"/>
    <w:rsid w:val="00DB5DDC"/>
    <w:rsid w:val="00DB5E95"/>
    <w:rsid w:val="00DB68E4"/>
    <w:rsid w:val="00DB6AD9"/>
    <w:rsid w:val="00DC0ABC"/>
    <w:rsid w:val="00DC0DE1"/>
    <w:rsid w:val="00DC183E"/>
    <w:rsid w:val="00DC197F"/>
    <w:rsid w:val="00DC234E"/>
    <w:rsid w:val="00DC2400"/>
    <w:rsid w:val="00DC2993"/>
    <w:rsid w:val="00DC29FE"/>
    <w:rsid w:val="00DC3037"/>
    <w:rsid w:val="00DC3675"/>
    <w:rsid w:val="00DC3804"/>
    <w:rsid w:val="00DC3A11"/>
    <w:rsid w:val="00DC3AAC"/>
    <w:rsid w:val="00DC3AFB"/>
    <w:rsid w:val="00DC3B1D"/>
    <w:rsid w:val="00DC3DD3"/>
    <w:rsid w:val="00DC44E8"/>
    <w:rsid w:val="00DC482C"/>
    <w:rsid w:val="00DC490D"/>
    <w:rsid w:val="00DC4A2F"/>
    <w:rsid w:val="00DC4C92"/>
    <w:rsid w:val="00DC5185"/>
    <w:rsid w:val="00DC537D"/>
    <w:rsid w:val="00DC562C"/>
    <w:rsid w:val="00DC566A"/>
    <w:rsid w:val="00DC5D3C"/>
    <w:rsid w:val="00DC5DD8"/>
    <w:rsid w:val="00DC5F7A"/>
    <w:rsid w:val="00DC6041"/>
    <w:rsid w:val="00DC6123"/>
    <w:rsid w:val="00DC6A8C"/>
    <w:rsid w:val="00DC6D8D"/>
    <w:rsid w:val="00DC71C2"/>
    <w:rsid w:val="00DC75C8"/>
    <w:rsid w:val="00DC79FA"/>
    <w:rsid w:val="00DD008F"/>
    <w:rsid w:val="00DD02FA"/>
    <w:rsid w:val="00DD03B7"/>
    <w:rsid w:val="00DD07BD"/>
    <w:rsid w:val="00DD0FCB"/>
    <w:rsid w:val="00DD10F3"/>
    <w:rsid w:val="00DD1475"/>
    <w:rsid w:val="00DD168E"/>
    <w:rsid w:val="00DD1CD2"/>
    <w:rsid w:val="00DD1EF2"/>
    <w:rsid w:val="00DD2013"/>
    <w:rsid w:val="00DD22E6"/>
    <w:rsid w:val="00DD2770"/>
    <w:rsid w:val="00DD3023"/>
    <w:rsid w:val="00DD3583"/>
    <w:rsid w:val="00DD3D08"/>
    <w:rsid w:val="00DD3DE5"/>
    <w:rsid w:val="00DD4128"/>
    <w:rsid w:val="00DD4A11"/>
    <w:rsid w:val="00DD4BA8"/>
    <w:rsid w:val="00DD4CF8"/>
    <w:rsid w:val="00DD4FE4"/>
    <w:rsid w:val="00DD564A"/>
    <w:rsid w:val="00DD5845"/>
    <w:rsid w:val="00DD6415"/>
    <w:rsid w:val="00DD77BA"/>
    <w:rsid w:val="00DD7B5A"/>
    <w:rsid w:val="00DE0AC9"/>
    <w:rsid w:val="00DE1D37"/>
    <w:rsid w:val="00DE2719"/>
    <w:rsid w:val="00DE2EAE"/>
    <w:rsid w:val="00DE2FA4"/>
    <w:rsid w:val="00DE3CCC"/>
    <w:rsid w:val="00DE44F6"/>
    <w:rsid w:val="00DE48EB"/>
    <w:rsid w:val="00DE49C9"/>
    <w:rsid w:val="00DE4BA8"/>
    <w:rsid w:val="00DE54FC"/>
    <w:rsid w:val="00DE5703"/>
    <w:rsid w:val="00DE575C"/>
    <w:rsid w:val="00DE5B50"/>
    <w:rsid w:val="00DE5C06"/>
    <w:rsid w:val="00DE5D1B"/>
    <w:rsid w:val="00DE5D73"/>
    <w:rsid w:val="00DE6438"/>
    <w:rsid w:val="00DE72F0"/>
    <w:rsid w:val="00DE7E0A"/>
    <w:rsid w:val="00DE7F5B"/>
    <w:rsid w:val="00DF0029"/>
    <w:rsid w:val="00DF0561"/>
    <w:rsid w:val="00DF0676"/>
    <w:rsid w:val="00DF1536"/>
    <w:rsid w:val="00DF1812"/>
    <w:rsid w:val="00DF19B2"/>
    <w:rsid w:val="00DF2008"/>
    <w:rsid w:val="00DF2234"/>
    <w:rsid w:val="00DF2721"/>
    <w:rsid w:val="00DF2747"/>
    <w:rsid w:val="00DF292B"/>
    <w:rsid w:val="00DF37AD"/>
    <w:rsid w:val="00DF39CA"/>
    <w:rsid w:val="00DF39EB"/>
    <w:rsid w:val="00DF3C16"/>
    <w:rsid w:val="00DF3D54"/>
    <w:rsid w:val="00DF41D3"/>
    <w:rsid w:val="00DF4372"/>
    <w:rsid w:val="00DF52E4"/>
    <w:rsid w:val="00DF5958"/>
    <w:rsid w:val="00DF5A97"/>
    <w:rsid w:val="00DF6775"/>
    <w:rsid w:val="00DF6FDE"/>
    <w:rsid w:val="00DF7280"/>
    <w:rsid w:val="00DF78CE"/>
    <w:rsid w:val="00DF7B1A"/>
    <w:rsid w:val="00DF7C85"/>
    <w:rsid w:val="00DF7DE1"/>
    <w:rsid w:val="00E00171"/>
    <w:rsid w:val="00E0031B"/>
    <w:rsid w:val="00E00392"/>
    <w:rsid w:val="00E00543"/>
    <w:rsid w:val="00E0079E"/>
    <w:rsid w:val="00E00EE6"/>
    <w:rsid w:val="00E010F9"/>
    <w:rsid w:val="00E01F06"/>
    <w:rsid w:val="00E0245B"/>
    <w:rsid w:val="00E028FA"/>
    <w:rsid w:val="00E02C66"/>
    <w:rsid w:val="00E02E3E"/>
    <w:rsid w:val="00E02F65"/>
    <w:rsid w:val="00E032BB"/>
    <w:rsid w:val="00E03D81"/>
    <w:rsid w:val="00E04326"/>
    <w:rsid w:val="00E04B9D"/>
    <w:rsid w:val="00E04C0D"/>
    <w:rsid w:val="00E04CF6"/>
    <w:rsid w:val="00E04E64"/>
    <w:rsid w:val="00E05684"/>
    <w:rsid w:val="00E05809"/>
    <w:rsid w:val="00E05F1A"/>
    <w:rsid w:val="00E06656"/>
    <w:rsid w:val="00E06740"/>
    <w:rsid w:val="00E069B8"/>
    <w:rsid w:val="00E077DC"/>
    <w:rsid w:val="00E07B2E"/>
    <w:rsid w:val="00E07D02"/>
    <w:rsid w:val="00E07E3A"/>
    <w:rsid w:val="00E07FA0"/>
    <w:rsid w:val="00E10030"/>
    <w:rsid w:val="00E10F92"/>
    <w:rsid w:val="00E11482"/>
    <w:rsid w:val="00E116A0"/>
    <w:rsid w:val="00E11CA9"/>
    <w:rsid w:val="00E12460"/>
    <w:rsid w:val="00E12C15"/>
    <w:rsid w:val="00E12E7B"/>
    <w:rsid w:val="00E1391D"/>
    <w:rsid w:val="00E13CFF"/>
    <w:rsid w:val="00E13D23"/>
    <w:rsid w:val="00E147E1"/>
    <w:rsid w:val="00E14B65"/>
    <w:rsid w:val="00E14FF7"/>
    <w:rsid w:val="00E1534D"/>
    <w:rsid w:val="00E15F12"/>
    <w:rsid w:val="00E1693D"/>
    <w:rsid w:val="00E16A6E"/>
    <w:rsid w:val="00E1740B"/>
    <w:rsid w:val="00E17620"/>
    <w:rsid w:val="00E178C5"/>
    <w:rsid w:val="00E17918"/>
    <w:rsid w:val="00E17B23"/>
    <w:rsid w:val="00E17E90"/>
    <w:rsid w:val="00E2015E"/>
    <w:rsid w:val="00E204EE"/>
    <w:rsid w:val="00E20D4C"/>
    <w:rsid w:val="00E21386"/>
    <w:rsid w:val="00E217FB"/>
    <w:rsid w:val="00E21833"/>
    <w:rsid w:val="00E21F01"/>
    <w:rsid w:val="00E22652"/>
    <w:rsid w:val="00E22720"/>
    <w:rsid w:val="00E22875"/>
    <w:rsid w:val="00E22D4C"/>
    <w:rsid w:val="00E22E63"/>
    <w:rsid w:val="00E23544"/>
    <w:rsid w:val="00E24409"/>
    <w:rsid w:val="00E245C2"/>
    <w:rsid w:val="00E2461F"/>
    <w:rsid w:val="00E2477C"/>
    <w:rsid w:val="00E24B35"/>
    <w:rsid w:val="00E24DA4"/>
    <w:rsid w:val="00E24E90"/>
    <w:rsid w:val="00E24EE8"/>
    <w:rsid w:val="00E24F22"/>
    <w:rsid w:val="00E25988"/>
    <w:rsid w:val="00E25F0F"/>
    <w:rsid w:val="00E268DF"/>
    <w:rsid w:val="00E269BA"/>
    <w:rsid w:val="00E26D6F"/>
    <w:rsid w:val="00E26E15"/>
    <w:rsid w:val="00E27126"/>
    <w:rsid w:val="00E271C6"/>
    <w:rsid w:val="00E27F2B"/>
    <w:rsid w:val="00E300AE"/>
    <w:rsid w:val="00E301D0"/>
    <w:rsid w:val="00E30604"/>
    <w:rsid w:val="00E3075B"/>
    <w:rsid w:val="00E30CBF"/>
    <w:rsid w:val="00E31326"/>
    <w:rsid w:val="00E31734"/>
    <w:rsid w:val="00E3178B"/>
    <w:rsid w:val="00E31D15"/>
    <w:rsid w:val="00E31DF7"/>
    <w:rsid w:val="00E324F5"/>
    <w:rsid w:val="00E32C5A"/>
    <w:rsid w:val="00E33434"/>
    <w:rsid w:val="00E33E65"/>
    <w:rsid w:val="00E33F25"/>
    <w:rsid w:val="00E3464E"/>
    <w:rsid w:val="00E347D4"/>
    <w:rsid w:val="00E34A5B"/>
    <w:rsid w:val="00E34A8E"/>
    <w:rsid w:val="00E35B9A"/>
    <w:rsid w:val="00E35E0C"/>
    <w:rsid w:val="00E364DF"/>
    <w:rsid w:val="00E369B0"/>
    <w:rsid w:val="00E36A77"/>
    <w:rsid w:val="00E36AD3"/>
    <w:rsid w:val="00E36DD8"/>
    <w:rsid w:val="00E3707D"/>
    <w:rsid w:val="00E3729C"/>
    <w:rsid w:val="00E374BC"/>
    <w:rsid w:val="00E3768D"/>
    <w:rsid w:val="00E37A78"/>
    <w:rsid w:val="00E40882"/>
    <w:rsid w:val="00E40A8C"/>
    <w:rsid w:val="00E40B7D"/>
    <w:rsid w:val="00E40ED1"/>
    <w:rsid w:val="00E42BF0"/>
    <w:rsid w:val="00E4338F"/>
    <w:rsid w:val="00E43BEC"/>
    <w:rsid w:val="00E450CA"/>
    <w:rsid w:val="00E451C3"/>
    <w:rsid w:val="00E45EBB"/>
    <w:rsid w:val="00E46ADE"/>
    <w:rsid w:val="00E474BD"/>
    <w:rsid w:val="00E475AD"/>
    <w:rsid w:val="00E477A2"/>
    <w:rsid w:val="00E4780A"/>
    <w:rsid w:val="00E47CB8"/>
    <w:rsid w:val="00E50432"/>
    <w:rsid w:val="00E504EC"/>
    <w:rsid w:val="00E50B35"/>
    <w:rsid w:val="00E51FD3"/>
    <w:rsid w:val="00E521E9"/>
    <w:rsid w:val="00E529E8"/>
    <w:rsid w:val="00E52A77"/>
    <w:rsid w:val="00E52C8E"/>
    <w:rsid w:val="00E52F73"/>
    <w:rsid w:val="00E53122"/>
    <w:rsid w:val="00E53E0F"/>
    <w:rsid w:val="00E53E65"/>
    <w:rsid w:val="00E5406B"/>
    <w:rsid w:val="00E54965"/>
    <w:rsid w:val="00E55647"/>
    <w:rsid w:val="00E55937"/>
    <w:rsid w:val="00E559B8"/>
    <w:rsid w:val="00E55BE2"/>
    <w:rsid w:val="00E561EC"/>
    <w:rsid w:val="00E56889"/>
    <w:rsid w:val="00E569D1"/>
    <w:rsid w:val="00E571AD"/>
    <w:rsid w:val="00E5760D"/>
    <w:rsid w:val="00E57B5A"/>
    <w:rsid w:val="00E57BCE"/>
    <w:rsid w:val="00E57D1C"/>
    <w:rsid w:val="00E60065"/>
    <w:rsid w:val="00E608AD"/>
    <w:rsid w:val="00E6093D"/>
    <w:rsid w:val="00E610C8"/>
    <w:rsid w:val="00E6184C"/>
    <w:rsid w:val="00E61860"/>
    <w:rsid w:val="00E61F24"/>
    <w:rsid w:val="00E620E7"/>
    <w:rsid w:val="00E6325C"/>
    <w:rsid w:val="00E63B1D"/>
    <w:rsid w:val="00E63E97"/>
    <w:rsid w:val="00E65383"/>
    <w:rsid w:val="00E6622B"/>
    <w:rsid w:val="00E66760"/>
    <w:rsid w:val="00E66B38"/>
    <w:rsid w:val="00E66EBC"/>
    <w:rsid w:val="00E66EDF"/>
    <w:rsid w:val="00E66F2C"/>
    <w:rsid w:val="00E673B0"/>
    <w:rsid w:val="00E67472"/>
    <w:rsid w:val="00E67AB5"/>
    <w:rsid w:val="00E7033D"/>
    <w:rsid w:val="00E7050E"/>
    <w:rsid w:val="00E709A1"/>
    <w:rsid w:val="00E70ABE"/>
    <w:rsid w:val="00E70C35"/>
    <w:rsid w:val="00E70C67"/>
    <w:rsid w:val="00E70D8A"/>
    <w:rsid w:val="00E70EC0"/>
    <w:rsid w:val="00E715AE"/>
    <w:rsid w:val="00E7229C"/>
    <w:rsid w:val="00E7241D"/>
    <w:rsid w:val="00E724C0"/>
    <w:rsid w:val="00E728BC"/>
    <w:rsid w:val="00E72B48"/>
    <w:rsid w:val="00E72E65"/>
    <w:rsid w:val="00E72EA0"/>
    <w:rsid w:val="00E73182"/>
    <w:rsid w:val="00E73893"/>
    <w:rsid w:val="00E73C86"/>
    <w:rsid w:val="00E74710"/>
    <w:rsid w:val="00E74735"/>
    <w:rsid w:val="00E759CB"/>
    <w:rsid w:val="00E75A08"/>
    <w:rsid w:val="00E75A82"/>
    <w:rsid w:val="00E75FEC"/>
    <w:rsid w:val="00E768A4"/>
    <w:rsid w:val="00E76E92"/>
    <w:rsid w:val="00E76F98"/>
    <w:rsid w:val="00E77782"/>
    <w:rsid w:val="00E77999"/>
    <w:rsid w:val="00E77CD5"/>
    <w:rsid w:val="00E80184"/>
    <w:rsid w:val="00E806C5"/>
    <w:rsid w:val="00E8194F"/>
    <w:rsid w:val="00E82244"/>
    <w:rsid w:val="00E82475"/>
    <w:rsid w:val="00E82946"/>
    <w:rsid w:val="00E83E98"/>
    <w:rsid w:val="00E83EC6"/>
    <w:rsid w:val="00E83ED7"/>
    <w:rsid w:val="00E842B8"/>
    <w:rsid w:val="00E844D2"/>
    <w:rsid w:val="00E844F2"/>
    <w:rsid w:val="00E845AB"/>
    <w:rsid w:val="00E848A3"/>
    <w:rsid w:val="00E84F2D"/>
    <w:rsid w:val="00E85785"/>
    <w:rsid w:val="00E8615A"/>
    <w:rsid w:val="00E86180"/>
    <w:rsid w:val="00E86A97"/>
    <w:rsid w:val="00E86C32"/>
    <w:rsid w:val="00E870AA"/>
    <w:rsid w:val="00E87C9C"/>
    <w:rsid w:val="00E87CEA"/>
    <w:rsid w:val="00E9116E"/>
    <w:rsid w:val="00E9123E"/>
    <w:rsid w:val="00E9167B"/>
    <w:rsid w:val="00E916E3"/>
    <w:rsid w:val="00E91D26"/>
    <w:rsid w:val="00E91FFD"/>
    <w:rsid w:val="00E92071"/>
    <w:rsid w:val="00E92EB3"/>
    <w:rsid w:val="00E9301A"/>
    <w:rsid w:val="00E9399B"/>
    <w:rsid w:val="00E93B15"/>
    <w:rsid w:val="00E9401E"/>
    <w:rsid w:val="00E940F8"/>
    <w:rsid w:val="00E94567"/>
    <w:rsid w:val="00E949E4"/>
    <w:rsid w:val="00E9575A"/>
    <w:rsid w:val="00E957C2"/>
    <w:rsid w:val="00E969D0"/>
    <w:rsid w:val="00E96A59"/>
    <w:rsid w:val="00E96D4D"/>
    <w:rsid w:val="00E97022"/>
    <w:rsid w:val="00E9719C"/>
    <w:rsid w:val="00E973AD"/>
    <w:rsid w:val="00E97BD4"/>
    <w:rsid w:val="00EA007D"/>
    <w:rsid w:val="00EA0287"/>
    <w:rsid w:val="00EA0DF2"/>
    <w:rsid w:val="00EA1B19"/>
    <w:rsid w:val="00EA1E3A"/>
    <w:rsid w:val="00EA2E6F"/>
    <w:rsid w:val="00EA3D42"/>
    <w:rsid w:val="00EA45A4"/>
    <w:rsid w:val="00EA46DE"/>
    <w:rsid w:val="00EA4D4C"/>
    <w:rsid w:val="00EA57AB"/>
    <w:rsid w:val="00EA5C9B"/>
    <w:rsid w:val="00EA5C9E"/>
    <w:rsid w:val="00EA5FB5"/>
    <w:rsid w:val="00EA6CC2"/>
    <w:rsid w:val="00EA6D44"/>
    <w:rsid w:val="00EA7EB2"/>
    <w:rsid w:val="00EB058E"/>
    <w:rsid w:val="00EB0608"/>
    <w:rsid w:val="00EB0775"/>
    <w:rsid w:val="00EB0D3B"/>
    <w:rsid w:val="00EB0D6C"/>
    <w:rsid w:val="00EB0EAA"/>
    <w:rsid w:val="00EB0EEB"/>
    <w:rsid w:val="00EB137C"/>
    <w:rsid w:val="00EB13E9"/>
    <w:rsid w:val="00EB1709"/>
    <w:rsid w:val="00EB1BC5"/>
    <w:rsid w:val="00EB271F"/>
    <w:rsid w:val="00EB2846"/>
    <w:rsid w:val="00EB2DE2"/>
    <w:rsid w:val="00EB2E10"/>
    <w:rsid w:val="00EB32D2"/>
    <w:rsid w:val="00EB36AC"/>
    <w:rsid w:val="00EB3B18"/>
    <w:rsid w:val="00EB58A3"/>
    <w:rsid w:val="00EB6753"/>
    <w:rsid w:val="00EB6983"/>
    <w:rsid w:val="00EB6D11"/>
    <w:rsid w:val="00EB7BB2"/>
    <w:rsid w:val="00EB7C89"/>
    <w:rsid w:val="00EC01CA"/>
    <w:rsid w:val="00EC0B70"/>
    <w:rsid w:val="00EC16D8"/>
    <w:rsid w:val="00EC1E1A"/>
    <w:rsid w:val="00EC1EA9"/>
    <w:rsid w:val="00EC1FF1"/>
    <w:rsid w:val="00EC2124"/>
    <w:rsid w:val="00EC272D"/>
    <w:rsid w:val="00EC2FD5"/>
    <w:rsid w:val="00EC3EF6"/>
    <w:rsid w:val="00EC3F90"/>
    <w:rsid w:val="00EC4ADD"/>
    <w:rsid w:val="00EC4CB6"/>
    <w:rsid w:val="00EC4EB1"/>
    <w:rsid w:val="00EC4FF2"/>
    <w:rsid w:val="00EC51DC"/>
    <w:rsid w:val="00EC53F9"/>
    <w:rsid w:val="00EC54B8"/>
    <w:rsid w:val="00EC54CD"/>
    <w:rsid w:val="00EC5900"/>
    <w:rsid w:val="00EC70B4"/>
    <w:rsid w:val="00EC76E3"/>
    <w:rsid w:val="00EC7A73"/>
    <w:rsid w:val="00ED0651"/>
    <w:rsid w:val="00ED073B"/>
    <w:rsid w:val="00ED11B1"/>
    <w:rsid w:val="00ED17DD"/>
    <w:rsid w:val="00ED1DE9"/>
    <w:rsid w:val="00ED2324"/>
    <w:rsid w:val="00ED2B1C"/>
    <w:rsid w:val="00ED3173"/>
    <w:rsid w:val="00ED399D"/>
    <w:rsid w:val="00ED3AE1"/>
    <w:rsid w:val="00ED4DBF"/>
    <w:rsid w:val="00ED4E0F"/>
    <w:rsid w:val="00ED4F70"/>
    <w:rsid w:val="00ED515D"/>
    <w:rsid w:val="00ED6C1F"/>
    <w:rsid w:val="00ED7BD8"/>
    <w:rsid w:val="00EE0A9D"/>
    <w:rsid w:val="00EE1A7F"/>
    <w:rsid w:val="00EE2285"/>
    <w:rsid w:val="00EE303C"/>
    <w:rsid w:val="00EE33B7"/>
    <w:rsid w:val="00EE360E"/>
    <w:rsid w:val="00EE361D"/>
    <w:rsid w:val="00EE40E9"/>
    <w:rsid w:val="00EE458B"/>
    <w:rsid w:val="00EE45D2"/>
    <w:rsid w:val="00EE47C0"/>
    <w:rsid w:val="00EE4A38"/>
    <w:rsid w:val="00EE4B34"/>
    <w:rsid w:val="00EE517E"/>
    <w:rsid w:val="00EE5BBC"/>
    <w:rsid w:val="00EE6295"/>
    <w:rsid w:val="00EE725C"/>
    <w:rsid w:val="00EE773B"/>
    <w:rsid w:val="00EE7C52"/>
    <w:rsid w:val="00EE7E7C"/>
    <w:rsid w:val="00EF0548"/>
    <w:rsid w:val="00EF0929"/>
    <w:rsid w:val="00EF0A95"/>
    <w:rsid w:val="00EF1997"/>
    <w:rsid w:val="00EF1BCC"/>
    <w:rsid w:val="00EF223E"/>
    <w:rsid w:val="00EF2340"/>
    <w:rsid w:val="00EF238B"/>
    <w:rsid w:val="00EF25A8"/>
    <w:rsid w:val="00EF2637"/>
    <w:rsid w:val="00EF271B"/>
    <w:rsid w:val="00EF2C06"/>
    <w:rsid w:val="00EF3191"/>
    <w:rsid w:val="00EF358C"/>
    <w:rsid w:val="00EF36F0"/>
    <w:rsid w:val="00EF395C"/>
    <w:rsid w:val="00EF3C72"/>
    <w:rsid w:val="00EF425F"/>
    <w:rsid w:val="00EF4733"/>
    <w:rsid w:val="00EF4D2B"/>
    <w:rsid w:val="00EF4EAD"/>
    <w:rsid w:val="00EF515F"/>
    <w:rsid w:val="00EF53F9"/>
    <w:rsid w:val="00EF53FD"/>
    <w:rsid w:val="00EF56F2"/>
    <w:rsid w:val="00EF59E3"/>
    <w:rsid w:val="00EF5CA8"/>
    <w:rsid w:val="00EF5F64"/>
    <w:rsid w:val="00EF64F1"/>
    <w:rsid w:val="00EF65EF"/>
    <w:rsid w:val="00EF6652"/>
    <w:rsid w:val="00EF6E0B"/>
    <w:rsid w:val="00EF6E3E"/>
    <w:rsid w:val="00EF70AB"/>
    <w:rsid w:val="00EF740D"/>
    <w:rsid w:val="00F007E3"/>
    <w:rsid w:val="00F0095A"/>
    <w:rsid w:val="00F009EE"/>
    <w:rsid w:val="00F02085"/>
    <w:rsid w:val="00F02A2D"/>
    <w:rsid w:val="00F0329F"/>
    <w:rsid w:val="00F03C95"/>
    <w:rsid w:val="00F03D5A"/>
    <w:rsid w:val="00F03E7A"/>
    <w:rsid w:val="00F0618B"/>
    <w:rsid w:val="00F06AD7"/>
    <w:rsid w:val="00F07214"/>
    <w:rsid w:val="00F0747B"/>
    <w:rsid w:val="00F07AED"/>
    <w:rsid w:val="00F10008"/>
    <w:rsid w:val="00F109A2"/>
    <w:rsid w:val="00F10F0E"/>
    <w:rsid w:val="00F116C0"/>
    <w:rsid w:val="00F11A04"/>
    <w:rsid w:val="00F11BA1"/>
    <w:rsid w:val="00F11D6F"/>
    <w:rsid w:val="00F12121"/>
    <w:rsid w:val="00F12987"/>
    <w:rsid w:val="00F12C42"/>
    <w:rsid w:val="00F12F9B"/>
    <w:rsid w:val="00F13A69"/>
    <w:rsid w:val="00F140F5"/>
    <w:rsid w:val="00F14316"/>
    <w:rsid w:val="00F14689"/>
    <w:rsid w:val="00F14A63"/>
    <w:rsid w:val="00F14AAB"/>
    <w:rsid w:val="00F1515A"/>
    <w:rsid w:val="00F15F38"/>
    <w:rsid w:val="00F16D74"/>
    <w:rsid w:val="00F17805"/>
    <w:rsid w:val="00F17C8F"/>
    <w:rsid w:val="00F17E04"/>
    <w:rsid w:val="00F20023"/>
    <w:rsid w:val="00F20860"/>
    <w:rsid w:val="00F211B5"/>
    <w:rsid w:val="00F21589"/>
    <w:rsid w:val="00F21840"/>
    <w:rsid w:val="00F21D15"/>
    <w:rsid w:val="00F21D2B"/>
    <w:rsid w:val="00F2292F"/>
    <w:rsid w:val="00F22981"/>
    <w:rsid w:val="00F22AE2"/>
    <w:rsid w:val="00F22B5C"/>
    <w:rsid w:val="00F238E2"/>
    <w:rsid w:val="00F23E39"/>
    <w:rsid w:val="00F23FEE"/>
    <w:rsid w:val="00F2413C"/>
    <w:rsid w:val="00F2439C"/>
    <w:rsid w:val="00F24435"/>
    <w:rsid w:val="00F24A9E"/>
    <w:rsid w:val="00F251C0"/>
    <w:rsid w:val="00F254B4"/>
    <w:rsid w:val="00F259D7"/>
    <w:rsid w:val="00F25AD1"/>
    <w:rsid w:val="00F26804"/>
    <w:rsid w:val="00F26EBD"/>
    <w:rsid w:val="00F26FAA"/>
    <w:rsid w:val="00F2722A"/>
    <w:rsid w:val="00F27B04"/>
    <w:rsid w:val="00F27EE4"/>
    <w:rsid w:val="00F27F42"/>
    <w:rsid w:val="00F311B1"/>
    <w:rsid w:val="00F313A6"/>
    <w:rsid w:val="00F31A89"/>
    <w:rsid w:val="00F31AA6"/>
    <w:rsid w:val="00F31D63"/>
    <w:rsid w:val="00F31DB2"/>
    <w:rsid w:val="00F32688"/>
    <w:rsid w:val="00F32933"/>
    <w:rsid w:val="00F32D5B"/>
    <w:rsid w:val="00F32EB5"/>
    <w:rsid w:val="00F32F53"/>
    <w:rsid w:val="00F32FEE"/>
    <w:rsid w:val="00F331E7"/>
    <w:rsid w:val="00F33416"/>
    <w:rsid w:val="00F33448"/>
    <w:rsid w:val="00F33726"/>
    <w:rsid w:val="00F33D9B"/>
    <w:rsid w:val="00F33FC9"/>
    <w:rsid w:val="00F3459E"/>
    <w:rsid w:val="00F345D9"/>
    <w:rsid w:val="00F357F2"/>
    <w:rsid w:val="00F36161"/>
    <w:rsid w:val="00F36373"/>
    <w:rsid w:val="00F36380"/>
    <w:rsid w:val="00F36793"/>
    <w:rsid w:val="00F36FE8"/>
    <w:rsid w:val="00F3783B"/>
    <w:rsid w:val="00F407F3"/>
    <w:rsid w:val="00F4139A"/>
    <w:rsid w:val="00F41A27"/>
    <w:rsid w:val="00F41C2F"/>
    <w:rsid w:val="00F41FEE"/>
    <w:rsid w:val="00F4202E"/>
    <w:rsid w:val="00F423BC"/>
    <w:rsid w:val="00F4246F"/>
    <w:rsid w:val="00F4247B"/>
    <w:rsid w:val="00F425B1"/>
    <w:rsid w:val="00F42695"/>
    <w:rsid w:val="00F42995"/>
    <w:rsid w:val="00F43264"/>
    <w:rsid w:val="00F43F71"/>
    <w:rsid w:val="00F4466B"/>
    <w:rsid w:val="00F45226"/>
    <w:rsid w:val="00F45298"/>
    <w:rsid w:val="00F452AC"/>
    <w:rsid w:val="00F45A28"/>
    <w:rsid w:val="00F45AD4"/>
    <w:rsid w:val="00F46D66"/>
    <w:rsid w:val="00F4748C"/>
    <w:rsid w:val="00F475F9"/>
    <w:rsid w:val="00F476E3"/>
    <w:rsid w:val="00F47F38"/>
    <w:rsid w:val="00F5028C"/>
    <w:rsid w:val="00F50351"/>
    <w:rsid w:val="00F50F5B"/>
    <w:rsid w:val="00F510F9"/>
    <w:rsid w:val="00F51287"/>
    <w:rsid w:val="00F513E5"/>
    <w:rsid w:val="00F516F4"/>
    <w:rsid w:val="00F517F9"/>
    <w:rsid w:val="00F519B5"/>
    <w:rsid w:val="00F51A77"/>
    <w:rsid w:val="00F51C45"/>
    <w:rsid w:val="00F51D05"/>
    <w:rsid w:val="00F5212E"/>
    <w:rsid w:val="00F52637"/>
    <w:rsid w:val="00F529A3"/>
    <w:rsid w:val="00F52A26"/>
    <w:rsid w:val="00F52A47"/>
    <w:rsid w:val="00F52D79"/>
    <w:rsid w:val="00F52EC8"/>
    <w:rsid w:val="00F53892"/>
    <w:rsid w:val="00F539F1"/>
    <w:rsid w:val="00F53B0D"/>
    <w:rsid w:val="00F54096"/>
    <w:rsid w:val="00F54AA8"/>
    <w:rsid w:val="00F54C9D"/>
    <w:rsid w:val="00F54EA0"/>
    <w:rsid w:val="00F552F8"/>
    <w:rsid w:val="00F55612"/>
    <w:rsid w:val="00F55844"/>
    <w:rsid w:val="00F56FD6"/>
    <w:rsid w:val="00F5781D"/>
    <w:rsid w:val="00F60434"/>
    <w:rsid w:val="00F6083A"/>
    <w:rsid w:val="00F60B30"/>
    <w:rsid w:val="00F611AD"/>
    <w:rsid w:val="00F61EDD"/>
    <w:rsid w:val="00F622AD"/>
    <w:rsid w:val="00F62519"/>
    <w:rsid w:val="00F62B3A"/>
    <w:rsid w:val="00F62DA3"/>
    <w:rsid w:val="00F62FBA"/>
    <w:rsid w:val="00F63100"/>
    <w:rsid w:val="00F636CC"/>
    <w:rsid w:val="00F63A7E"/>
    <w:rsid w:val="00F63F55"/>
    <w:rsid w:val="00F64F76"/>
    <w:rsid w:val="00F666DB"/>
    <w:rsid w:val="00F66CE1"/>
    <w:rsid w:val="00F670B5"/>
    <w:rsid w:val="00F671AF"/>
    <w:rsid w:val="00F673BA"/>
    <w:rsid w:val="00F67E90"/>
    <w:rsid w:val="00F70411"/>
    <w:rsid w:val="00F70840"/>
    <w:rsid w:val="00F710E3"/>
    <w:rsid w:val="00F71276"/>
    <w:rsid w:val="00F717FD"/>
    <w:rsid w:val="00F71819"/>
    <w:rsid w:val="00F71990"/>
    <w:rsid w:val="00F7203C"/>
    <w:rsid w:val="00F72296"/>
    <w:rsid w:val="00F7237D"/>
    <w:rsid w:val="00F7241D"/>
    <w:rsid w:val="00F72625"/>
    <w:rsid w:val="00F72A03"/>
    <w:rsid w:val="00F72ADE"/>
    <w:rsid w:val="00F733A4"/>
    <w:rsid w:val="00F735E3"/>
    <w:rsid w:val="00F73E92"/>
    <w:rsid w:val="00F74422"/>
    <w:rsid w:val="00F74F9E"/>
    <w:rsid w:val="00F750F7"/>
    <w:rsid w:val="00F7538C"/>
    <w:rsid w:val="00F75397"/>
    <w:rsid w:val="00F75AA6"/>
    <w:rsid w:val="00F75C21"/>
    <w:rsid w:val="00F75F4F"/>
    <w:rsid w:val="00F766A9"/>
    <w:rsid w:val="00F76C26"/>
    <w:rsid w:val="00F76E78"/>
    <w:rsid w:val="00F77271"/>
    <w:rsid w:val="00F77450"/>
    <w:rsid w:val="00F7773A"/>
    <w:rsid w:val="00F77FAC"/>
    <w:rsid w:val="00F80212"/>
    <w:rsid w:val="00F8028D"/>
    <w:rsid w:val="00F80A73"/>
    <w:rsid w:val="00F81786"/>
    <w:rsid w:val="00F81939"/>
    <w:rsid w:val="00F8193B"/>
    <w:rsid w:val="00F81987"/>
    <w:rsid w:val="00F822CF"/>
    <w:rsid w:val="00F826BC"/>
    <w:rsid w:val="00F82771"/>
    <w:rsid w:val="00F829EF"/>
    <w:rsid w:val="00F83214"/>
    <w:rsid w:val="00F845BA"/>
    <w:rsid w:val="00F84B4F"/>
    <w:rsid w:val="00F84B87"/>
    <w:rsid w:val="00F84F05"/>
    <w:rsid w:val="00F856E1"/>
    <w:rsid w:val="00F857AB"/>
    <w:rsid w:val="00F85BB7"/>
    <w:rsid w:val="00F85CB4"/>
    <w:rsid w:val="00F85CFA"/>
    <w:rsid w:val="00F866C0"/>
    <w:rsid w:val="00F86779"/>
    <w:rsid w:val="00F8691A"/>
    <w:rsid w:val="00F869D0"/>
    <w:rsid w:val="00F86FAB"/>
    <w:rsid w:val="00F86FB9"/>
    <w:rsid w:val="00F87238"/>
    <w:rsid w:val="00F87451"/>
    <w:rsid w:val="00F903CA"/>
    <w:rsid w:val="00F90614"/>
    <w:rsid w:val="00F9092C"/>
    <w:rsid w:val="00F90AC4"/>
    <w:rsid w:val="00F90DF6"/>
    <w:rsid w:val="00F91040"/>
    <w:rsid w:val="00F91049"/>
    <w:rsid w:val="00F91388"/>
    <w:rsid w:val="00F91D7B"/>
    <w:rsid w:val="00F91E50"/>
    <w:rsid w:val="00F920C9"/>
    <w:rsid w:val="00F92501"/>
    <w:rsid w:val="00F92535"/>
    <w:rsid w:val="00F92A60"/>
    <w:rsid w:val="00F933EE"/>
    <w:rsid w:val="00F93E0D"/>
    <w:rsid w:val="00F93E2D"/>
    <w:rsid w:val="00F942C7"/>
    <w:rsid w:val="00F9479C"/>
    <w:rsid w:val="00F94A77"/>
    <w:rsid w:val="00F94E49"/>
    <w:rsid w:val="00F95853"/>
    <w:rsid w:val="00F962EE"/>
    <w:rsid w:val="00F96341"/>
    <w:rsid w:val="00F965BD"/>
    <w:rsid w:val="00F96BC4"/>
    <w:rsid w:val="00F97B97"/>
    <w:rsid w:val="00F97CE8"/>
    <w:rsid w:val="00F97F41"/>
    <w:rsid w:val="00F97F65"/>
    <w:rsid w:val="00FA080F"/>
    <w:rsid w:val="00FA0820"/>
    <w:rsid w:val="00FA13F9"/>
    <w:rsid w:val="00FA14B2"/>
    <w:rsid w:val="00FA1565"/>
    <w:rsid w:val="00FA1674"/>
    <w:rsid w:val="00FA16FA"/>
    <w:rsid w:val="00FA1BA0"/>
    <w:rsid w:val="00FA1D2C"/>
    <w:rsid w:val="00FA2918"/>
    <w:rsid w:val="00FA32F0"/>
    <w:rsid w:val="00FA35E9"/>
    <w:rsid w:val="00FA3E94"/>
    <w:rsid w:val="00FA4186"/>
    <w:rsid w:val="00FA4C6B"/>
    <w:rsid w:val="00FA512F"/>
    <w:rsid w:val="00FA520F"/>
    <w:rsid w:val="00FA559B"/>
    <w:rsid w:val="00FA5D58"/>
    <w:rsid w:val="00FA64D2"/>
    <w:rsid w:val="00FA6D24"/>
    <w:rsid w:val="00FA70B1"/>
    <w:rsid w:val="00FA7F5B"/>
    <w:rsid w:val="00FB00F5"/>
    <w:rsid w:val="00FB011F"/>
    <w:rsid w:val="00FB1D21"/>
    <w:rsid w:val="00FB255A"/>
    <w:rsid w:val="00FB29E3"/>
    <w:rsid w:val="00FB2C30"/>
    <w:rsid w:val="00FB2DA3"/>
    <w:rsid w:val="00FB2FA3"/>
    <w:rsid w:val="00FB33D3"/>
    <w:rsid w:val="00FB41B8"/>
    <w:rsid w:val="00FB4B9D"/>
    <w:rsid w:val="00FB5299"/>
    <w:rsid w:val="00FB5B10"/>
    <w:rsid w:val="00FB5CF5"/>
    <w:rsid w:val="00FB666E"/>
    <w:rsid w:val="00FB72CD"/>
    <w:rsid w:val="00FB76B7"/>
    <w:rsid w:val="00FB7BE1"/>
    <w:rsid w:val="00FB7D27"/>
    <w:rsid w:val="00FC08D5"/>
    <w:rsid w:val="00FC0EF3"/>
    <w:rsid w:val="00FC1442"/>
    <w:rsid w:val="00FC14F4"/>
    <w:rsid w:val="00FC164B"/>
    <w:rsid w:val="00FC1712"/>
    <w:rsid w:val="00FC1731"/>
    <w:rsid w:val="00FC18C0"/>
    <w:rsid w:val="00FC25D7"/>
    <w:rsid w:val="00FC280B"/>
    <w:rsid w:val="00FC28A9"/>
    <w:rsid w:val="00FC2991"/>
    <w:rsid w:val="00FC2B00"/>
    <w:rsid w:val="00FC2BFC"/>
    <w:rsid w:val="00FC2F50"/>
    <w:rsid w:val="00FC3ADE"/>
    <w:rsid w:val="00FC4630"/>
    <w:rsid w:val="00FC4D78"/>
    <w:rsid w:val="00FC5C6D"/>
    <w:rsid w:val="00FC5D0E"/>
    <w:rsid w:val="00FC5ED8"/>
    <w:rsid w:val="00FC6136"/>
    <w:rsid w:val="00FC6485"/>
    <w:rsid w:val="00FC6492"/>
    <w:rsid w:val="00FC65E3"/>
    <w:rsid w:val="00FC6E79"/>
    <w:rsid w:val="00FC7AC0"/>
    <w:rsid w:val="00FC7CB6"/>
    <w:rsid w:val="00FC7E44"/>
    <w:rsid w:val="00FD0A3E"/>
    <w:rsid w:val="00FD1014"/>
    <w:rsid w:val="00FD164A"/>
    <w:rsid w:val="00FD1730"/>
    <w:rsid w:val="00FD17D4"/>
    <w:rsid w:val="00FD1CEE"/>
    <w:rsid w:val="00FD1D9A"/>
    <w:rsid w:val="00FD1FBC"/>
    <w:rsid w:val="00FD309E"/>
    <w:rsid w:val="00FD34C1"/>
    <w:rsid w:val="00FD3926"/>
    <w:rsid w:val="00FD4164"/>
    <w:rsid w:val="00FD4CFA"/>
    <w:rsid w:val="00FD5C8E"/>
    <w:rsid w:val="00FD5D4F"/>
    <w:rsid w:val="00FD6FEE"/>
    <w:rsid w:val="00FD7522"/>
    <w:rsid w:val="00FD7708"/>
    <w:rsid w:val="00FD7A79"/>
    <w:rsid w:val="00FE04DE"/>
    <w:rsid w:val="00FE0847"/>
    <w:rsid w:val="00FE086D"/>
    <w:rsid w:val="00FE0A7A"/>
    <w:rsid w:val="00FE0ABE"/>
    <w:rsid w:val="00FE11CB"/>
    <w:rsid w:val="00FE1A25"/>
    <w:rsid w:val="00FE261B"/>
    <w:rsid w:val="00FE2E52"/>
    <w:rsid w:val="00FE3075"/>
    <w:rsid w:val="00FE326B"/>
    <w:rsid w:val="00FE331B"/>
    <w:rsid w:val="00FE3E68"/>
    <w:rsid w:val="00FE4280"/>
    <w:rsid w:val="00FE4AF8"/>
    <w:rsid w:val="00FE59C1"/>
    <w:rsid w:val="00FE59F6"/>
    <w:rsid w:val="00FE5C0C"/>
    <w:rsid w:val="00FE5E75"/>
    <w:rsid w:val="00FE5F23"/>
    <w:rsid w:val="00FE617D"/>
    <w:rsid w:val="00FE65EE"/>
    <w:rsid w:val="00FE6808"/>
    <w:rsid w:val="00FE68DD"/>
    <w:rsid w:val="00FE6909"/>
    <w:rsid w:val="00FE7264"/>
    <w:rsid w:val="00FE75F8"/>
    <w:rsid w:val="00FE77D9"/>
    <w:rsid w:val="00FE77EA"/>
    <w:rsid w:val="00FE7D8D"/>
    <w:rsid w:val="00FF0462"/>
    <w:rsid w:val="00FF0724"/>
    <w:rsid w:val="00FF10AA"/>
    <w:rsid w:val="00FF117A"/>
    <w:rsid w:val="00FF1889"/>
    <w:rsid w:val="00FF1DA1"/>
    <w:rsid w:val="00FF1DD4"/>
    <w:rsid w:val="00FF1F28"/>
    <w:rsid w:val="00FF350B"/>
    <w:rsid w:val="00FF3BD9"/>
    <w:rsid w:val="00FF5577"/>
    <w:rsid w:val="00FF566D"/>
    <w:rsid w:val="00FF5C50"/>
    <w:rsid w:val="00FF644F"/>
    <w:rsid w:val="00FF652D"/>
    <w:rsid w:val="00FF695B"/>
    <w:rsid w:val="00FF712D"/>
    <w:rsid w:val="00FF7312"/>
    <w:rsid w:val="00FF747C"/>
    <w:rsid w:val="00FF7544"/>
    <w:rsid w:val="00FF7FBE"/>
    <w:rsid w:val="226A0E33"/>
    <w:rsid w:val="28E9BF57"/>
    <w:rsid w:val="416BBB7B"/>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D92A65D"/>
  <w14:defaultImageDpi w14:val="32767"/>
  <w15:chartTrackingRefBased/>
  <w15:docId w15:val="{8AB08EC4-A940-43F1-847D-1D4AD42716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31E4"/>
    <w:pPr>
      <w:spacing w:before="60" w:after="0" w:line="240" w:lineRule="auto"/>
      <w:ind w:firstLine="284"/>
      <w:jc w:val="both"/>
    </w:pPr>
    <w:rPr>
      <w:sz w:val="20"/>
    </w:rPr>
  </w:style>
  <w:style w:type="paragraph" w:styleId="Heading1">
    <w:name w:val="heading 1"/>
    <w:basedOn w:val="Normal"/>
    <w:next w:val="Normal"/>
    <w:link w:val="Heading1Char"/>
    <w:uiPriority w:val="9"/>
    <w:qFormat/>
    <w:rsid w:val="008F08C2"/>
    <w:pPr>
      <w:keepNext/>
      <w:keepLines/>
      <w:numPr>
        <w:numId w:val="12"/>
      </w:numPr>
      <w:spacing w:before="360"/>
      <w:ind w:left="431" w:hanging="431"/>
      <w:jc w:val="left"/>
      <w:outlineLvl w:val="0"/>
    </w:pPr>
    <w:rPr>
      <w:rFonts w:eastAsiaTheme="majorEastAsia" w:cstheme="majorBidi"/>
      <w:b/>
      <w:sz w:val="26"/>
      <w:szCs w:val="32"/>
    </w:rPr>
  </w:style>
  <w:style w:type="paragraph" w:styleId="Heading2">
    <w:name w:val="heading 2"/>
    <w:basedOn w:val="Normal"/>
    <w:next w:val="Normal"/>
    <w:link w:val="Heading2Char"/>
    <w:uiPriority w:val="9"/>
    <w:unhideWhenUsed/>
    <w:qFormat/>
    <w:rsid w:val="00627B49"/>
    <w:pPr>
      <w:keepNext/>
      <w:keepLines/>
      <w:numPr>
        <w:ilvl w:val="1"/>
        <w:numId w:val="12"/>
      </w:numPr>
      <w:spacing w:before="240"/>
      <w:ind w:left="578" w:hanging="578"/>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9C5525"/>
    <w:pPr>
      <w:keepNext/>
      <w:keepLines/>
      <w:numPr>
        <w:ilvl w:val="2"/>
        <w:numId w:val="12"/>
      </w:numPr>
      <w:spacing w:before="120" w:after="120"/>
      <w:jc w:val="left"/>
      <w:outlineLvl w:val="2"/>
    </w:pPr>
    <w:rPr>
      <w:rFonts w:eastAsiaTheme="majorEastAsia" w:cstheme="majorBidi"/>
      <w:b/>
      <w:sz w:val="22"/>
      <w:szCs w:val="24"/>
    </w:rPr>
  </w:style>
  <w:style w:type="paragraph" w:styleId="Heading4">
    <w:name w:val="heading 4"/>
    <w:basedOn w:val="Heading3"/>
    <w:next w:val="Normal"/>
    <w:link w:val="Heading4Char"/>
    <w:uiPriority w:val="9"/>
    <w:unhideWhenUsed/>
    <w:qFormat/>
    <w:rsid w:val="0059013E"/>
    <w:pPr>
      <w:numPr>
        <w:ilvl w:val="3"/>
      </w:numPr>
      <w:spacing w:before="40"/>
      <w:outlineLvl w:val="3"/>
    </w:pPr>
    <w:rPr>
      <w:b w:val="0"/>
      <w:i/>
      <w:iCs/>
      <w:smallCaps/>
    </w:rPr>
  </w:style>
  <w:style w:type="paragraph" w:styleId="Heading5">
    <w:name w:val="heading 5"/>
    <w:basedOn w:val="Normal"/>
    <w:next w:val="Normal"/>
    <w:link w:val="Heading5Char"/>
    <w:uiPriority w:val="9"/>
    <w:semiHidden/>
    <w:unhideWhenUsed/>
    <w:qFormat/>
    <w:rsid w:val="00D412A7"/>
    <w:pPr>
      <w:keepNext/>
      <w:keepLines/>
      <w:numPr>
        <w:ilvl w:val="4"/>
        <w:numId w:val="1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412A7"/>
    <w:pPr>
      <w:keepNext/>
      <w:keepLines/>
      <w:numPr>
        <w:ilvl w:val="5"/>
        <w:numId w:val="1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412A7"/>
    <w:pPr>
      <w:keepNext/>
      <w:keepLines/>
      <w:numPr>
        <w:ilvl w:val="6"/>
        <w:numId w:val="1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412A7"/>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412A7"/>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08C2"/>
    <w:rPr>
      <w:rFonts w:eastAsiaTheme="majorEastAsia" w:cstheme="majorBidi"/>
      <w:b/>
      <w:sz w:val="26"/>
      <w:szCs w:val="32"/>
    </w:rPr>
  </w:style>
  <w:style w:type="character" w:customStyle="1" w:styleId="Heading2Char">
    <w:name w:val="Heading 2 Char"/>
    <w:basedOn w:val="DefaultParagraphFont"/>
    <w:link w:val="Heading2"/>
    <w:uiPriority w:val="9"/>
    <w:rsid w:val="00627B49"/>
    <w:rPr>
      <w:rFonts w:eastAsiaTheme="majorEastAsia" w:cstheme="majorBidi"/>
      <w:b/>
      <w:sz w:val="24"/>
      <w:szCs w:val="26"/>
    </w:rPr>
  </w:style>
  <w:style w:type="character" w:customStyle="1" w:styleId="Heading3Char">
    <w:name w:val="Heading 3 Char"/>
    <w:basedOn w:val="DefaultParagraphFont"/>
    <w:link w:val="Heading3"/>
    <w:uiPriority w:val="9"/>
    <w:rsid w:val="009C5525"/>
    <w:rPr>
      <w:rFonts w:eastAsiaTheme="majorEastAsia" w:cstheme="majorBidi"/>
      <w:b/>
      <w:szCs w:val="24"/>
    </w:rPr>
  </w:style>
  <w:style w:type="paragraph" w:styleId="Title">
    <w:name w:val="Title"/>
    <w:basedOn w:val="Normal"/>
    <w:next w:val="Normal"/>
    <w:link w:val="TitleChar"/>
    <w:uiPriority w:val="10"/>
    <w:qFormat/>
    <w:rsid w:val="00DA459F"/>
    <w:pPr>
      <w:spacing w:before="240" w:after="360"/>
      <w:ind w:firstLine="0"/>
      <w:contextualSpacing/>
      <w:jc w:val="left"/>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DA459F"/>
    <w:rPr>
      <w:rFonts w:eastAsiaTheme="majorEastAsia" w:cstheme="majorBidi"/>
      <w:b/>
      <w:spacing w:val="-10"/>
      <w:kern w:val="28"/>
      <w:sz w:val="32"/>
      <w:szCs w:val="56"/>
    </w:rPr>
  </w:style>
  <w:style w:type="character" w:styleId="LineNumber">
    <w:name w:val="line number"/>
    <w:basedOn w:val="DefaultParagraphFont"/>
    <w:uiPriority w:val="99"/>
    <w:semiHidden/>
    <w:unhideWhenUsed/>
    <w:rsid w:val="00057F3D"/>
  </w:style>
  <w:style w:type="paragraph" w:styleId="Header">
    <w:name w:val="header"/>
    <w:basedOn w:val="Normal"/>
    <w:link w:val="HeaderChar"/>
    <w:uiPriority w:val="99"/>
    <w:unhideWhenUsed/>
    <w:rsid w:val="00684DFC"/>
    <w:pPr>
      <w:tabs>
        <w:tab w:val="center" w:pos="4819"/>
        <w:tab w:val="right" w:pos="9638"/>
      </w:tabs>
      <w:spacing w:before="0"/>
    </w:pPr>
  </w:style>
  <w:style w:type="character" w:customStyle="1" w:styleId="HeaderChar">
    <w:name w:val="Header Char"/>
    <w:basedOn w:val="DefaultParagraphFont"/>
    <w:link w:val="Header"/>
    <w:uiPriority w:val="99"/>
    <w:rsid w:val="00684DFC"/>
    <w:rPr>
      <w:rFonts w:ascii="Times New Roman" w:hAnsi="Times New Roman"/>
      <w:sz w:val="24"/>
    </w:rPr>
  </w:style>
  <w:style w:type="paragraph" w:styleId="Footer">
    <w:name w:val="footer"/>
    <w:basedOn w:val="Normal"/>
    <w:link w:val="FooterChar"/>
    <w:uiPriority w:val="99"/>
    <w:unhideWhenUsed/>
    <w:rsid w:val="00684DFC"/>
    <w:pPr>
      <w:tabs>
        <w:tab w:val="center" w:pos="4819"/>
        <w:tab w:val="right" w:pos="9638"/>
      </w:tabs>
      <w:spacing w:before="0"/>
    </w:pPr>
  </w:style>
  <w:style w:type="character" w:customStyle="1" w:styleId="FooterChar">
    <w:name w:val="Footer Char"/>
    <w:basedOn w:val="DefaultParagraphFont"/>
    <w:link w:val="Footer"/>
    <w:uiPriority w:val="99"/>
    <w:rsid w:val="00684DFC"/>
    <w:rPr>
      <w:rFonts w:ascii="Times New Roman" w:hAnsi="Times New Roman"/>
      <w:sz w:val="24"/>
    </w:rPr>
  </w:style>
  <w:style w:type="paragraph" w:styleId="NoSpacing">
    <w:name w:val="No Spacing"/>
    <w:aliases w:val="Author"/>
    <w:basedOn w:val="Normal"/>
    <w:uiPriority w:val="1"/>
    <w:qFormat/>
    <w:rsid w:val="000C275F"/>
    <w:pPr>
      <w:spacing w:before="240"/>
      <w:ind w:firstLine="0"/>
      <w:jc w:val="center"/>
    </w:pPr>
    <w:rPr>
      <w:smallCaps/>
    </w:rPr>
  </w:style>
  <w:style w:type="paragraph" w:customStyle="1" w:styleId="Affiliation">
    <w:name w:val="Affiliation"/>
    <w:basedOn w:val="NoSpacing"/>
    <w:next w:val="Normal"/>
    <w:qFormat/>
    <w:rsid w:val="00893F0A"/>
    <w:pPr>
      <w:spacing w:before="0"/>
    </w:pPr>
    <w:rPr>
      <w:i/>
      <w:iCs/>
      <w:smallCaps w:val="0"/>
    </w:rPr>
  </w:style>
  <w:style w:type="paragraph" w:styleId="Quote">
    <w:name w:val="Quote"/>
    <w:basedOn w:val="Normal"/>
    <w:next w:val="Normal"/>
    <w:link w:val="QuoteChar"/>
    <w:uiPriority w:val="29"/>
    <w:qFormat/>
    <w:rsid w:val="004C580D"/>
    <w:pPr>
      <w:spacing w:after="120"/>
      <w:ind w:left="567" w:right="567"/>
    </w:pPr>
    <w:rPr>
      <w:i/>
      <w:iCs/>
      <w:color w:val="7F7F7F" w:themeColor="text1" w:themeTint="80"/>
    </w:rPr>
  </w:style>
  <w:style w:type="character" w:customStyle="1" w:styleId="QuoteChar">
    <w:name w:val="Quote Char"/>
    <w:basedOn w:val="DefaultParagraphFont"/>
    <w:link w:val="Quote"/>
    <w:uiPriority w:val="29"/>
    <w:rsid w:val="004C580D"/>
    <w:rPr>
      <w:rFonts w:ascii="Times New Roman" w:hAnsi="Times New Roman"/>
      <w:i/>
      <w:iCs/>
      <w:color w:val="7F7F7F" w:themeColor="text1" w:themeTint="80"/>
      <w:sz w:val="20"/>
    </w:rPr>
  </w:style>
  <w:style w:type="paragraph" w:styleId="IntenseQuote">
    <w:name w:val="Intense Quote"/>
    <w:basedOn w:val="Normal"/>
    <w:next w:val="Normal"/>
    <w:link w:val="IntenseQuoteChar"/>
    <w:uiPriority w:val="30"/>
    <w:qFormat/>
    <w:rsid w:val="008C01F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C01F4"/>
    <w:rPr>
      <w:rFonts w:ascii="Times New Roman" w:hAnsi="Times New Roman"/>
      <w:i/>
      <w:iCs/>
      <w:color w:val="4472C4" w:themeColor="accent1"/>
      <w:sz w:val="24"/>
    </w:rPr>
  </w:style>
  <w:style w:type="character" w:styleId="IntenseReference">
    <w:name w:val="Intense Reference"/>
    <w:basedOn w:val="DefaultParagraphFont"/>
    <w:uiPriority w:val="32"/>
    <w:qFormat/>
    <w:rsid w:val="008C01F4"/>
    <w:rPr>
      <w:b/>
      <w:bCs/>
      <w:smallCaps/>
      <w:color w:val="4472C4" w:themeColor="accent1"/>
      <w:spacing w:val="5"/>
    </w:rPr>
  </w:style>
  <w:style w:type="character" w:styleId="SubtleReference">
    <w:name w:val="Subtle Reference"/>
    <w:basedOn w:val="DefaultParagraphFont"/>
    <w:uiPriority w:val="31"/>
    <w:qFormat/>
    <w:rsid w:val="008C01F4"/>
    <w:rPr>
      <w:smallCaps/>
      <w:color w:val="5A5A5A" w:themeColor="text1" w:themeTint="A5"/>
    </w:rPr>
  </w:style>
  <w:style w:type="paragraph" w:styleId="ListParagraph">
    <w:name w:val="List Paragraph"/>
    <w:basedOn w:val="Normal"/>
    <w:uiPriority w:val="34"/>
    <w:qFormat/>
    <w:rsid w:val="008C01F4"/>
    <w:pPr>
      <w:ind w:left="720"/>
      <w:contextualSpacing/>
    </w:pPr>
  </w:style>
  <w:style w:type="character" w:styleId="BookTitle">
    <w:name w:val="Book Title"/>
    <w:basedOn w:val="DefaultParagraphFont"/>
    <w:uiPriority w:val="33"/>
    <w:qFormat/>
    <w:rsid w:val="008C01F4"/>
    <w:rPr>
      <w:b/>
      <w:bCs/>
      <w:i/>
      <w:iCs/>
      <w:spacing w:val="5"/>
    </w:rPr>
  </w:style>
  <w:style w:type="character" w:styleId="SubtleEmphasis">
    <w:name w:val="Subtle Emphasis"/>
    <w:basedOn w:val="DefaultParagraphFont"/>
    <w:uiPriority w:val="19"/>
    <w:qFormat/>
    <w:rsid w:val="008C01F4"/>
    <w:rPr>
      <w:i/>
      <w:iCs/>
      <w:color w:val="404040" w:themeColor="text1" w:themeTint="BF"/>
    </w:rPr>
  </w:style>
  <w:style w:type="character" w:styleId="Emphasis">
    <w:name w:val="Emphasis"/>
    <w:basedOn w:val="DefaultParagraphFont"/>
    <w:uiPriority w:val="20"/>
    <w:qFormat/>
    <w:rsid w:val="008C01F4"/>
    <w:rPr>
      <w:i/>
      <w:iCs/>
    </w:rPr>
  </w:style>
  <w:style w:type="character" w:styleId="IntenseEmphasis">
    <w:name w:val="Intense Emphasis"/>
    <w:basedOn w:val="DefaultParagraphFont"/>
    <w:uiPriority w:val="21"/>
    <w:qFormat/>
    <w:rsid w:val="008C01F4"/>
    <w:rPr>
      <w:i/>
      <w:iCs/>
      <w:color w:val="4472C4" w:themeColor="accent1"/>
    </w:rPr>
  </w:style>
  <w:style w:type="character" w:styleId="Strong">
    <w:name w:val="Strong"/>
    <w:basedOn w:val="DefaultParagraphFont"/>
    <w:uiPriority w:val="22"/>
    <w:qFormat/>
    <w:rsid w:val="008C01F4"/>
    <w:rPr>
      <w:b/>
      <w:bCs/>
    </w:rPr>
  </w:style>
  <w:style w:type="paragraph" w:styleId="Caption">
    <w:name w:val="caption"/>
    <w:basedOn w:val="Normal"/>
    <w:next w:val="Normal"/>
    <w:uiPriority w:val="35"/>
    <w:unhideWhenUsed/>
    <w:qFormat/>
    <w:rsid w:val="001E187D"/>
    <w:pPr>
      <w:spacing w:after="60"/>
      <w:ind w:firstLine="567"/>
    </w:pPr>
    <w:rPr>
      <w:iCs/>
      <w:szCs w:val="18"/>
    </w:rPr>
  </w:style>
  <w:style w:type="paragraph" w:styleId="BalloonText">
    <w:name w:val="Balloon Text"/>
    <w:basedOn w:val="Normal"/>
    <w:link w:val="BalloonTextChar"/>
    <w:uiPriority w:val="99"/>
    <w:semiHidden/>
    <w:unhideWhenUsed/>
    <w:rsid w:val="00DF6775"/>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F6775"/>
    <w:rPr>
      <w:rFonts w:ascii="Segoe UI" w:hAnsi="Segoe UI" w:cs="Segoe UI"/>
      <w:sz w:val="18"/>
      <w:szCs w:val="18"/>
    </w:rPr>
  </w:style>
  <w:style w:type="character" w:customStyle="1" w:styleId="Heading4Char">
    <w:name w:val="Heading 4 Char"/>
    <w:basedOn w:val="DefaultParagraphFont"/>
    <w:link w:val="Heading4"/>
    <w:uiPriority w:val="9"/>
    <w:rsid w:val="0059013E"/>
    <w:rPr>
      <w:rFonts w:ascii="Times New Roman" w:eastAsiaTheme="majorEastAsia" w:hAnsi="Times New Roman" w:cstheme="majorBidi"/>
      <w:i/>
      <w:iCs/>
      <w:smallCaps/>
      <w:sz w:val="20"/>
      <w:szCs w:val="24"/>
    </w:rPr>
  </w:style>
  <w:style w:type="character" w:styleId="CommentReference">
    <w:name w:val="annotation reference"/>
    <w:basedOn w:val="DefaultParagraphFont"/>
    <w:uiPriority w:val="99"/>
    <w:semiHidden/>
    <w:unhideWhenUsed/>
    <w:rsid w:val="00A86595"/>
    <w:rPr>
      <w:sz w:val="16"/>
      <w:szCs w:val="16"/>
    </w:rPr>
  </w:style>
  <w:style w:type="paragraph" w:styleId="CommentText">
    <w:name w:val="annotation text"/>
    <w:basedOn w:val="Normal"/>
    <w:link w:val="CommentTextChar"/>
    <w:uiPriority w:val="99"/>
    <w:unhideWhenUsed/>
    <w:rsid w:val="00A86595"/>
    <w:pPr>
      <w:spacing w:before="0"/>
    </w:pPr>
    <w:rPr>
      <w:szCs w:val="20"/>
    </w:rPr>
  </w:style>
  <w:style w:type="character" w:customStyle="1" w:styleId="CommentTextChar">
    <w:name w:val="Comment Text Char"/>
    <w:basedOn w:val="DefaultParagraphFont"/>
    <w:link w:val="CommentText"/>
    <w:uiPriority w:val="99"/>
    <w:rsid w:val="00A8659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A86595"/>
    <w:pPr>
      <w:spacing w:before="120"/>
    </w:pPr>
    <w:rPr>
      <w:b/>
      <w:bCs/>
    </w:rPr>
  </w:style>
  <w:style w:type="character" w:customStyle="1" w:styleId="CommentSubjectChar">
    <w:name w:val="Comment Subject Char"/>
    <w:basedOn w:val="CommentTextChar"/>
    <w:link w:val="CommentSubject"/>
    <w:uiPriority w:val="99"/>
    <w:semiHidden/>
    <w:rsid w:val="00A86595"/>
    <w:rPr>
      <w:rFonts w:ascii="Times New Roman" w:hAnsi="Times New Roman"/>
      <w:b/>
      <w:bCs/>
      <w:sz w:val="20"/>
      <w:szCs w:val="20"/>
    </w:rPr>
  </w:style>
  <w:style w:type="paragraph" w:styleId="Revision">
    <w:name w:val="Revision"/>
    <w:hidden/>
    <w:uiPriority w:val="99"/>
    <w:semiHidden/>
    <w:rsid w:val="00A86595"/>
    <w:pPr>
      <w:spacing w:after="0" w:line="240" w:lineRule="auto"/>
    </w:pPr>
  </w:style>
  <w:style w:type="table" w:styleId="TableGrid">
    <w:name w:val="Table Grid"/>
    <w:basedOn w:val="TableNormal"/>
    <w:uiPriority w:val="39"/>
    <w:rsid w:val="00A865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86595"/>
    <w:rPr>
      <w:color w:val="0563C1" w:themeColor="hyperlink"/>
      <w:u w:val="single"/>
    </w:rPr>
  </w:style>
  <w:style w:type="character" w:styleId="UnresolvedMention">
    <w:name w:val="Unresolved Mention"/>
    <w:basedOn w:val="DefaultParagraphFont"/>
    <w:uiPriority w:val="99"/>
    <w:unhideWhenUsed/>
    <w:rsid w:val="00A86595"/>
    <w:rPr>
      <w:color w:val="605E5C"/>
      <w:shd w:val="clear" w:color="auto" w:fill="E1DFDD"/>
    </w:rPr>
  </w:style>
  <w:style w:type="paragraph" w:customStyle="1" w:styleId="References">
    <w:name w:val="References"/>
    <w:basedOn w:val="Normal"/>
    <w:qFormat/>
    <w:rsid w:val="00A86595"/>
    <w:pPr>
      <w:widowControl w:val="0"/>
      <w:autoSpaceDE w:val="0"/>
      <w:autoSpaceDN w:val="0"/>
      <w:adjustRightInd w:val="0"/>
      <w:spacing w:before="240" w:line="360" w:lineRule="auto"/>
      <w:ind w:left="482" w:hanging="482"/>
    </w:pPr>
    <w:rPr>
      <w:rFonts w:cs="Times New Roman"/>
      <w:noProof/>
      <w:szCs w:val="24"/>
    </w:rPr>
  </w:style>
  <w:style w:type="paragraph" w:customStyle="1" w:styleId="Quotation">
    <w:name w:val="Quotation"/>
    <w:basedOn w:val="Normal"/>
    <w:rsid w:val="00A86595"/>
    <w:pPr>
      <w:spacing w:before="0" w:after="240" w:line="360" w:lineRule="auto"/>
      <w:ind w:left="1134" w:right="1134" w:firstLine="0"/>
    </w:pPr>
    <w:rPr>
      <w:i/>
      <w:iCs/>
    </w:rPr>
  </w:style>
  <w:style w:type="paragraph" w:styleId="TOCHeading">
    <w:name w:val="TOC Heading"/>
    <w:basedOn w:val="Heading1"/>
    <w:next w:val="Normal"/>
    <w:uiPriority w:val="39"/>
    <w:unhideWhenUsed/>
    <w:qFormat/>
    <w:rsid w:val="00A86595"/>
    <w:pPr>
      <w:numPr>
        <w:numId w:val="0"/>
      </w:numPr>
      <w:spacing w:line="259" w:lineRule="auto"/>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A86595"/>
    <w:pPr>
      <w:spacing w:before="360"/>
      <w:jc w:val="left"/>
    </w:pPr>
    <w:rPr>
      <w:rFonts w:asciiTheme="majorHAnsi" w:hAnsiTheme="majorHAnsi" w:cstheme="majorHAnsi"/>
      <w:b/>
      <w:bCs/>
      <w:caps/>
      <w:szCs w:val="24"/>
    </w:rPr>
  </w:style>
  <w:style w:type="paragraph" w:styleId="TOC2">
    <w:name w:val="toc 2"/>
    <w:basedOn w:val="Normal"/>
    <w:next w:val="Normal"/>
    <w:autoRedefine/>
    <w:uiPriority w:val="39"/>
    <w:unhideWhenUsed/>
    <w:rsid w:val="00A86595"/>
    <w:pPr>
      <w:spacing w:before="240"/>
      <w:jc w:val="left"/>
    </w:pPr>
    <w:rPr>
      <w:rFonts w:cstheme="minorHAnsi"/>
      <w:b/>
      <w:bCs/>
      <w:szCs w:val="20"/>
    </w:rPr>
  </w:style>
  <w:style w:type="paragraph" w:styleId="TOC3">
    <w:name w:val="toc 3"/>
    <w:basedOn w:val="Normal"/>
    <w:next w:val="Normal"/>
    <w:autoRedefine/>
    <w:uiPriority w:val="39"/>
    <w:unhideWhenUsed/>
    <w:rsid w:val="00A86595"/>
    <w:pPr>
      <w:spacing w:before="0"/>
      <w:ind w:left="240"/>
      <w:jc w:val="left"/>
    </w:pPr>
    <w:rPr>
      <w:rFonts w:cstheme="minorHAnsi"/>
      <w:szCs w:val="20"/>
    </w:rPr>
  </w:style>
  <w:style w:type="paragraph" w:styleId="TOC4">
    <w:name w:val="toc 4"/>
    <w:basedOn w:val="Normal"/>
    <w:next w:val="Normal"/>
    <w:autoRedefine/>
    <w:uiPriority w:val="39"/>
    <w:unhideWhenUsed/>
    <w:rsid w:val="00A86595"/>
    <w:pPr>
      <w:spacing w:before="0"/>
      <w:ind w:left="480"/>
      <w:jc w:val="left"/>
    </w:pPr>
    <w:rPr>
      <w:rFonts w:cstheme="minorHAnsi"/>
      <w:szCs w:val="20"/>
    </w:rPr>
  </w:style>
  <w:style w:type="paragraph" w:styleId="TOC5">
    <w:name w:val="toc 5"/>
    <w:basedOn w:val="Normal"/>
    <w:next w:val="Normal"/>
    <w:autoRedefine/>
    <w:uiPriority w:val="39"/>
    <w:unhideWhenUsed/>
    <w:rsid w:val="00A86595"/>
    <w:pPr>
      <w:spacing w:before="0"/>
      <w:ind w:left="720"/>
      <w:jc w:val="left"/>
    </w:pPr>
    <w:rPr>
      <w:rFonts w:cstheme="minorHAnsi"/>
      <w:szCs w:val="20"/>
    </w:rPr>
  </w:style>
  <w:style w:type="paragraph" w:styleId="TOC6">
    <w:name w:val="toc 6"/>
    <w:basedOn w:val="Normal"/>
    <w:next w:val="Normal"/>
    <w:autoRedefine/>
    <w:uiPriority w:val="39"/>
    <w:unhideWhenUsed/>
    <w:rsid w:val="00A86595"/>
    <w:pPr>
      <w:spacing w:before="0"/>
      <w:ind w:left="960"/>
      <w:jc w:val="left"/>
    </w:pPr>
    <w:rPr>
      <w:rFonts w:cstheme="minorHAnsi"/>
      <w:szCs w:val="20"/>
    </w:rPr>
  </w:style>
  <w:style w:type="paragraph" w:styleId="TOC7">
    <w:name w:val="toc 7"/>
    <w:basedOn w:val="Normal"/>
    <w:next w:val="Normal"/>
    <w:autoRedefine/>
    <w:uiPriority w:val="39"/>
    <w:unhideWhenUsed/>
    <w:rsid w:val="00A86595"/>
    <w:pPr>
      <w:spacing w:before="0"/>
      <w:ind w:left="1200"/>
      <w:jc w:val="left"/>
    </w:pPr>
    <w:rPr>
      <w:rFonts w:cstheme="minorHAnsi"/>
      <w:szCs w:val="20"/>
    </w:rPr>
  </w:style>
  <w:style w:type="paragraph" w:styleId="TOC8">
    <w:name w:val="toc 8"/>
    <w:basedOn w:val="Normal"/>
    <w:next w:val="Normal"/>
    <w:autoRedefine/>
    <w:uiPriority w:val="39"/>
    <w:unhideWhenUsed/>
    <w:rsid w:val="00A86595"/>
    <w:pPr>
      <w:spacing w:before="0"/>
      <w:ind w:left="1440"/>
      <w:jc w:val="left"/>
    </w:pPr>
    <w:rPr>
      <w:rFonts w:cstheme="minorHAnsi"/>
      <w:szCs w:val="20"/>
    </w:rPr>
  </w:style>
  <w:style w:type="paragraph" w:styleId="TOC9">
    <w:name w:val="toc 9"/>
    <w:basedOn w:val="Normal"/>
    <w:next w:val="Normal"/>
    <w:autoRedefine/>
    <w:uiPriority w:val="39"/>
    <w:unhideWhenUsed/>
    <w:rsid w:val="00A86595"/>
    <w:pPr>
      <w:spacing w:before="0"/>
      <w:ind w:left="1680"/>
      <w:jc w:val="left"/>
    </w:pPr>
    <w:rPr>
      <w:rFonts w:cstheme="minorHAnsi"/>
      <w:szCs w:val="20"/>
    </w:rPr>
  </w:style>
  <w:style w:type="table" w:styleId="GridTable4-Accent3">
    <w:name w:val="Grid Table 4 Accent 3"/>
    <w:basedOn w:val="TableNormal"/>
    <w:uiPriority w:val="49"/>
    <w:rsid w:val="00A8659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numbering" w:customStyle="1" w:styleId="Stile1">
    <w:name w:val="Stile1"/>
    <w:uiPriority w:val="99"/>
    <w:rsid w:val="004D4F5B"/>
    <w:pPr>
      <w:numPr>
        <w:numId w:val="10"/>
      </w:numPr>
    </w:pPr>
  </w:style>
  <w:style w:type="character" w:customStyle="1" w:styleId="Heading5Char">
    <w:name w:val="Heading 5 Char"/>
    <w:basedOn w:val="DefaultParagraphFont"/>
    <w:link w:val="Heading5"/>
    <w:uiPriority w:val="9"/>
    <w:semiHidden/>
    <w:rsid w:val="00D412A7"/>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semiHidden/>
    <w:rsid w:val="00D412A7"/>
    <w:rPr>
      <w:rFonts w:asciiTheme="majorHAnsi" w:eastAsiaTheme="majorEastAsia" w:hAnsiTheme="majorHAnsi" w:cstheme="majorBidi"/>
      <w:color w:val="1F3763" w:themeColor="accent1" w:themeShade="7F"/>
      <w:sz w:val="20"/>
    </w:rPr>
  </w:style>
  <w:style w:type="character" w:customStyle="1" w:styleId="Heading7Char">
    <w:name w:val="Heading 7 Char"/>
    <w:basedOn w:val="DefaultParagraphFont"/>
    <w:link w:val="Heading7"/>
    <w:uiPriority w:val="9"/>
    <w:semiHidden/>
    <w:rsid w:val="00D412A7"/>
    <w:rPr>
      <w:rFonts w:asciiTheme="majorHAnsi" w:eastAsiaTheme="majorEastAsia" w:hAnsiTheme="majorHAnsi" w:cstheme="majorBidi"/>
      <w:i/>
      <w:iCs/>
      <w:color w:val="1F3763" w:themeColor="accent1" w:themeShade="7F"/>
      <w:sz w:val="20"/>
    </w:rPr>
  </w:style>
  <w:style w:type="character" w:customStyle="1" w:styleId="Heading8Char">
    <w:name w:val="Heading 8 Char"/>
    <w:basedOn w:val="DefaultParagraphFont"/>
    <w:link w:val="Heading8"/>
    <w:uiPriority w:val="9"/>
    <w:semiHidden/>
    <w:rsid w:val="00D412A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412A7"/>
    <w:rPr>
      <w:rFonts w:asciiTheme="majorHAnsi" w:eastAsiaTheme="majorEastAsia" w:hAnsiTheme="majorHAnsi" w:cstheme="majorBidi"/>
      <w:i/>
      <w:iCs/>
      <w:color w:val="272727" w:themeColor="text1" w:themeTint="D8"/>
      <w:sz w:val="21"/>
      <w:szCs w:val="21"/>
    </w:rPr>
  </w:style>
  <w:style w:type="paragraph" w:customStyle="1" w:styleId="CaptionTable">
    <w:name w:val="Caption Table"/>
    <w:basedOn w:val="Caption"/>
    <w:qFormat/>
    <w:rsid w:val="00B8241E"/>
    <w:pPr>
      <w:spacing w:before="240" w:after="0"/>
      <w:ind w:firstLine="284"/>
    </w:pPr>
    <w:rPr>
      <w:rFonts w:cstheme="minorHAnsi"/>
      <w:sz w:val="16"/>
    </w:rPr>
  </w:style>
  <w:style w:type="paragraph" w:customStyle="1" w:styleId="CaptionFigures">
    <w:name w:val="Caption Figures"/>
    <w:basedOn w:val="CaptionTable"/>
    <w:qFormat/>
    <w:rsid w:val="00812F54"/>
    <w:pPr>
      <w:spacing w:before="120" w:after="240"/>
    </w:pPr>
  </w:style>
  <w:style w:type="paragraph" w:styleId="FootnoteText">
    <w:name w:val="footnote text"/>
    <w:basedOn w:val="Normal"/>
    <w:link w:val="FootnoteTextChar"/>
    <w:uiPriority w:val="99"/>
    <w:semiHidden/>
    <w:unhideWhenUsed/>
    <w:rsid w:val="00AB5660"/>
    <w:pPr>
      <w:spacing w:before="0"/>
    </w:pPr>
    <w:rPr>
      <w:szCs w:val="20"/>
    </w:rPr>
  </w:style>
  <w:style w:type="character" w:customStyle="1" w:styleId="FootnoteTextChar">
    <w:name w:val="Footnote Text Char"/>
    <w:basedOn w:val="DefaultParagraphFont"/>
    <w:link w:val="FootnoteText"/>
    <w:uiPriority w:val="99"/>
    <w:semiHidden/>
    <w:rsid w:val="00AB5660"/>
    <w:rPr>
      <w:sz w:val="20"/>
      <w:szCs w:val="20"/>
    </w:rPr>
  </w:style>
  <w:style w:type="character" w:styleId="FootnoteReference">
    <w:name w:val="footnote reference"/>
    <w:basedOn w:val="DefaultParagraphFont"/>
    <w:uiPriority w:val="99"/>
    <w:semiHidden/>
    <w:unhideWhenUsed/>
    <w:rsid w:val="00AB5660"/>
    <w:rPr>
      <w:vertAlign w:val="superscript"/>
    </w:rPr>
  </w:style>
  <w:style w:type="character" w:styleId="EndnoteReference">
    <w:name w:val="endnote reference"/>
    <w:basedOn w:val="DefaultParagraphFont"/>
    <w:uiPriority w:val="99"/>
    <w:semiHidden/>
    <w:unhideWhenUsed/>
    <w:rsid w:val="00F85CFA"/>
    <w:rPr>
      <w:vertAlign w:val="superscript"/>
    </w:rPr>
  </w:style>
  <w:style w:type="paragraph" w:customStyle="1" w:styleId="TableText">
    <w:name w:val="Table Text"/>
    <w:basedOn w:val="Normal"/>
    <w:qFormat/>
    <w:rsid w:val="00EF0A95"/>
    <w:pPr>
      <w:keepNext/>
      <w:framePr w:hSpace="181" w:wrap="around" w:vAnchor="page" w:hAnchor="margin" w:y="2937"/>
      <w:spacing w:after="60"/>
      <w:ind w:firstLine="0"/>
      <w:suppressOverlap/>
    </w:pPr>
    <w:rPr>
      <w:rFonts w:cstheme="minorHAnsi"/>
      <w:bCs/>
      <w:sz w:val="16"/>
      <w:szCs w:val="16"/>
    </w:rPr>
  </w:style>
  <w:style w:type="character" w:customStyle="1" w:styleId="discussion-level-1">
    <w:name w:val="discussion-level-1"/>
    <w:basedOn w:val="DefaultParagraphFont"/>
    <w:rsid w:val="00C838FE"/>
  </w:style>
  <w:style w:type="paragraph" w:styleId="NormalWeb">
    <w:name w:val="Normal (Web)"/>
    <w:basedOn w:val="Normal"/>
    <w:uiPriority w:val="99"/>
    <w:semiHidden/>
    <w:unhideWhenUsed/>
    <w:rsid w:val="00BF764D"/>
    <w:rPr>
      <w:rFonts w:ascii="Times New Roman" w:hAnsi="Times New Roman" w:cs="Times New Roman"/>
      <w:sz w:val="24"/>
      <w:szCs w:val="24"/>
    </w:rPr>
  </w:style>
  <w:style w:type="character" w:styleId="PlaceholderText">
    <w:name w:val="Placeholder Text"/>
    <w:basedOn w:val="DefaultParagraphFont"/>
    <w:uiPriority w:val="99"/>
    <w:semiHidden/>
    <w:rsid w:val="004C7E98"/>
    <w:rPr>
      <w:color w:val="808080"/>
    </w:rPr>
  </w:style>
  <w:style w:type="paragraph" w:customStyle="1" w:styleId="Tablecaptions">
    <w:name w:val="Table captions"/>
    <w:basedOn w:val="Normal"/>
    <w:qFormat/>
    <w:rsid w:val="00E028FA"/>
    <w:pPr>
      <w:pBdr>
        <w:top w:val="nil"/>
        <w:left w:val="nil"/>
        <w:bottom w:val="nil"/>
        <w:right w:val="nil"/>
        <w:between w:val="nil"/>
      </w:pBdr>
      <w:spacing w:before="240" w:after="60"/>
    </w:pPr>
    <w:rPr>
      <w:rFonts w:ascii="Calibri" w:eastAsia="Calibri" w:hAnsi="Calibri" w:cs="Calibri"/>
      <w:color w:val="000000"/>
      <w:sz w:val="16"/>
      <w:szCs w:val="16"/>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2391">
      <w:bodyDiv w:val="1"/>
      <w:marLeft w:val="0"/>
      <w:marRight w:val="0"/>
      <w:marTop w:val="0"/>
      <w:marBottom w:val="0"/>
      <w:divBdr>
        <w:top w:val="none" w:sz="0" w:space="0" w:color="auto"/>
        <w:left w:val="none" w:sz="0" w:space="0" w:color="auto"/>
        <w:bottom w:val="none" w:sz="0" w:space="0" w:color="auto"/>
        <w:right w:val="none" w:sz="0" w:space="0" w:color="auto"/>
      </w:divBdr>
      <w:divsChild>
        <w:div w:id="283006944">
          <w:marLeft w:val="480"/>
          <w:marRight w:val="0"/>
          <w:marTop w:val="0"/>
          <w:marBottom w:val="0"/>
          <w:divBdr>
            <w:top w:val="none" w:sz="0" w:space="0" w:color="auto"/>
            <w:left w:val="none" w:sz="0" w:space="0" w:color="auto"/>
            <w:bottom w:val="none" w:sz="0" w:space="0" w:color="auto"/>
            <w:right w:val="none" w:sz="0" w:space="0" w:color="auto"/>
          </w:divBdr>
        </w:div>
        <w:div w:id="445387480">
          <w:marLeft w:val="480"/>
          <w:marRight w:val="0"/>
          <w:marTop w:val="0"/>
          <w:marBottom w:val="0"/>
          <w:divBdr>
            <w:top w:val="none" w:sz="0" w:space="0" w:color="auto"/>
            <w:left w:val="none" w:sz="0" w:space="0" w:color="auto"/>
            <w:bottom w:val="none" w:sz="0" w:space="0" w:color="auto"/>
            <w:right w:val="none" w:sz="0" w:space="0" w:color="auto"/>
          </w:divBdr>
        </w:div>
        <w:div w:id="796415294">
          <w:marLeft w:val="480"/>
          <w:marRight w:val="0"/>
          <w:marTop w:val="0"/>
          <w:marBottom w:val="0"/>
          <w:divBdr>
            <w:top w:val="none" w:sz="0" w:space="0" w:color="auto"/>
            <w:left w:val="none" w:sz="0" w:space="0" w:color="auto"/>
            <w:bottom w:val="none" w:sz="0" w:space="0" w:color="auto"/>
            <w:right w:val="none" w:sz="0" w:space="0" w:color="auto"/>
          </w:divBdr>
        </w:div>
        <w:div w:id="810514527">
          <w:marLeft w:val="480"/>
          <w:marRight w:val="0"/>
          <w:marTop w:val="0"/>
          <w:marBottom w:val="0"/>
          <w:divBdr>
            <w:top w:val="none" w:sz="0" w:space="0" w:color="auto"/>
            <w:left w:val="none" w:sz="0" w:space="0" w:color="auto"/>
            <w:bottom w:val="none" w:sz="0" w:space="0" w:color="auto"/>
            <w:right w:val="none" w:sz="0" w:space="0" w:color="auto"/>
          </w:divBdr>
        </w:div>
        <w:div w:id="1057128176">
          <w:marLeft w:val="480"/>
          <w:marRight w:val="0"/>
          <w:marTop w:val="0"/>
          <w:marBottom w:val="0"/>
          <w:divBdr>
            <w:top w:val="none" w:sz="0" w:space="0" w:color="auto"/>
            <w:left w:val="none" w:sz="0" w:space="0" w:color="auto"/>
            <w:bottom w:val="none" w:sz="0" w:space="0" w:color="auto"/>
            <w:right w:val="none" w:sz="0" w:space="0" w:color="auto"/>
          </w:divBdr>
        </w:div>
        <w:div w:id="1197499742">
          <w:marLeft w:val="480"/>
          <w:marRight w:val="0"/>
          <w:marTop w:val="0"/>
          <w:marBottom w:val="0"/>
          <w:divBdr>
            <w:top w:val="none" w:sz="0" w:space="0" w:color="auto"/>
            <w:left w:val="none" w:sz="0" w:space="0" w:color="auto"/>
            <w:bottom w:val="none" w:sz="0" w:space="0" w:color="auto"/>
            <w:right w:val="none" w:sz="0" w:space="0" w:color="auto"/>
          </w:divBdr>
        </w:div>
        <w:div w:id="1290622411">
          <w:marLeft w:val="480"/>
          <w:marRight w:val="0"/>
          <w:marTop w:val="0"/>
          <w:marBottom w:val="0"/>
          <w:divBdr>
            <w:top w:val="none" w:sz="0" w:space="0" w:color="auto"/>
            <w:left w:val="none" w:sz="0" w:space="0" w:color="auto"/>
            <w:bottom w:val="none" w:sz="0" w:space="0" w:color="auto"/>
            <w:right w:val="none" w:sz="0" w:space="0" w:color="auto"/>
          </w:divBdr>
        </w:div>
        <w:div w:id="1324242178">
          <w:marLeft w:val="480"/>
          <w:marRight w:val="0"/>
          <w:marTop w:val="0"/>
          <w:marBottom w:val="0"/>
          <w:divBdr>
            <w:top w:val="none" w:sz="0" w:space="0" w:color="auto"/>
            <w:left w:val="none" w:sz="0" w:space="0" w:color="auto"/>
            <w:bottom w:val="none" w:sz="0" w:space="0" w:color="auto"/>
            <w:right w:val="none" w:sz="0" w:space="0" w:color="auto"/>
          </w:divBdr>
        </w:div>
        <w:div w:id="1348097618">
          <w:marLeft w:val="480"/>
          <w:marRight w:val="0"/>
          <w:marTop w:val="0"/>
          <w:marBottom w:val="0"/>
          <w:divBdr>
            <w:top w:val="none" w:sz="0" w:space="0" w:color="auto"/>
            <w:left w:val="none" w:sz="0" w:space="0" w:color="auto"/>
            <w:bottom w:val="none" w:sz="0" w:space="0" w:color="auto"/>
            <w:right w:val="none" w:sz="0" w:space="0" w:color="auto"/>
          </w:divBdr>
        </w:div>
        <w:div w:id="1357272581">
          <w:marLeft w:val="480"/>
          <w:marRight w:val="0"/>
          <w:marTop w:val="0"/>
          <w:marBottom w:val="0"/>
          <w:divBdr>
            <w:top w:val="none" w:sz="0" w:space="0" w:color="auto"/>
            <w:left w:val="none" w:sz="0" w:space="0" w:color="auto"/>
            <w:bottom w:val="none" w:sz="0" w:space="0" w:color="auto"/>
            <w:right w:val="none" w:sz="0" w:space="0" w:color="auto"/>
          </w:divBdr>
        </w:div>
        <w:div w:id="1440878836">
          <w:marLeft w:val="480"/>
          <w:marRight w:val="0"/>
          <w:marTop w:val="0"/>
          <w:marBottom w:val="0"/>
          <w:divBdr>
            <w:top w:val="none" w:sz="0" w:space="0" w:color="auto"/>
            <w:left w:val="none" w:sz="0" w:space="0" w:color="auto"/>
            <w:bottom w:val="none" w:sz="0" w:space="0" w:color="auto"/>
            <w:right w:val="none" w:sz="0" w:space="0" w:color="auto"/>
          </w:divBdr>
        </w:div>
        <w:div w:id="1448894195">
          <w:marLeft w:val="480"/>
          <w:marRight w:val="0"/>
          <w:marTop w:val="0"/>
          <w:marBottom w:val="0"/>
          <w:divBdr>
            <w:top w:val="none" w:sz="0" w:space="0" w:color="auto"/>
            <w:left w:val="none" w:sz="0" w:space="0" w:color="auto"/>
            <w:bottom w:val="none" w:sz="0" w:space="0" w:color="auto"/>
            <w:right w:val="none" w:sz="0" w:space="0" w:color="auto"/>
          </w:divBdr>
        </w:div>
        <w:div w:id="1451631930">
          <w:marLeft w:val="480"/>
          <w:marRight w:val="0"/>
          <w:marTop w:val="0"/>
          <w:marBottom w:val="0"/>
          <w:divBdr>
            <w:top w:val="none" w:sz="0" w:space="0" w:color="auto"/>
            <w:left w:val="none" w:sz="0" w:space="0" w:color="auto"/>
            <w:bottom w:val="none" w:sz="0" w:space="0" w:color="auto"/>
            <w:right w:val="none" w:sz="0" w:space="0" w:color="auto"/>
          </w:divBdr>
        </w:div>
        <w:div w:id="1881434018">
          <w:marLeft w:val="480"/>
          <w:marRight w:val="0"/>
          <w:marTop w:val="0"/>
          <w:marBottom w:val="0"/>
          <w:divBdr>
            <w:top w:val="none" w:sz="0" w:space="0" w:color="auto"/>
            <w:left w:val="none" w:sz="0" w:space="0" w:color="auto"/>
            <w:bottom w:val="none" w:sz="0" w:space="0" w:color="auto"/>
            <w:right w:val="none" w:sz="0" w:space="0" w:color="auto"/>
          </w:divBdr>
        </w:div>
        <w:div w:id="1939672378">
          <w:marLeft w:val="480"/>
          <w:marRight w:val="0"/>
          <w:marTop w:val="0"/>
          <w:marBottom w:val="0"/>
          <w:divBdr>
            <w:top w:val="none" w:sz="0" w:space="0" w:color="auto"/>
            <w:left w:val="none" w:sz="0" w:space="0" w:color="auto"/>
            <w:bottom w:val="none" w:sz="0" w:space="0" w:color="auto"/>
            <w:right w:val="none" w:sz="0" w:space="0" w:color="auto"/>
          </w:divBdr>
        </w:div>
        <w:div w:id="1944533905">
          <w:marLeft w:val="480"/>
          <w:marRight w:val="0"/>
          <w:marTop w:val="0"/>
          <w:marBottom w:val="0"/>
          <w:divBdr>
            <w:top w:val="none" w:sz="0" w:space="0" w:color="auto"/>
            <w:left w:val="none" w:sz="0" w:space="0" w:color="auto"/>
            <w:bottom w:val="none" w:sz="0" w:space="0" w:color="auto"/>
            <w:right w:val="none" w:sz="0" w:space="0" w:color="auto"/>
          </w:divBdr>
        </w:div>
        <w:div w:id="1987587479">
          <w:marLeft w:val="480"/>
          <w:marRight w:val="0"/>
          <w:marTop w:val="0"/>
          <w:marBottom w:val="0"/>
          <w:divBdr>
            <w:top w:val="none" w:sz="0" w:space="0" w:color="auto"/>
            <w:left w:val="none" w:sz="0" w:space="0" w:color="auto"/>
            <w:bottom w:val="none" w:sz="0" w:space="0" w:color="auto"/>
            <w:right w:val="none" w:sz="0" w:space="0" w:color="auto"/>
          </w:divBdr>
        </w:div>
        <w:div w:id="2009019790">
          <w:marLeft w:val="480"/>
          <w:marRight w:val="0"/>
          <w:marTop w:val="0"/>
          <w:marBottom w:val="0"/>
          <w:divBdr>
            <w:top w:val="none" w:sz="0" w:space="0" w:color="auto"/>
            <w:left w:val="none" w:sz="0" w:space="0" w:color="auto"/>
            <w:bottom w:val="none" w:sz="0" w:space="0" w:color="auto"/>
            <w:right w:val="none" w:sz="0" w:space="0" w:color="auto"/>
          </w:divBdr>
        </w:div>
        <w:div w:id="2053310851">
          <w:marLeft w:val="480"/>
          <w:marRight w:val="0"/>
          <w:marTop w:val="0"/>
          <w:marBottom w:val="0"/>
          <w:divBdr>
            <w:top w:val="none" w:sz="0" w:space="0" w:color="auto"/>
            <w:left w:val="none" w:sz="0" w:space="0" w:color="auto"/>
            <w:bottom w:val="none" w:sz="0" w:space="0" w:color="auto"/>
            <w:right w:val="none" w:sz="0" w:space="0" w:color="auto"/>
          </w:divBdr>
        </w:div>
        <w:div w:id="2057969898">
          <w:marLeft w:val="480"/>
          <w:marRight w:val="0"/>
          <w:marTop w:val="0"/>
          <w:marBottom w:val="0"/>
          <w:divBdr>
            <w:top w:val="none" w:sz="0" w:space="0" w:color="auto"/>
            <w:left w:val="none" w:sz="0" w:space="0" w:color="auto"/>
            <w:bottom w:val="none" w:sz="0" w:space="0" w:color="auto"/>
            <w:right w:val="none" w:sz="0" w:space="0" w:color="auto"/>
          </w:divBdr>
        </w:div>
        <w:div w:id="2137483864">
          <w:marLeft w:val="480"/>
          <w:marRight w:val="0"/>
          <w:marTop w:val="0"/>
          <w:marBottom w:val="0"/>
          <w:divBdr>
            <w:top w:val="none" w:sz="0" w:space="0" w:color="auto"/>
            <w:left w:val="none" w:sz="0" w:space="0" w:color="auto"/>
            <w:bottom w:val="none" w:sz="0" w:space="0" w:color="auto"/>
            <w:right w:val="none" w:sz="0" w:space="0" w:color="auto"/>
          </w:divBdr>
        </w:div>
      </w:divsChild>
    </w:div>
    <w:div w:id="1976851">
      <w:bodyDiv w:val="1"/>
      <w:marLeft w:val="0"/>
      <w:marRight w:val="0"/>
      <w:marTop w:val="0"/>
      <w:marBottom w:val="0"/>
      <w:divBdr>
        <w:top w:val="none" w:sz="0" w:space="0" w:color="auto"/>
        <w:left w:val="none" w:sz="0" w:space="0" w:color="auto"/>
        <w:bottom w:val="none" w:sz="0" w:space="0" w:color="auto"/>
        <w:right w:val="none" w:sz="0" w:space="0" w:color="auto"/>
      </w:divBdr>
    </w:div>
    <w:div w:id="5791887">
      <w:bodyDiv w:val="1"/>
      <w:marLeft w:val="0"/>
      <w:marRight w:val="0"/>
      <w:marTop w:val="0"/>
      <w:marBottom w:val="0"/>
      <w:divBdr>
        <w:top w:val="none" w:sz="0" w:space="0" w:color="auto"/>
        <w:left w:val="none" w:sz="0" w:space="0" w:color="auto"/>
        <w:bottom w:val="none" w:sz="0" w:space="0" w:color="auto"/>
        <w:right w:val="none" w:sz="0" w:space="0" w:color="auto"/>
      </w:divBdr>
    </w:div>
    <w:div w:id="8264156">
      <w:bodyDiv w:val="1"/>
      <w:marLeft w:val="0"/>
      <w:marRight w:val="0"/>
      <w:marTop w:val="0"/>
      <w:marBottom w:val="0"/>
      <w:divBdr>
        <w:top w:val="none" w:sz="0" w:space="0" w:color="auto"/>
        <w:left w:val="none" w:sz="0" w:space="0" w:color="auto"/>
        <w:bottom w:val="none" w:sz="0" w:space="0" w:color="auto"/>
        <w:right w:val="none" w:sz="0" w:space="0" w:color="auto"/>
      </w:divBdr>
      <w:divsChild>
        <w:div w:id="157814552">
          <w:marLeft w:val="480"/>
          <w:marRight w:val="0"/>
          <w:marTop w:val="0"/>
          <w:marBottom w:val="0"/>
          <w:divBdr>
            <w:top w:val="none" w:sz="0" w:space="0" w:color="auto"/>
            <w:left w:val="none" w:sz="0" w:space="0" w:color="auto"/>
            <w:bottom w:val="none" w:sz="0" w:space="0" w:color="auto"/>
            <w:right w:val="none" w:sz="0" w:space="0" w:color="auto"/>
          </w:divBdr>
        </w:div>
        <w:div w:id="233902494">
          <w:marLeft w:val="480"/>
          <w:marRight w:val="0"/>
          <w:marTop w:val="0"/>
          <w:marBottom w:val="0"/>
          <w:divBdr>
            <w:top w:val="none" w:sz="0" w:space="0" w:color="auto"/>
            <w:left w:val="none" w:sz="0" w:space="0" w:color="auto"/>
            <w:bottom w:val="none" w:sz="0" w:space="0" w:color="auto"/>
            <w:right w:val="none" w:sz="0" w:space="0" w:color="auto"/>
          </w:divBdr>
        </w:div>
        <w:div w:id="298732071">
          <w:marLeft w:val="480"/>
          <w:marRight w:val="0"/>
          <w:marTop w:val="0"/>
          <w:marBottom w:val="0"/>
          <w:divBdr>
            <w:top w:val="none" w:sz="0" w:space="0" w:color="auto"/>
            <w:left w:val="none" w:sz="0" w:space="0" w:color="auto"/>
            <w:bottom w:val="none" w:sz="0" w:space="0" w:color="auto"/>
            <w:right w:val="none" w:sz="0" w:space="0" w:color="auto"/>
          </w:divBdr>
        </w:div>
        <w:div w:id="309868583">
          <w:marLeft w:val="480"/>
          <w:marRight w:val="0"/>
          <w:marTop w:val="0"/>
          <w:marBottom w:val="0"/>
          <w:divBdr>
            <w:top w:val="none" w:sz="0" w:space="0" w:color="auto"/>
            <w:left w:val="none" w:sz="0" w:space="0" w:color="auto"/>
            <w:bottom w:val="none" w:sz="0" w:space="0" w:color="auto"/>
            <w:right w:val="none" w:sz="0" w:space="0" w:color="auto"/>
          </w:divBdr>
        </w:div>
        <w:div w:id="596717616">
          <w:marLeft w:val="480"/>
          <w:marRight w:val="0"/>
          <w:marTop w:val="0"/>
          <w:marBottom w:val="0"/>
          <w:divBdr>
            <w:top w:val="none" w:sz="0" w:space="0" w:color="auto"/>
            <w:left w:val="none" w:sz="0" w:space="0" w:color="auto"/>
            <w:bottom w:val="none" w:sz="0" w:space="0" w:color="auto"/>
            <w:right w:val="none" w:sz="0" w:space="0" w:color="auto"/>
          </w:divBdr>
        </w:div>
        <w:div w:id="736392773">
          <w:marLeft w:val="480"/>
          <w:marRight w:val="0"/>
          <w:marTop w:val="0"/>
          <w:marBottom w:val="0"/>
          <w:divBdr>
            <w:top w:val="none" w:sz="0" w:space="0" w:color="auto"/>
            <w:left w:val="none" w:sz="0" w:space="0" w:color="auto"/>
            <w:bottom w:val="none" w:sz="0" w:space="0" w:color="auto"/>
            <w:right w:val="none" w:sz="0" w:space="0" w:color="auto"/>
          </w:divBdr>
        </w:div>
        <w:div w:id="783113565">
          <w:marLeft w:val="480"/>
          <w:marRight w:val="0"/>
          <w:marTop w:val="0"/>
          <w:marBottom w:val="0"/>
          <w:divBdr>
            <w:top w:val="none" w:sz="0" w:space="0" w:color="auto"/>
            <w:left w:val="none" w:sz="0" w:space="0" w:color="auto"/>
            <w:bottom w:val="none" w:sz="0" w:space="0" w:color="auto"/>
            <w:right w:val="none" w:sz="0" w:space="0" w:color="auto"/>
          </w:divBdr>
        </w:div>
        <w:div w:id="1009480255">
          <w:marLeft w:val="480"/>
          <w:marRight w:val="0"/>
          <w:marTop w:val="0"/>
          <w:marBottom w:val="0"/>
          <w:divBdr>
            <w:top w:val="none" w:sz="0" w:space="0" w:color="auto"/>
            <w:left w:val="none" w:sz="0" w:space="0" w:color="auto"/>
            <w:bottom w:val="none" w:sz="0" w:space="0" w:color="auto"/>
            <w:right w:val="none" w:sz="0" w:space="0" w:color="auto"/>
          </w:divBdr>
        </w:div>
        <w:div w:id="1009602139">
          <w:marLeft w:val="480"/>
          <w:marRight w:val="0"/>
          <w:marTop w:val="0"/>
          <w:marBottom w:val="0"/>
          <w:divBdr>
            <w:top w:val="none" w:sz="0" w:space="0" w:color="auto"/>
            <w:left w:val="none" w:sz="0" w:space="0" w:color="auto"/>
            <w:bottom w:val="none" w:sz="0" w:space="0" w:color="auto"/>
            <w:right w:val="none" w:sz="0" w:space="0" w:color="auto"/>
          </w:divBdr>
        </w:div>
        <w:div w:id="1089155344">
          <w:marLeft w:val="480"/>
          <w:marRight w:val="0"/>
          <w:marTop w:val="0"/>
          <w:marBottom w:val="0"/>
          <w:divBdr>
            <w:top w:val="none" w:sz="0" w:space="0" w:color="auto"/>
            <w:left w:val="none" w:sz="0" w:space="0" w:color="auto"/>
            <w:bottom w:val="none" w:sz="0" w:space="0" w:color="auto"/>
            <w:right w:val="none" w:sz="0" w:space="0" w:color="auto"/>
          </w:divBdr>
        </w:div>
        <w:div w:id="1205406110">
          <w:marLeft w:val="480"/>
          <w:marRight w:val="0"/>
          <w:marTop w:val="0"/>
          <w:marBottom w:val="0"/>
          <w:divBdr>
            <w:top w:val="none" w:sz="0" w:space="0" w:color="auto"/>
            <w:left w:val="none" w:sz="0" w:space="0" w:color="auto"/>
            <w:bottom w:val="none" w:sz="0" w:space="0" w:color="auto"/>
            <w:right w:val="none" w:sz="0" w:space="0" w:color="auto"/>
          </w:divBdr>
        </w:div>
        <w:div w:id="1271475856">
          <w:marLeft w:val="480"/>
          <w:marRight w:val="0"/>
          <w:marTop w:val="0"/>
          <w:marBottom w:val="0"/>
          <w:divBdr>
            <w:top w:val="none" w:sz="0" w:space="0" w:color="auto"/>
            <w:left w:val="none" w:sz="0" w:space="0" w:color="auto"/>
            <w:bottom w:val="none" w:sz="0" w:space="0" w:color="auto"/>
            <w:right w:val="none" w:sz="0" w:space="0" w:color="auto"/>
          </w:divBdr>
        </w:div>
        <w:div w:id="1314793888">
          <w:marLeft w:val="480"/>
          <w:marRight w:val="0"/>
          <w:marTop w:val="0"/>
          <w:marBottom w:val="0"/>
          <w:divBdr>
            <w:top w:val="none" w:sz="0" w:space="0" w:color="auto"/>
            <w:left w:val="none" w:sz="0" w:space="0" w:color="auto"/>
            <w:bottom w:val="none" w:sz="0" w:space="0" w:color="auto"/>
            <w:right w:val="none" w:sz="0" w:space="0" w:color="auto"/>
          </w:divBdr>
        </w:div>
        <w:div w:id="1320891241">
          <w:marLeft w:val="480"/>
          <w:marRight w:val="0"/>
          <w:marTop w:val="0"/>
          <w:marBottom w:val="0"/>
          <w:divBdr>
            <w:top w:val="none" w:sz="0" w:space="0" w:color="auto"/>
            <w:left w:val="none" w:sz="0" w:space="0" w:color="auto"/>
            <w:bottom w:val="none" w:sz="0" w:space="0" w:color="auto"/>
            <w:right w:val="none" w:sz="0" w:space="0" w:color="auto"/>
          </w:divBdr>
        </w:div>
        <w:div w:id="1393045615">
          <w:marLeft w:val="480"/>
          <w:marRight w:val="0"/>
          <w:marTop w:val="0"/>
          <w:marBottom w:val="0"/>
          <w:divBdr>
            <w:top w:val="none" w:sz="0" w:space="0" w:color="auto"/>
            <w:left w:val="none" w:sz="0" w:space="0" w:color="auto"/>
            <w:bottom w:val="none" w:sz="0" w:space="0" w:color="auto"/>
            <w:right w:val="none" w:sz="0" w:space="0" w:color="auto"/>
          </w:divBdr>
        </w:div>
        <w:div w:id="1453742739">
          <w:marLeft w:val="480"/>
          <w:marRight w:val="0"/>
          <w:marTop w:val="0"/>
          <w:marBottom w:val="0"/>
          <w:divBdr>
            <w:top w:val="none" w:sz="0" w:space="0" w:color="auto"/>
            <w:left w:val="none" w:sz="0" w:space="0" w:color="auto"/>
            <w:bottom w:val="none" w:sz="0" w:space="0" w:color="auto"/>
            <w:right w:val="none" w:sz="0" w:space="0" w:color="auto"/>
          </w:divBdr>
        </w:div>
        <w:div w:id="1510171379">
          <w:marLeft w:val="480"/>
          <w:marRight w:val="0"/>
          <w:marTop w:val="0"/>
          <w:marBottom w:val="0"/>
          <w:divBdr>
            <w:top w:val="none" w:sz="0" w:space="0" w:color="auto"/>
            <w:left w:val="none" w:sz="0" w:space="0" w:color="auto"/>
            <w:bottom w:val="none" w:sz="0" w:space="0" w:color="auto"/>
            <w:right w:val="none" w:sz="0" w:space="0" w:color="auto"/>
          </w:divBdr>
        </w:div>
        <w:div w:id="1604415432">
          <w:marLeft w:val="480"/>
          <w:marRight w:val="0"/>
          <w:marTop w:val="0"/>
          <w:marBottom w:val="0"/>
          <w:divBdr>
            <w:top w:val="none" w:sz="0" w:space="0" w:color="auto"/>
            <w:left w:val="none" w:sz="0" w:space="0" w:color="auto"/>
            <w:bottom w:val="none" w:sz="0" w:space="0" w:color="auto"/>
            <w:right w:val="none" w:sz="0" w:space="0" w:color="auto"/>
          </w:divBdr>
        </w:div>
        <w:div w:id="1907837522">
          <w:marLeft w:val="480"/>
          <w:marRight w:val="0"/>
          <w:marTop w:val="0"/>
          <w:marBottom w:val="0"/>
          <w:divBdr>
            <w:top w:val="none" w:sz="0" w:space="0" w:color="auto"/>
            <w:left w:val="none" w:sz="0" w:space="0" w:color="auto"/>
            <w:bottom w:val="none" w:sz="0" w:space="0" w:color="auto"/>
            <w:right w:val="none" w:sz="0" w:space="0" w:color="auto"/>
          </w:divBdr>
        </w:div>
        <w:div w:id="2106343339">
          <w:marLeft w:val="480"/>
          <w:marRight w:val="0"/>
          <w:marTop w:val="0"/>
          <w:marBottom w:val="0"/>
          <w:divBdr>
            <w:top w:val="none" w:sz="0" w:space="0" w:color="auto"/>
            <w:left w:val="none" w:sz="0" w:space="0" w:color="auto"/>
            <w:bottom w:val="none" w:sz="0" w:space="0" w:color="auto"/>
            <w:right w:val="none" w:sz="0" w:space="0" w:color="auto"/>
          </w:divBdr>
        </w:div>
      </w:divsChild>
    </w:div>
    <w:div w:id="17053199">
      <w:bodyDiv w:val="1"/>
      <w:marLeft w:val="0"/>
      <w:marRight w:val="0"/>
      <w:marTop w:val="0"/>
      <w:marBottom w:val="0"/>
      <w:divBdr>
        <w:top w:val="none" w:sz="0" w:space="0" w:color="auto"/>
        <w:left w:val="none" w:sz="0" w:space="0" w:color="auto"/>
        <w:bottom w:val="none" w:sz="0" w:space="0" w:color="auto"/>
        <w:right w:val="none" w:sz="0" w:space="0" w:color="auto"/>
      </w:divBdr>
    </w:div>
    <w:div w:id="23596972">
      <w:bodyDiv w:val="1"/>
      <w:marLeft w:val="0"/>
      <w:marRight w:val="0"/>
      <w:marTop w:val="0"/>
      <w:marBottom w:val="0"/>
      <w:divBdr>
        <w:top w:val="none" w:sz="0" w:space="0" w:color="auto"/>
        <w:left w:val="none" w:sz="0" w:space="0" w:color="auto"/>
        <w:bottom w:val="none" w:sz="0" w:space="0" w:color="auto"/>
        <w:right w:val="none" w:sz="0" w:space="0" w:color="auto"/>
      </w:divBdr>
    </w:div>
    <w:div w:id="24063011">
      <w:bodyDiv w:val="1"/>
      <w:marLeft w:val="0"/>
      <w:marRight w:val="0"/>
      <w:marTop w:val="0"/>
      <w:marBottom w:val="0"/>
      <w:divBdr>
        <w:top w:val="none" w:sz="0" w:space="0" w:color="auto"/>
        <w:left w:val="none" w:sz="0" w:space="0" w:color="auto"/>
        <w:bottom w:val="none" w:sz="0" w:space="0" w:color="auto"/>
        <w:right w:val="none" w:sz="0" w:space="0" w:color="auto"/>
      </w:divBdr>
    </w:div>
    <w:div w:id="28337297">
      <w:bodyDiv w:val="1"/>
      <w:marLeft w:val="0"/>
      <w:marRight w:val="0"/>
      <w:marTop w:val="0"/>
      <w:marBottom w:val="0"/>
      <w:divBdr>
        <w:top w:val="none" w:sz="0" w:space="0" w:color="auto"/>
        <w:left w:val="none" w:sz="0" w:space="0" w:color="auto"/>
        <w:bottom w:val="none" w:sz="0" w:space="0" w:color="auto"/>
        <w:right w:val="none" w:sz="0" w:space="0" w:color="auto"/>
      </w:divBdr>
    </w:div>
    <w:div w:id="35666236">
      <w:bodyDiv w:val="1"/>
      <w:marLeft w:val="0"/>
      <w:marRight w:val="0"/>
      <w:marTop w:val="0"/>
      <w:marBottom w:val="0"/>
      <w:divBdr>
        <w:top w:val="none" w:sz="0" w:space="0" w:color="auto"/>
        <w:left w:val="none" w:sz="0" w:space="0" w:color="auto"/>
        <w:bottom w:val="none" w:sz="0" w:space="0" w:color="auto"/>
        <w:right w:val="none" w:sz="0" w:space="0" w:color="auto"/>
      </w:divBdr>
      <w:divsChild>
        <w:div w:id="1855026836">
          <w:marLeft w:val="480"/>
          <w:marRight w:val="0"/>
          <w:marTop w:val="0"/>
          <w:marBottom w:val="0"/>
          <w:divBdr>
            <w:top w:val="none" w:sz="0" w:space="0" w:color="auto"/>
            <w:left w:val="none" w:sz="0" w:space="0" w:color="auto"/>
            <w:bottom w:val="none" w:sz="0" w:space="0" w:color="auto"/>
            <w:right w:val="none" w:sz="0" w:space="0" w:color="auto"/>
          </w:divBdr>
        </w:div>
        <w:div w:id="360936672">
          <w:marLeft w:val="480"/>
          <w:marRight w:val="0"/>
          <w:marTop w:val="0"/>
          <w:marBottom w:val="0"/>
          <w:divBdr>
            <w:top w:val="none" w:sz="0" w:space="0" w:color="auto"/>
            <w:left w:val="none" w:sz="0" w:space="0" w:color="auto"/>
            <w:bottom w:val="none" w:sz="0" w:space="0" w:color="auto"/>
            <w:right w:val="none" w:sz="0" w:space="0" w:color="auto"/>
          </w:divBdr>
        </w:div>
        <w:div w:id="957684565">
          <w:marLeft w:val="480"/>
          <w:marRight w:val="0"/>
          <w:marTop w:val="0"/>
          <w:marBottom w:val="0"/>
          <w:divBdr>
            <w:top w:val="none" w:sz="0" w:space="0" w:color="auto"/>
            <w:left w:val="none" w:sz="0" w:space="0" w:color="auto"/>
            <w:bottom w:val="none" w:sz="0" w:space="0" w:color="auto"/>
            <w:right w:val="none" w:sz="0" w:space="0" w:color="auto"/>
          </w:divBdr>
        </w:div>
        <w:div w:id="170220236">
          <w:marLeft w:val="480"/>
          <w:marRight w:val="0"/>
          <w:marTop w:val="0"/>
          <w:marBottom w:val="0"/>
          <w:divBdr>
            <w:top w:val="none" w:sz="0" w:space="0" w:color="auto"/>
            <w:left w:val="none" w:sz="0" w:space="0" w:color="auto"/>
            <w:bottom w:val="none" w:sz="0" w:space="0" w:color="auto"/>
            <w:right w:val="none" w:sz="0" w:space="0" w:color="auto"/>
          </w:divBdr>
        </w:div>
        <w:div w:id="675424203">
          <w:marLeft w:val="480"/>
          <w:marRight w:val="0"/>
          <w:marTop w:val="0"/>
          <w:marBottom w:val="0"/>
          <w:divBdr>
            <w:top w:val="none" w:sz="0" w:space="0" w:color="auto"/>
            <w:left w:val="none" w:sz="0" w:space="0" w:color="auto"/>
            <w:bottom w:val="none" w:sz="0" w:space="0" w:color="auto"/>
            <w:right w:val="none" w:sz="0" w:space="0" w:color="auto"/>
          </w:divBdr>
        </w:div>
        <w:div w:id="378285991">
          <w:marLeft w:val="480"/>
          <w:marRight w:val="0"/>
          <w:marTop w:val="0"/>
          <w:marBottom w:val="0"/>
          <w:divBdr>
            <w:top w:val="none" w:sz="0" w:space="0" w:color="auto"/>
            <w:left w:val="none" w:sz="0" w:space="0" w:color="auto"/>
            <w:bottom w:val="none" w:sz="0" w:space="0" w:color="auto"/>
            <w:right w:val="none" w:sz="0" w:space="0" w:color="auto"/>
          </w:divBdr>
        </w:div>
        <w:div w:id="4988752">
          <w:marLeft w:val="480"/>
          <w:marRight w:val="0"/>
          <w:marTop w:val="0"/>
          <w:marBottom w:val="0"/>
          <w:divBdr>
            <w:top w:val="none" w:sz="0" w:space="0" w:color="auto"/>
            <w:left w:val="none" w:sz="0" w:space="0" w:color="auto"/>
            <w:bottom w:val="none" w:sz="0" w:space="0" w:color="auto"/>
            <w:right w:val="none" w:sz="0" w:space="0" w:color="auto"/>
          </w:divBdr>
        </w:div>
        <w:div w:id="538011665">
          <w:marLeft w:val="480"/>
          <w:marRight w:val="0"/>
          <w:marTop w:val="0"/>
          <w:marBottom w:val="0"/>
          <w:divBdr>
            <w:top w:val="none" w:sz="0" w:space="0" w:color="auto"/>
            <w:left w:val="none" w:sz="0" w:space="0" w:color="auto"/>
            <w:bottom w:val="none" w:sz="0" w:space="0" w:color="auto"/>
            <w:right w:val="none" w:sz="0" w:space="0" w:color="auto"/>
          </w:divBdr>
        </w:div>
        <w:div w:id="835803277">
          <w:marLeft w:val="480"/>
          <w:marRight w:val="0"/>
          <w:marTop w:val="0"/>
          <w:marBottom w:val="0"/>
          <w:divBdr>
            <w:top w:val="none" w:sz="0" w:space="0" w:color="auto"/>
            <w:left w:val="none" w:sz="0" w:space="0" w:color="auto"/>
            <w:bottom w:val="none" w:sz="0" w:space="0" w:color="auto"/>
            <w:right w:val="none" w:sz="0" w:space="0" w:color="auto"/>
          </w:divBdr>
        </w:div>
        <w:div w:id="185098320">
          <w:marLeft w:val="480"/>
          <w:marRight w:val="0"/>
          <w:marTop w:val="0"/>
          <w:marBottom w:val="0"/>
          <w:divBdr>
            <w:top w:val="none" w:sz="0" w:space="0" w:color="auto"/>
            <w:left w:val="none" w:sz="0" w:space="0" w:color="auto"/>
            <w:bottom w:val="none" w:sz="0" w:space="0" w:color="auto"/>
            <w:right w:val="none" w:sz="0" w:space="0" w:color="auto"/>
          </w:divBdr>
        </w:div>
        <w:div w:id="1868786008">
          <w:marLeft w:val="480"/>
          <w:marRight w:val="0"/>
          <w:marTop w:val="0"/>
          <w:marBottom w:val="0"/>
          <w:divBdr>
            <w:top w:val="none" w:sz="0" w:space="0" w:color="auto"/>
            <w:left w:val="none" w:sz="0" w:space="0" w:color="auto"/>
            <w:bottom w:val="none" w:sz="0" w:space="0" w:color="auto"/>
            <w:right w:val="none" w:sz="0" w:space="0" w:color="auto"/>
          </w:divBdr>
        </w:div>
        <w:div w:id="1534926457">
          <w:marLeft w:val="480"/>
          <w:marRight w:val="0"/>
          <w:marTop w:val="0"/>
          <w:marBottom w:val="0"/>
          <w:divBdr>
            <w:top w:val="none" w:sz="0" w:space="0" w:color="auto"/>
            <w:left w:val="none" w:sz="0" w:space="0" w:color="auto"/>
            <w:bottom w:val="none" w:sz="0" w:space="0" w:color="auto"/>
            <w:right w:val="none" w:sz="0" w:space="0" w:color="auto"/>
          </w:divBdr>
        </w:div>
        <w:div w:id="1021584836">
          <w:marLeft w:val="480"/>
          <w:marRight w:val="0"/>
          <w:marTop w:val="0"/>
          <w:marBottom w:val="0"/>
          <w:divBdr>
            <w:top w:val="none" w:sz="0" w:space="0" w:color="auto"/>
            <w:left w:val="none" w:sz="0" w:space="0" w:color="auto"/>
            <w:bottom w:val="none" w:sz="0" w:space="0" w:color="auto"/>
            <w:right w:val="none" w:sz="0" w:space="0" w:color="auto"/>
          </w:divBdr>
        </w:div>
        <w:div w:id="1230113209">
          <w:marLeft w:val="480"/>
          <w:marRight w:val="0"/>
          <w:marTop w:val="0"/>
          <w:marBottom w:val="0"/>
          <w:divBdr>
            <w:top w:val="none" w:sz="0" w:space="0" w:color="auto"/>
            <w:left w:val="none" w:sz="0" w:space="0" w:color="auto"/>
            <w:bottom w:val="none" w:sz="0" w:space="0" w:color="auto"/>
            <w:right w:val="none" w:sz="0" w:space="0" w:color="auto"/>
          </w:divBdr>
        </w:div>
        <w:div w:id="1802772832">
          <w:marLeft w:val="480"/>
          <w:marRight w:val="0"/>
          <w:marTop w:val="0"/>
          <w:marBottom w:val="0"/>
          <w:divBdr>
            <w:top w:val="none" w:sz="0" w:space="0" w:color="auto"/>
            <w:left w:val="none" w:sz="0" w:space="0" w:color="auto"/>
            <w:bottom w:val="none" w:sz="0" w:space="0" w:color="auto"/>
            <w:right w:val="none" w:sz="0" w:space="0" w:color="auto"/>
          </w:divBdr>
        </w:div>
        <w:div w:id="1017077954">
          <w:marLeft w:val="480"/>
          <w:marRight w:val="0"/>
          <w:marTop w:val="0"/>
          <w:marBottom w:val="0"/>
          <w:divBdr>
            <w:top w:val="none" w:sz="0" w:space="0" w:color="auto"/>
            <w:left w:val="none" w:sz="0" w:space="0" w:color="auto"/>
            <w:bottom w:val="none" w:sz="0" w:space="0" w:color="auto"/>
            <w:right w:val="none" w:sz="0" w:space="0" w:color="auto"/>
          </w:divBdr>
        </w:div>
        <w:div w:id="1471745727">
          <w:marLeft w:val="480"/>
          <w:marRight w:val="0"/>
          <w:marTop w:val="0"/>
          <w:marBottom w:val="0"/>
          <w:divBdr>
            <w:top w:val="none" w:sz="0" w:space="0" w:color="auto"/>
            <w:left w:val="none" w:sz="0" w:space="0" w:color="auto"/>
            <w:bottom w:val="none" w:sz="0" w:space="0" w:color="auto"/>
            <w:right w:val="none" w:sz="0" w:space="0" w:color="auto"/>
          </w:divBdr>
        </w:div>
        <w:div w:id="937983236">
          <w:marLeft w:val="480"/>
          <w:marRight w:val="0"/>
          <w:marTop w:val="0"/>
          <w:marBottom w:val="0"/>
          <w:divBdr>
            <w:top w:val="none" w:sz="0" w:space="0" w:color="auto"/>
            <w:left w:val="none" w:sz="0" w:space="0" w:color="auto"/>
            <w:bottom w:val="none" w:sz="0" w:space="0" w:color="auto"/>
            <w:right w:val="none" w:sz="0" w:space="0" w:color="auto"/>
          </w:divBdr>
        </w:div>
        <w:div w:id="2066365693">
          <w:marLeft w:val="480"/>
          <w:marRight w:val="0"/>
          <w:marTop w:val="0"/>
          <w:marBottom w:val="0"/>
          <w:divBdr>
            <w:top w:val="none" w:sz="0" w:space="0" w:color="auto"/>
            <w:left w:val="none" w:sz="0" w:space="0" w:color="auto"/>
            <w:bottom w:val="none" w:sz="0" w:space="0" w:color="auto"/>
            <w:right w:val="none" w:sz="0" w:space="0" w:color="auto"/>
          </w:divBdr>
        </w:div>
        <w:div w:id="2017657349">
          <w:marLeft w:val="480"/>
          <w:marRight w:val="0"/>
          <w:marTop w:val="0"/>
          <w:marBottom w:val="0"/>
          <w:divBdr>
            <w:top w:val="none" w:sz="0" w:space="0" w:color="auto"/>
            <w:left w:val="none" w:sz="0" w:space="0" w:color="auto"/>
            <w:bottom w:val="none" w:sz="0" w:space="0" w:color="auto"/>
            <w:right w:val="none" w:sz="0" w:space="0" w:color="auto"/>
          </w:divBdr>
        </w:div>
        <w:div w:id="1567034000">
          <w:marLeft w:val="480"/>
          <w:marRight w:val="0"/>
          <w:marTop w:val="0"/>
          <w:marBottom w:val="0"/>
          <w:divBdr>
            <w:top w:val="none" w:sz="0" w:space="0" w:color="auto"/>
            <w:left w:val="none" w:sz="0" w:space="0" w:color="auto"/>
            <w:bottom w:val="none" w:sz="0" w:space="0" w:color="auto"/>
            <w:right w:val="none" w:sz="0" w:space="0" w:color="auto"/>
          </w:divBdr>
        </w:div>
        <w:div w:id="1319844623">
          <w:marLeft w:val="480"/>
          <w:marRight w:val="0"/>
          <w:marTop w:val="0"/>
          <w:marBottom w:val="0"/>
          <w:divBdr>
            <w:top w:val="none" w:sz="0" w:space="0" w:color="auto"/>
            <w:left w:val="none" w:sz="0" w:space="0" w:color="auto"/>
            <w:bottom w:val="none" w:sz="0" w:space="0" w:color="auto"/>
            <w:right w:val="none" w:sz="0" w:space="0" w:color="auto"/>
          </w:divBdr>
        </w:div>
      </w:divsChild>
    </w:div>
    <w:div w:id="38167895">
      <w:bodyDiv w:val="1"/>
      <w:marLeft w:val="0"/>
      <w:marRight w:val="0"/>
      <w:marTop w:val="0"/>
      <w:marBottom w:val="0"/>
      <w:divBdr>
        <w:top w:val="none" w:sz="0" w:space="0" w:color="auto"/>
        <w:left w:val="none" w:sz="0" w:space="0" w:color="auto"/>
        <w:bottom w:val="none" w:sz="0" w:space="0" w:color="auto"/>
        <w:right w:val="none" w:sz="0" w:space="0" w:color="auto"/>
      </w:divBdr>
    </w:div>
    <w:div w:id="42796536">
      <w:bodyDiv w:val="1"/>
      <w:marLeft w:val="0"/>
      <w:marRight w:val="0"/>
      <w:marTop w:val="0"/>
      <w:marBottom w:val="0"/>
      <w:divBdr>
        <w:top w:val="none" w:sz="0" w:space="0" w:color="auto"/>
        <w:left w:val="none" w:sz="0" w:space="0" w:color="auto"/>
        <w:bottom w:val="none" w:sz="0" w:space="0" w:color="auto"/>
        <w:right w:val="none" w:sz="0" w:space="0" w:color="auto"/>
      </w:divBdr>
    </w:div>
    <w:div w:id="44379443">
      <w:bodyDiv w:val="1"/>
      <w:marLeft w:val="0"/>
      <w:marRight w:val="0"/>
      <w:marTop w:val="0"/>
      <w:marBottom w:val="0"/>
      <w:divBdr>
        <w:top w:val="none" w:sz="0" w:space="0" w:color="auto"/>
        <w:left w:val="none" w:sz="0" w:space="0" w:color="auto"/>
        <w:bottom w:val="none" w:sz="0" w:space="0" w:color="auto"/>
        <w:right w:val="none" w:sz="0" w:space="0" w:color="auto"/>
      </w:divBdr>
      <w:divsChild>
        <w:div w:id="318077037">
          <w:marLeft w:val="480"/>
          <w:marRight w:val="0"/>
          <w:marTop w:val="0"/>
          <w:marBottom w:val="0"/>
          <w:divBdr>
            <w:top w:val="none" w:sz="0" w:space="0" w:color="auto"/>
            <w:left w:val="none" w:sz="0" w:space="0" w:color="auto"/>
            <w:bottom w:val="none" w:sz="0" w:space="0" w:color="auto"/>
            <w:right w:val="none" w:sz="0" w:space="0" w:color="auto"/>
          </w:divBdr>
        </w:div>
        <w:div w:id="585771048">
          <w:marLeft w:val="480"/>
          <w:marRight w:val="0"/>
          <w:marTop w:val="0"/>
          <w:marBottom w:val="0"/>
          <w:divBdr>
            <w:top w:val="none" w:sz="0" w:space="0" w:color="auto"/>
            <w:left w:val="none" w:sz="0" w:space="0" w:color="auto"/>
            <w:bottom w:val="none" w:sz="0" w:space="0" w:color="auto"/>
            <w:right w:val="none" w:sz="0" w:space="0" w:color="auto"/>
          </w:divBdr>
        </w:div>
        <w:div w:id="1037005051">
          <w:marLeft w:val="480"/>
          <w:marRight w:val="0"/>
          <w:marTop w:val="0"/>
          <w:marBottom w:val="0"/>
          <w:divBdr>
            <w:top w:val="none" w:sz="0" w:space="0" w:color="auto"/>
            <w:left w:val="none" w:sz="0" w:space="0" w:color="auto"/>
            <w:bottom w:val="none" w:sz="0" w:space="0" w:color="auto"/>
            <w:right w:val="none" w:sz="0" w:space="0" w:color="auto"/>
          </w:divBdr>
        </w:div>
        <w:div w:id="2066223047">
          <w:marLeft w:val="480"/>
          <w:marRight w:val="0"/>
          <w:marTop w:val="0"/>
          <w:marBottom w:val="0"/>
          <w:divBdr>
            <w:top w:val="none" w:sz="0" w:space="0" w:color="auto"/>
            <w:left w:val="none" w:sz="0" w:space="0" w:color="auto"/>
            <w:bottom w:val="none" w:sz="0" w:space="0" w:color="auto"/>
            <w:right w:val="none" w:sz="0" w:space="0" w:color="auto"/>
          </w:divBdr>
        </w:div>
        <w:div w:id="1692875492">
          <w:marLeft w:val="480"/>
          <w:marRight w:val="0"/>
          <w:marTop w:val="0"/>
          <w:marBottom w:val="0"/>
          <w:divBdr>
            <w:top w:val="none" w:sz="0" w:space="0" w:color="auto"/>
            <w:left w:val="none" w:sz="0" w:space="0" w:color="auto"/>
            <w:bottom w:val="none" w:sz="0" w:space="0" w:color="auto"/>
            <w:right w:val="none" w:sz="0" w:space="0" w:color="auto"/>
          </w:divBdr>
        </w:div>
        <w:div w:id="2072193954">
          <w:marLeft w:val="480"/>
          <w:marRight w:val="0"/>
          <w:marTop w:val="0"/>
          <w:marBottom w:val="0"/>
          <w:divBdr>
            <w:top w:val="none" w:sz="0" w:space="0" w:color="auto"/>
            <w:left w:val="none" w:sz="0" w:space="0" w:color="auto"/>
            <w:bottom w:val="none" w:sz="0" w:space="0" w:color="auto"/>
            <w:right w:val="none" w:sz="0" w:space="0" w:color="auto"/>
          </w:divBdr>
        </w:div>
        <w:div w:id="33117972">
          <w:marLeft w:val="480"/>
          <w:marRight w:val="0"/>
          <w:marTop w:val="0"/>
          <w:marBottom w:val="0"/>
          <w:divBdr>
            <w:top w:val="none" w:sz="0" w:space="0" w:color="auto"/>
            <w:left w:val="none" w:sz="0" w:space="0" w:color="auto"/>
            <w:bottom w:val="none" w:sz="0" w:space="0" w:color="auto"/>
            <w:right w:val="none" w:sz="0" w:space="0" w:color="auto"/>
          </w:divBdr>
        </w:div>
        <w:div w:id="1053768263">
          <w:marLeft w:val="480"/>
          <w:marRight w:val="0"/>
          <w:marTop w:val="0"/>
          <w:marBottom w:val="0"/>
          <w:divBdr>
            <w:top w:val="none" w:sz="0" w:space="0" w:color="auto"/>
            <w:left w:val="none" w:sz="0" w:space="0" w:color="auto"/>
            <w:bottom w:val="none" w:sz="0" w:space="0" w:color="auto"/>
            <w:right w:val="none" w:sz="0" w:space="0" w:color="auto"/>
          </w:divBdr>
        </w:div>
        <w:div w:id="713428510">
          <w:marLeft w:val="480"/>
          <w:marRight w:val="0"/>
          <w:marTop w:val="0"/>
          <w:marBottom w:val="0"/>
          <w:divBdr>
            <w:top w:val="none" w:sz="0" w:space="0" w:color="auto"/>
            <w:left w:val="none" w:sz="0" w:space="0" w:color="auto"/>
            <w:bottom w:val="none" w:sz="0" w:space="0" w:color="auto"/>
            <w:right w:val="none" w:sz="0" w:space="0" w:color="auto"/>
          </w:divBdr>
        </w:div>
        <w:div w:id="371156160">
          <w:marLeft w:val="480"/>
          <w:marRight w:val="0"/>
          <w:marTop w:val="0"/>
          <w:marBottom w:val="0"/>
          <w:divBdr>
            <w:top w:val="none" w:sz="0" w:space="0" w:color="auto"/>
            <w:left w:val="none" w:sz="0" w:space="0" w:color="auto"/>
            <w:bottom w:val="none" w:sz="0" w:space="0" w:color="auto"/>
            <w:right w:val="none" w:sz="0" w:space="0" w:color="auto"/>
          </w:divBdr>
        </w:div>
        <w:div w:id="693308882">
          <w:marLeft w:val="480"/>
          <w:marRight w:val="0"/>
          <w:marTop w:val="0"/>
          <w:marBottom w:val="0"/>
          <w:divBdr>
            <w:top w:val="none" w:sz="0" w:space="0" w:color="auto"/>
            <w:left w:val="none" w:sz="0" w:space="0" w:color="auto"/>
            <w:bottom w:val="none" w:sz="0" w:space="0" w:color="auto"/>
            <w:right w:val="none" w:sz="0" w:space="0" w:color="auto"/>
          </w:divBdr>
        </w:div>
        <w:div w:id="624968647">
          <w:marLeft w:val="480"/>
          <w:marRight w:val="0"/>
          <w:marTop w:val="0"/>
          <w:marBottom w:val="0"/>
          <w:divBdr>
            <w:top w:val="none" w:sz="0" w:space="0" w:color="auto"/>
            <w:left w:val="none" w:sz="0" w:space="0" w:color="auto"/>
            <w:bottom w:val="none" w:sz="0" w:space="0" w:color="auto"/>
            <w:right w:val="none" w:sz="0" w:space="0" w:color="auto"/>
          </w:divBdr>
        </w:div>
        <w:div w:id="1476025911">
          <w:marLeft w:val="480"/>
          <w:marRight w:val="0"/>
          <w:marTop w:val="0"/>
          <w:marBottom w:val="0"/>
          <w:divBdr>
            <w:top w:val="none" w:sz="0" w:space="0" w:color="auto"/>
            <w:left w:val="none" w:sz="0" w:space="0" w:color="auto"/>
            <w:bottom w:val="none" w:sz="0" w:space="0" w:color="auto"/>
            <w:right w:val="none" w:sz="0" w:space="0" w:color="auto"/>
          </w:divBdr>
        </w:div>
        <w:div w:id="201863636">
          <w:marLeft w:val="480"/>
          <w:marRight w:val="0"/>
          <w:marTop w:val="0"/>
          <w:marBottom w:val="0"/>
          <w:divBdr>
            <w:top w:val="none" w:sz="0" w:space="0" w:color="auto"/>
            <w:left w:val="none" w:sz="0" w:space="0" w:color="auto"/>
            <w:bottom w:val="none" w:sz="0" w:space="0" w:color="auto"/>
            <w:right w:val="none" w:sz="0" w:space="0" w:color="auto"/>
          </w:divBdr>
        </w:div>
        <w:div w:id="86654442">
          <w:marLeft w:val="480"/>
          <w:marRight w:val="0"/>
          <w:marTop w:val="0"/>
          <w:marBottom w:val="0"/>
          <w:divBdr>
            <w:top w:val="none" w:sz="0" w:space="0" w:color="auto"/>
            <w:left w:val="none" w:sz="0" w:space="0" w:color="auto"/>
            <w:bottom w:val="none" w:sz="0" w:space="0" w:color="auto"/>
            <w:right w:val="none" w:sz="0" w:space="0" w:color="auto"/>
          </w:divBdr>
        </w:div>
        <w:div w:id="1586914609">
          <w:marLeft w:val="480"/>
          <w:marRight w:val="0"/>
          <w:marTop w:val="0"/>
          <w:marBottom w:val="0"/>
          <w:divBdr>
            <w:top w:val="none" w:sz="0" w:space="0" w:color="auto"/>
            <w:left w:val="none" w:sz="0" w:space="0" w:color="auto"/>
            <w:bottom w:val="none" w:sz="0" w:space="0" w:color="auto"/>
            <w:right w:val="none" w:sz="0" w:space="0" w:color="auto"/>
          </w:divBdr>
        </w:div>
        <w:div w:id="1250118552">
          <w:marLeft w:val="480"/>
          <w:marRight w:val="0"/>
          <w:marTop w:val="0"/>
          <w:marBottom w:val="0"/>
          <w:divBdr>
            <w:top w:val="none" w:sz="0" w:space="0" w:color="auto"/>
            <w:left w:val="none" w:sz="0" w:space="0" w:color="auto"/>
            <w:bottom w:val="none" w:sz="0" w:space="0" w:color="auto"/>
            <w:right w:val="none" w:sz="0" w:space="0" w:color="auto"/>
          </w:divBdr>
        </w:div>
        <w:div w:id="290064458">
          <w:marLeft w:val="480"/>
          <w:marRight w:val="0"/>
          <w:marTop w:val="0"/>
          <w:marBottom w:val="0"/>
          <w:divBdr>
            <w:top w:val="none" w:sz="0" w:space="0" w:color="auto"/>
            <w:left w:val="none" w:sz="0" w:space="0" w:color="auto"/>
            <w:bottom w:val="none" w:sz="0" w:space="0" w:color="auto"/>
            <w:right w:val="none" w:sz="0" w:space="0" w:color="auto"/>
          </w:divBdr>
        </w:div>
        <w:div w:id="1565987281">
          <w:marLeft w:val="480"/>
          <w:marRight w:val="0"/>
          <w:marTop w:val="0"/>
          <w:marBottom w:val="0"/>
          <w:divBdr>
            <w:top w:val="none" w:sz="0" w:space="0" w:color="auto"/>
            <w:left w:val="none" w:sz="0" w:space="0" w:color="auto"/>
            <w:bottom w:val="none" w:sz="0" w:space="0" w:color="auto"/>
            <w:right w:val="none" w:sz="0" w:space="0" w:color="auto"/>
          </w:divBdr>
        </w:div>
        <w:div w:id="2090494909">
          <w:marLeft w:val="480"/>
          <w:marRight w:val="0"/>
          <w:marTop w:val="0"/>
          <w:marBottom w:val="0"/>
          <w:divBdr>
            <w:top w:val="none" w:sz="0" w:space="0" w:color="auto"/>
            <w:left w:val="none" w:sz="0" w:space="0" w:color="auto"/>
            <w:bottom w:val="none" w:sz="0" w:space="0" w:color="auto"/>
            <w:right w:val="none" w:sz="0" w:space="0" w:color="auto"/>
          </w:divBdr>
        </w:div>
        <w:div w:id="1586644989">
          <w:marLeft w:val="480"/>
          <w:marRight w:val="0"/>
          <w:marTop w:val="0"/>
          <w:marBottom w:val="0"/>
          <w:divBdr>
            <w:top w:val="none" w:sz="0" w:space="0" w:color="auto"/>
            <w:left w:val="none" w:sz="0" w:space="0" w:color="auto"/>
            <w:bottom w:val="none" w:sz="0" w:space="0" w:color="auto"/>
            <w:right w:val="none" w:sz="0" w:space="0" w:color="auto"/>
          </w:divBdr>
        </w:div>
      </w:divsChild>
    </w:div>
    <w:div w:id="46416622">
      <w:bodyDiv w:val="1"/>
      <w:marLeft w:val="0"/>
      <w:marRight w:val="0"/>
      <w:marTop w:val="0"/>
      <w:marBottom w:val="0"/>
      <w:divBdr>
        <w:top w:val="none" w:sz="0" w:space="0" w:color="auto"/>
        <w:left w:val="none" w:sz="0" w:space="0" w:color="auto"/>
        <w:bottom w:val="none" w:sz="0" w:space="0" w:color="auto"/>
        <w:right w:val="none" w:sz="0" w:space="0" w:color="auto"/>
      </w:divBdr>
      <w:divsChild>
        <w:div w:id="24916117">
          <w:marLeft w:val="480"/>
          <w:marRight w:val="0"/>
          <w:marTop w:val="0"/>
          <w:marBottom w:val="0"/>
          <w:divBdr>
            <w:top w:val="none" w:sz="0" w:space="0" w:color="auto"/>
            <w:left w:val="none" w:sz="0" w:space="0" w:color="auto"/>
            <w:bottom w:val="none" w:sz="0" w:space="0" w:color="auto"/>
            <w:right w:val="none" w:sz="0" w:space="0" w:color="auto"/>
          </w:divBdr>
        </w:div>
        <w:div w:id="201015341">
          <w:marLeft w:val="480"/>
          <w:marRight w:val="0"/>
          <w:marTop w:val="0"/>
          <w:marBottom w:val="0"/>
          <w:divBdr>
            <w:top w:val="none" w:sz="0" w:space="0" w:color="auto"/>
            <w:left w:val="none" w:sz="0" w:space="0" w:color="auto"/>
            <w:bottom w:val="none" w:sz="0" w:space="0" w:color="auto"/>
            <w:right w:val="none" w:sz="0" w:space="0" w:color="auto"/>
          </w:divBdr>
        </w:div>
        <w:div w:id="269628613">
          <w:marLeft w:val="480"/>
          <w:marRight w:val="0"/>
          <w:marTop w:val="0"/>
          <w:marBottom w:val="0"/>
          <w:divBdr>
            <w:top w:val="none" w:sz="0" w:space="0" w:color="auto"/>
            <w:left w:val="none" w:sz="0" w:space="0" w:color="auto"/>
            <w:bottom w:val="none" w:sz="0" w:space="0" w:color="auto"/>
            <w:right w:val="none" w:sz="0" w:space="0" w:color="auto"/>
          </w:divBdr>
        </w:div>
        <w:div w:id="349185743">
          <w:marLeft w:val="480"/>
          <w:marRight w:val="0"/>
          <w:marTop w:val="0"/>
          <w:marBottom w:val="0"/>
          <w:divBdr>
            <w:top w:val="none" w:sz="0" w:space="0" w:color="auto"/>
            <w:left w:val="none" w:sz="0" w:space="0" w:color="auto"/>
            <w:bottom w:val="none" w:sz="0" w:space="0" w:color="auto"/>
            <w:right w:val="none" w:sz="0" w:space="0" w:color="auto"/>
          </w:divBdr>
        </w:div>
        <w:div w:id="444815665">
          <w:marLeft w:val="480"/>
          <w:marRight w:val="0"/>
          <w:marTop w:val="0"/>
          <w:marBottom w:val="0"/>
          <w:divBdr>
            <w:top w:val="none" w:sz="0" w:space="0" w:color="auto"/>
            <w:left w:val="none" w:sz="0" w:space="0" w:color="auto"/>
            <w:bottom w:val="none" w:sz="0" w:space="0" w:color="auto"/>
            <w:right w:val="none" w:sz="0" w:space="0" w:color="auto"/>
          </w:divBdr>
        </w:div>
        <w:div w:id="496729043">
          <w:marLeft w:val="480"/>
          <w:marRight w:val="0"/>
          <w:marTop w:val="0"/>
          <w:marBottom w:val="0"/>
          <w:divBdr>
            <w:top w:val="none" w:sz="0" w:space="0" w:color="auto"/>
            <w:left w:val="none" w:sz="0" w:space="0" w:color="auto"/>
            <w:bottom w:val="none" w:sz="0" w:space="0" w:color="auto"/>
            <w:right w:val="none" w:sz="0" w:space="0" w:color="auto"/>
          </w:divBdr>
        </w:div>
        <w:div w:id="642583016">
          <w:marLeft w:val="480"/>
          <w:marRight w:val="0"/>
          <w:marTop w:val="0"/>
          <w:marBottom w:val="0"/>
          <w:divBdr>
            <w:top w:val="none" w:sz="0" w:space="0" w:color="auto"/>
            <w:left w:val="none" w:sz="0" w:space="0" w:color="auto"/>
            <w:bottom w:val="none" w:sz="0" w:space="0" w:color="auto"/>
            <w:right w:val="none" w:sz="0" w:space="0" w:color="auto"/>
          </w:divBdr>
        </w:div>
        <w:div w:id="1202786783">
          <w:marLeft w:val="480"/>
          <w:marRight w:val="0"/>
          <w:marTop w:val="0"/>
          <w:marBottom w:val="0"/>
          <w:divBdr>
            <w:top w:val="none" w:sz="0" w:space="0" w:color="auto"/>
            <w:left w:val="none" w:sz="0" w:space="0" w:color="auto"/>
            <w:bottom w:val="none" w:sz="0" w:space="0" w:color="auto"/>
            <w:right w:val="none" w:sz="0" w:space="0" w:color="auto"/>
          </w:divBdr>
        </w:div>
        <w:div w:id="1835296345">
          <w:marLeft w:val="480"/>
          <w:marRight w:val="0"/>
          <w:marTop w:val="0"/>
          <w:marBottom w:val="0"/>
          <w:divBdr>
            <w:top w:val="none" w:sz="0" w:space="0" w:color="auto"/>
            <w:left w:val="none" w:sz="0" w:space="0" w:color="auto"/>
            <w:bottom w:val="none" w:sz="0" w:space="0" w:color="auto"/>
            <w:right w:val="none" w:sz="0" w:space="0" w:color="auto"/>
          </w:divBdr>
        </w:div>
        <w:div w:id="2032412058">
          <w:marLeft w:val="480"/>
          <w:marRight w:val="0"/>
          <w:marTop w:val="0"/>
          <w:marBottom w:val="0"/>
          <w:divBdr>
            <w:top w:val="none" w:sz="0" w:space="0" w:color="auto"/>
            <w:left w:val="none" w:sz="0" w:space="0" w:color="auto"/>
            <w:bottom w:val="none" w:sz="0" w:space="0" w:color="auto"/>
            <w:right w:val="none" w:sz="0" w:space="0" w:color="auto"/>
          </w:divBdr>
        </w:div>
        <w:div w:id="2061972962">
          <w:marLeft w:val="480"/>
          <w:marRight w:val="0"/>
          <w:marTop w:val="0"/>
          <w:marBottom w:val="0"/>
          <w:divBdr>
            <w:top w:val="none" w:sz="0" w:space="0" w:color="auto"/>
            <w:left w:val="none" w:sz="0" w:space="0" w:color="auto"/>
            <w:bottom w:val="none" w:sz="0" w:space="0" w:color="auto"/>
            <w:right w:val="none" w:sz="0" w:space="0" w:color="auto"/>
          </w:divBdr>
        </w:div>
      </w:divsChild>
    </w:div>
    <w:div w:id="62609648">
      <w:bodyDiv w:val="1"/>
      <w:marLeft w:val="0"/>
      <w:marRight w:val="0"/>
      <w:marTop w:val="0"/>
      <w:marBottom w:val="0"/>
      <w:divBdr>
        <w:top w:val="none" w:sz="0" w:space="0" w:color="auto"/>
        <w:left w:val="none" w:sz="0" w:space="0" w:color="auto"/>
        <w:bottom w:val="none" w:sz="0" w:space="0" w:color="auto"/>
        <w:right w:val="none" w:sz="0" w:space="0" w:color="auto"/>
      </w:divBdr>
      <w:divsChild>
        <w:div w:id="177350753">
          <w:marLeft w:val="480"/>
          <w:marRight w:val="0"/>
          <w:marTop w:val="0"/>
          <w:marBottom w:val="0"/>
          <w:divBdr>
            <w:top w:val="none" w:sz="0" w:space="0" w:color="auto"/>
            <w:left w:val="none" w:sz="0" w:space="0" w:color="auto"/>
            <w:bottom w:val="none" w:sz="0" w:space="0" w:color="auto"/>
            <w:right w:val="none" w:sz="0" w:space="0" w:color="auto"/>
          </w:divBdr>
        </w:div>
        <w:div w:id="221211858">
          <w:marLeft w:val="480"/>
          <w:marRight w:val="0"/>
          <w:marTop w:val="0"/>
          <w:marBottom w:val="0"/>
          <w:divBdr>
            <w:top w:val="none" w:sz="0" w:space="0" w:color="auto"/>
            <w:left w:val="none" w:sz="0" w:space="0" w:color="auto"/>
            <w:bottom w:val="none" w:sz="0" w:space="0" w:color="auto"/>
            <w:right w:val="none" w:sz="0" w:space="0" w:color="auto"/>
          </w:divBdr>
        </w:div>
        <w:div w:id="268700741">
          <w:marLeft w:val="480"/>
          <w:marRight w:val="0"/>
          <w:marTop w:val="0"/>
          <w:marBottom w:val="0"/>
          <w:divBdr>
            <w:top w:val="none" w:sz="0" w:space="0" w:color="auto"/>
            <w:left w:val="none" w:sz="0" w:space="0" w:color="auto"/>
            <w:bottom w:val="none" w:sz="0" w:space="0" w:color="auto"/>
            <w:right w:val="none" w:sz="0" w:space="0" w:color="auto"/>
          </w:divBdr>
        </w:div>
        <w:div w:id="306790428">
          <w:marLeft w:val="480"/>
          <w:marRight w:val="0"/>
          <w:marTop w:val="0"/>
          <w:marBottom w:val="0"/>
          <w:divBdr>
            <w:top w:val="none" w:sz="0" w:space="0" w:color="auto"/>
            <w:left w:val="none" w:sz="0" w:space="0" w:color="auto"/>
            <w:bottom w:val="none" w:sz="0" w:space="0" w:color="auto"/>
            <w:right w:val="none" w:sz="0" w:space="0" w:color="auto"/>
          </w:divBdr>
        </w:div>
        <w:div w:id="638926510">
          <w:marLeft w:val="480"/>
          <w:marRight w:val="0"/>
          <w:marTop w:val="0"/>
          <w:marBottom w:val="0"/>
          <w:divBdr>
            <w:top w:val="none" w:sz="0" w:space="0" w:color="auto"/>
            <w:left w:val="none" w:sz="0" w:space="0" w:color="auto"/>
            <w:bottom w:val="none" w:sz="0" w:space="0" w:color="auto"/>
            <w:right w:val="none" w:sz="0" w:space="0" w:color="auto"/>
          </w:divBdr>
        </w:div>
        <w:div w:id="646980280">
          <w:marLeft w:val="480"/>
          <w:marRight w:val="0"/>
          <w:marTop w:val="0"/>
          <w:marBottom w:val="0"/>
          <w:divBdr>
            <w:top w:val="none" w:sz="0" w:space="0" w:color="auto"/>
            <w:left w:val="none" w:sz="0" w:space="0" w:color="auto"/>
            <w:bottom w:val="none" w:sz="0" w:space="0" w:color="auto"/>
            <w:right w:val="none" w:sz="0" w:space="0" w:color="auto"/>
          </w:divBdr>
        </w:div>
        <w:div w:id="670717356">
          <w:marLeft w:val="480"/>
          <w:marRight w:val="0"/>
          <w:marTop w:val="0"/>
          <w:marBottom w:val="0"/>
          <w:divBdr>
            <w:top w:val="none" w:sz="0" w:space="0" w:color="auto"/>
            <w:left w:val="none" w:sz="0" w:space="0" w:color="auto"/>
            <w:bottom w:val="none" w:sz="0" w:space="0" w:color="auto"/>
            <w:right w:val="none" w:sz="0" w:space="0" w:color="auto"/>
          </w:divBdr>
        </w:div>
        <w:div w:id="853803456">
          <w:marLeft w:val="480"/>
          <w:marRight w:val="0"/>
          <w:marTop w:val="0"/>
          <w:marBottom w:val="0"/>
          <w:divBdr>
            <w:top w:val="none" w:sz="0" w:space="0" w:color="auto"/>
            <w:left w:val="none" w:sz="0" w:space="0" w:color="auto"/>
            <w:bottom w:val="none" w:sz="0" w:space="0" w:color="auto"/>
            <w:right w:val="none" w:sz="0" w:space="0" w:color="auto"/>
          </w:divBdr>
        </w:div>
        <w:div w:id="883753963">
          <w:marLeft w:val="480"/>
          <w:marRight w:val="0"/>
          <w:marTop w:val="0"/>
          <w:marBottom w:val="0"/>
          <w:divBdr>
            <w:top w:val="none" w:sz="0" w:space="0" w:color="auto"/>
            <w:left w:val="none" w:sz="0" w:space="0" w:color="auto"/>
            <w:bottom w:val="none" w:sz="0" w:space="0" w:color="auto"/>
            <w:right w:val="none" w:sz="0" w:space="0" w:color="auto"/>
          </w:divBdr>
        </w:div>
        <w:div w:id="933245090">
          <w:marLeft w:val="480"/>
          <w:marRight w:val="0"/>
          <w:marTop w:val="0"/>
          <w:marBottom w:val="0"/>
          <w:divBdr>
            <w:top w:val="none" w:sz="0" w:space="0" w:color="auto"/>
            <w:left w:val="none" w:sz="0" w:space="0" w:color="auto"/>
            <w:bottom w:val="none" w:sz="0" w:space="0" w:color="auto"/>
            <w:right w:val="none" w:sz="0" w:space="0" w:color="auto"/>
          </w:divBdr>
        </w:div>
        <w:div w:id="934285168">
          <w:marLeft w:val="480"/>
          <w:marRight w:val="0"/>
          <w:marTop w:val="0"/>
          <w:marBottom w:val="0"/>
          <w:divBdr>
            <w:top w:val="none" w:sz="0" w:space="0" w:color="auto"/>
            <w:left w:val="none" w:sz="0" w:space="0" w:color="auto"/>
            <w:bottom w:val="none" w:sz="0" w:space="0" w:color="auto"/>
            <w:right w:val="none" w:sz="0" w:space="0" w:color="auto"/>
          </w:divBdr>
        </w:div>
        <w:div w:id="1056854892">
          <w:marLeft w:val="480"/>
          <w:marRight w:val="0"/>
          <w:marTop w:val="0"/>
          <w:marBottom w:val="0"/>
          <w:divBdr>
            <w:top w:val="none" w:sz="0" w:space="0" w:color="auto"/>
            <w:left w:val="none" w:sz="0" w:space="0" w:color="auto"/>
            <w:bottom w:val="none" w:sz="0" w:space="0" w:color="auto"/>
            <w:right w:val="none" w:sz="0" w:space="0" w:color="auto"/>
          </w:divBdr>
        </w:div>
        <w:div w:id="1083913885">
          <w:marLeft w:val="480"/>
          <w:marRight w:val="0"/>
          <w:marTop w:val="0"/>
          <w:marBottom w:val="0"/>
          <w:divBdr>
            <w:top w:val="none" w:sz="0" w:space="0" w:color="auto"/>
            <w:left w:val="none" w:sz="0" w:space="0" w:color="auto"/>
            <w:bottom w:val="none" w:sz="0" w:space="0" w:color="auto"/>
            <w:right w:val="none" w:sz="0" w:space="0" w:color="auto"/>
          </w:divBdr>
        </w:div>
        <w:div w:id="1090009125">
          <w:marLeft w:val="480"/>
          <w:marRight w:val="0"/>
          <w:marTop w:val="0"/>
          <w:marBottom w:val="0"/>
          <w:divBdr>
            <w:top w:val="none" w:sz="0" w:space="0" w:color="auto"/>
            <w:left w:val="none" w:sz="0" w:space="0" w:color="auto"/>
            <w:bottom w:val="none" w:sz="0" w:space="0" w:color="auto"/>
            <w:right w:val="none" w:sz="0" w:space="0" w:color="auto"/>
          </w:divBdr>
        </w:div>
        <w:div w:id="1112749810">
          <w:marLeft w:val="480"/>
          <w:marRight w:val="0"/>
          <w:marTop w:val="0"/>
          <w:marBottom w:val="0"/>
          <w:divBdr>
            <w:top w:val="none" w:sz="0" w:space="0" w:color="auto"/>
            <w:left w:val="none" w:sz="0" w:space="0" w:color="auto"/>
            <w:bottom w:val="none" w:sz="0" w:space="0" w:color="auto"/>
            <w:right w:val="none" w:sz="0" w:space="0" w:color="auto"/>
          </w:divBdr>
        </w:div>
        <w:div w:id="1182009314">
          <w:marLeft w:val="480"/>
          <w:marRight w:val="0"/>
          <w:marTop w:val="0"/>
          <w:marBottom w:val="0"/>
          <w:divBdr>
            <w:top w:val="none" w:sz="0" w:space="0" w:color="auto"/>
            <w:left w:val="none" w:sz="0" w:space="0" w:color="auto"/>
            <w:bottom w:val="none" w:sz="0" w:space="0" w:color="auto"/>
            <w:right w:val="none" w:sz="0" w:space="0" w:color="auto"/>
          </w:divBdr>
        </w:div>
        <w:div w:id="1429765504">
          <w:marLeft w:val="480"/>
          <w:marRight w:val="0"/>
          <w:marTop w:val="0"/>
          <w:marBottom w:val="0"/>
          <w:divBdr>
            <w:top w:val="none" w:sz="0" w:space="0" w:color="auto"/>
            <w:left w:val="none" w:sz="0" w:space="0" w:color="auto"/>
            <w:bottom w:val="none" w:sz="0" w:space="0" w:color="auto"/>
            <w:right w:val="none" w:sz="0" w:space="0" w:color="auto"/>
          </w:divBdr>
        </w:div>
        <w:div w:id="1490554589">
          <w:marLeft w:val="480"/>
          <w:marRight w:val="0"/>
          <w:marTop w:val="0"/>
          <w:marBottom w:val="0"/>
          <w:divBdr>
            <w:top w:val="none" w:sz="0" w:space="0" w:color="auto"/>
            <w:left w:val="none" w:sz="0" w:space="0" w:color="auto"/>
            <w:bottom w:val="none" w:sz="0" w:space="0" w:color="auto"/>
            <w:right w:val="none" w:sz="0" w:space="0" w:color="auto"/>
          </w:divBdr>
        </w:div>
        <w:div w:id="1586107368">
          <w:marLeft w:val="480"/>
          <w:marRight w:val="0"/>
          <w:marTop w:val="0"/>
          <w:marBottom w:val="0"/>
          <w:divBdr>
            <w:top w:val="none" w:sz="0" w:space="0" w:color="auto"/>
            <w:left w:val="none" w:sz="0" w:space="0" w:color="auto"/>
            <w:bottom w:val="none" w:sz="0" w:space="0" w:color="auto"/>
            <w:right w:val="none" w:sz="0" w:space="0" w:color="auto"/>
          </w:divBdr>
        </w:div>
        <w:div w:id="1680740797">
          <w:marLeft w:val="480"/>
          <w:marRight w:val="0"/>
          <w:marTop w:val="0"/>
          <w:marBottom w:val="0"/>
          <w:divBdr>
            <w:top w:val="none" w:sz="0" w:space="0" w:color="auto"/>
            <w:left w:val="none" w:sz="0" w:space="0" w:color="auto"/>
            <w:bottom w:val="none" w:sz="0" w:space="0" w:color="auto"/>
            <w:right w:val="none" w:sz="0" w:space="0" w:color="auto"/>
          </w:divBdr>
        </w:div>
        <w:div w:id="1969703024">
          <w:marLeft w:val="480"/>
          <w:marRight w:val="0"/>
          <w:marTop w:val="0"/>
          <w:marBottom w:val="0"/>
          <w:divBdr>
            <w:top w:val="none" w:sz="0" w:space="0" w:color="auto"/>
            <w:left w:val="none" w:sz="0" w:space="0" w:color="auto"/>
            <w:bottom w:val="none" w:sz="0" w:space="0" w:color="auto"/>
            <w:right w:val="none" w:sz="0" w:space="0" w:color="auto"/>
          </w:divBdr>
        </w:div>
        <w:div w:id="2113431384">
          <w:marLeft w:val="480"/>
          <w:marRight w:val="0"/>
          <w:marTop w:val="0"/>
          <w:marBottom w:val="0"/>
          <w:divBdr>
            <w:top w:val="none" w:sz="0" w:space="0" w:color="auto"/>
            <w:left w:val="none" w:sz="0" w:space="0" w:color="auto"/>
            <w:bottom w:val="none" w:sz="0" w:space="0" w:color="auto"/>
            <w:right w:val="none" w:sz="0" w:space="0" w:color="auto"/>
          </w:divBdr>
        </w:div>
      </w:divsChild>
    </w:div>
    <w:div w:id="63382214">
      <w:bodyDiv w:val="1"/>
      <w:marLeft w:val="0"/>
      <w:marRight w:val="0"/>
      <w:marTop w:val="0"/>
      <w:marBottom w:val="0"/>
      <w:divBdr>
        <w:top w:val="none" w:sz="0" w:space="0" w:color="auto"/>
        <w:left w:val="none" w:sz="0" w:space="0" w:color="auto"/>
        <w:bottom w:val="none" w:sz="0" w:space="0" w:color="auto"/>
        <w:right w:val="none" w:sz="0" w:space="0" w:color="auto"/>
      </w:divBdr>
    </w:div>
    <w:div w:id="63532219">
      <w:bodyDiv w:val="1"/>
      <w:marLeft w:val="0"/>
      <w:marRight w:val="0"/>
      <w:marTop w:val="0"/>
      <w:marBottom w:val="0"/>
      <w:divBdr>
        <w:top w:val="none" w:sz="0" w:space="0" w:color="auto"/>
        <w:left w:val="none" w:sz="0" w:space="0" w:color="auto"/>
        <w:bottom w:val="none" w:sz="0" w:space="0" w:color="auto"/>
        <w:right w:val="none" w:sz="0" w:space="0" w:color="auto"/>
      </w:divBdr>
    </w:div>
    <w:div w:id="64108037">
      <w:bodyDiv w:val="1"/>
      <w:marLeft w:val="0"/>
      <w:marRight w:val="0"/>
      <w:marTop w:val="0"/>
      <w:marBottom w:val="0"/>
      <w:divBdr>
        <w:top w:val="none" w:sz="0" w:space="0" w:color="auto"/>
        <w:left w:val="none" w:sz="0" w:space="0" w:color="auto"/>
        <w:bottom w:val="none" w:sz="0" w:space="0" w:color="auto"/>
        <w:right w:val="none" w:sz="0" w:space="0" w:color="auto"/>
      </w:divBdr>
    </w:div>
    <w:div w:id="69081012">
      <w:bodyDiv w:val="1"/>
      <w:marLeft w:val="0"/>
      <w:marRight w:val="0"/>
      <w:marTop w:val="0"/>
      <w:marBottom w:val="0"/>
      <w:divBdr>
        <w:top w:val="none" w:sz="0" w:space="0" w:color="auto"/>
        <w:left w:val="none" w:sz="0" w:space="0" w:color="auto"/>
        <w:bottom w:val="none" w:sz="0" w:space="0" w:color="auto"/>
        <w:right w:val="none" w:sz="0" w:space="0" w:color="auto"/>
      </w:divBdr>
    </w:div>
    <w:div w:id="69085218">
      <w:bodyDiv w:val="1"/>
      <w:marLeft w:val="0"/>
      <w:marRight w:val="0"/>
      <w:marTop w:val="0"/>
      <w:marBottom w:val="0"/>
      <w:divBdr>
        <w:top w:val="none" w:sz="0" w:space="0" w:color="auto"/>
        <w:left w:val="none" w:sz="0" w:space="0" w:color="auto"/>
        <w:bottom w:val="none" w:sz="0" w:space="0" w:color="auto"/>
        <w:right w:val="none" w:sz="0" w:space="0" w:color="auto"/>
      </w:divBdr>
      <w:divsChild>
        <w:div w:id="400714506">
          <w:marLeft w:val="480"/>
          <w:marRight w:val="0"/>
          <w:marTop w:val="0"/>
          <w:marBottom w:val="0"/>
          <w:divBdr>
            <w:top w:val="none" w:sz="0" w:space="0" w:color="auto"/>
            <w:left w:val="none" w:sz="0" w:space="0" w:color="auto"/>
            <w:bottom w:val="none" w:sz="0" w:space="0" w:color="auto"/>
            <w:right w:val="none" w:sz="0" w:space="0" w:color="auto"/>
          </w:divBdr>
        </w:div>
        <w:div w:id="51852539">
          <w:marLeft w:val="480"/>
          <w:marRight w:val="0"/>
          <w:marTop w:val="0"/>
          <w:marBottom w:val="0"/>
          <w:divBdr>
            <w:top w:val="none" w:sz="0" w:space="0" w:color="auto"/>
            <w:left w:val="none" w:sz="0" w:space="0" w:color="auto"/>
            <w:bottom w:val="none" w:sz="0" w:space="0" w:color="auto"/>
            <w:right w:val="none" w:sz="0" w:space="0" w:color="auto"/>
          </w:divBdr>
        </w:div>
        <w:div w:id="1540707539">
          <w:marLeft w:val="480"/>
          <w:marRight w:val="0"/>
          <w:marTop w:val="0"/>
          <w:marBottom w:val="0"/>
          <w:divBdr>
            <w:top w:val="none" w:sz="0" w:space="0" w:color="auto"/>
            <w:left w:val="none" w:sz="0" w:space="0" w:color="auto"/>
            <w:bottom w:val="none" w:sz="0" w:space="0" w:color="auto"/>
            <w:right w:val="none" w:sz="0" w:space="0" w:color="auto"/>
          </w:divBdr>
        </w:div>
        <w:div w:id="1733230999">
          <w:marLeft w:val="480"/>
          <w:marRight w:val="0"/>
          <w:marTop w:val="0"/>
          <w:marBottom w:val="0"/>
          <w:divBdr>
            <w:top w:val="none" w:sz="0" w:space="0" w:color="auto"/>
            <w:left w:val="none" w:sz="0" w:space="0" w:color="auto"/>
            <w:bottom w:val="none" w:sz="0" w:space="0" w:color="auto"/>
            <w:right w:val="none" w:sz="0" w:space="0" w:color="auto"/>
          </w:divBdr>
        </w:div>
        <w:div w:id="724569927">
          <w:marLeft w:val="480"/>
          <w:marRight w:val="0"/>
          <w:marTop w:val="0"/>
          <w:marBottom w:val="0"/>
          <w:divBdr>
            <w:top w:val="none" w:sz="0" w:space="0" w:color="auto"/>
            <w:left w:val="none" w:sz="0" w:space="0" w:color="auto"/>
            <w:bottom w:val="none" w:sz="0" w:space="0" w:color="auto"/>
            <w:right w:val="none" w:sz="0" w:space="0" w:color="auto"/>
          </w:divBdr>
        </w:div>
        <w:div w:id="960574563">
          <w:marLeft w:val="480"/>
          <w:marRight w:val="0"/>
          <w:marTop w:val="0"/>
          <w:marBottom w:val="0"/>
          <w:divBdr>
            <w:top w:val="none" w:sz="0" w:space="0" w:color="auto"/>
            <w:left w:val="none" w:sz="0" w:space="0" w:color="auto"/>
            <w:bottom w:val="none" w:sz="0" w:space="0" w:color="auto"/>
            <w:right w:val="none" w:sz="0" w:space="0" w:color="auto"/>
          </w:divBdr>
        </w:div>
        <w:div w:id="814952700">
          <w:marLeft w:val="480"/>
          <w:marRight w:val="0"/>
          <w:marTop w:val="0"/>
          <w:marBottom w:val="0"/>
          <w:divBdr>
            <w:top w:val="none" w:sz="0" w:space="0" w:color="auto"/>
            <w:left w:val="none" w:sz="0" w:space="0" w:color="auto"/>
            <w:bottom w:val="none" w:sz="0" w:space="0" w:color="auto"/>
            <w:right w:val="none" w:sz="0" w:space="0" w:color="auto"/>
          </w:divBdr>
        </w:div>
        <w:div w:id="2146965189">
          <w:marLeft w:val="480"/>
          <w:marRight w:val="0"/>
          <w:marTop w:val="0"/>
          <w:marBottom w:val="0"/>
          <w:divBdr>
            <w:top w:val="none" w:sz="0" w:space="0" w:color="auto"/>
            <w:left w:val="none" w:sz="0" w:space="0" w:color="auto"/>
            <w:bottom w:val="none" w:sz="0" w:space="0" w:color="auto"/>
            <w:right w:val="none" w:sz="0" w:space="0" w:color="auto"/>
          </w:divBdr>
        </w:div>
        <w:div w:id="999700222">
          <w:marLeft w:val="480"/>
          <w:marRight w:val="0"/>
          <w:marTop w:val="0"/>
          <w:marBottom w:val="0"/>
          <w:divBdr>
            <w:top w:val="none" w:sz="0" w:space="0" w:color="auto"/>
            <w:left w:val="none" w:sz="0" w:space="0" w:color="auto"/>
            <w:bottom w:val="none" w:sz="0" w:space="0" w:color="auto"/>
            <w:right w:val="none" w:sz="0" w:space="0" w:color="auto"/>
          </w:divBdr>
        </w:div>
        <w:div w:id="211624719">
          <w:marLeft w:val="480"/>
          <w:marRight w:val="0"/>
          <w:marTop w:val="0"/>
          <w:marBottom w:val="0"/>
          <w:divBdr>
            <w:top w:val="none" w:sz="0" w:space="0" w:color="auto"/>
            <w:left w:val="none" w:sz="0" w:space="0" w:color="auto"/>
            <w:bottom w:val="none" w:sz="0" w:space="0" w:color="auto"/>
            <w:right w:val="none" w:sz="0" w:space="0" w:color="auto"/>
          </w:divBdr>
        </w:div>
        <w:div w:id="652753685">
          <w:marLeft w:val="480"/>
          <w:marRight w:val="0"/>
          <w:marTop w:val="0"/>
          <w:marBottom w:val="0"/>
          <w:divBdr>
            <w:top w:val="none" w:sz="0" w:space="0" w:color="auto"/>
            <w:left w:val="none" w:sz="0" w:space="0" w:color="auto"/>
            <w:bottom w:val="none" w:sz="0" w:space="0" w:color="auto"/>
            <w:right w:val="none" w:sz="0" w:space="0" w:color="auto"/>
          </w:divBdr>
        </w:div>
        <w:div w:id="1328705573">
          <w:marLeft w:val="480"/>
          <w:marRight w:val="0"/>
          <w:marTop w:val="0"/>
          <w:marBottom w:val="0"/>
          <w:divBdr>
            <w:top w:val="none" w:sz="0" w:space="0" w:color="auto"/>
            <w:left w:val="none" w:sz="0" w:space="0" w:color="auto"/>
            <w:bottom w:val="none" w:sz="0" w:space="0" w:color="auto"/>
            <w:right w:val="none" w:sz="0" w:space="0" w:color="auto"/>
          </w:divBdr>
        </w:div>
        <w:div w:id="1595556802">
          <w:marLeft w:val="480"/>
          <w:marRight w:val="0"/>
          <w:marTop w:val="0"/>
          <w:marBottom w:val="0"/>
          <w:divBdr>
            <w:top w:val="none" w:sz="0" w:space="0" w:color="auto"/>
            <w:left w:val="none" w:sz="0" w:space="0" w:color="auto"/>
            <w:bottom w:val="none" w:sz="0" w:space="0" w:color="auto"/>
            <w:right w:val="none" w:sz="0" w:space="0" w:color="auto"/>
          </w:divBdr>
        </w:div>
        <w:div w:id="1483308444">
          <w:marLeft w:val="480"/>
          <w:marRight w:val="0"/>
          <w:marTop w:val="0"/>
          <w:marBottom w:val="0"/>
          <w:divBdr>
            <w:top w:val="none" w:sz="0" w:space="0" w:color="auto"/>
            <w:left w:val="none" w:sz="0" w:space="0" w:color="auto"/>
            <w:bottom w:val="none" w:sz="0" w:space="0" w:color="auto"/>
            <w:right w:val="none" w:sz="0" w:space="0" w:color="auto"/>
          </w:divBdr>
        </w:div>
        <w:div w:id="1144002197">
          <w:marLeft w:val="480"/>
          <w:marRight w:val="0"/>
          <w:marTop w:val="0"/>
          <w:marBottom w:val="0"/>
          <w:divBdr>
            <w:top w:val="none" w:sz="0" w:space="0" w:color="auto"/>
            <w:left w:val="none" w:sz="0" w:space="0" w:color="auto"/>
            <w:bottom w:val="none" w:sz="0" w:space="0" w:color="auto"/>
            <w:right w:val="none" w:sz="0" w:space="0" w:color="auto"/>
          </w:divBdr>
        </w:div>
        <w:div w:id="897545423">
          <w:marLeft w:val="480"/>
          <w:marRight w:val="0"/>
          <w:marTop w:val="0"/>
          <w:marBottom w:val="0"/>
          <w:divBdr>
            <w:top w:val="none" w:sz="0" w:space="0" w:color="auto"/>
            <w:left w:val="none" w:sz="0" w:space="0" w:color="auto"/>
            <w:bottom w:val="none" w:sz="0" w:space="0" w:color="auto"/>
            <w:right w:val="none" w:sz="0" w:space="0" w:color="auto"/>
          </w:divBdr>
        </w:div>
        <w:div w:id="13460069">
          <w:marLeft w:val="480"/>
          <w:marRight w:val="0"/>
          <w:marTop w:val="0"/>
          <w:marBottom w:val="0"/>
          <w:divBdr>
            <w:top w:val="none" w:sz="0" w:space="0" w:color="auto"/>
            <w:left w:val="none" w:sz="0" w:space="0" w:color="auto"/>
            <w:bottom w:val="none" w:sz="0" w:space="0" w:color="auto"/>
            <w:right w:val="none" w:sz="0" w:space="0" w:color="auto"/>
          </w:divBdr>
        </w:div>
        <w:div w:id="1722244054">
          <w:marLeft w:val="480"/>
          <w:marRight w:val="0"/>
          <w:marTop w:val="0"/>
          <w:marBottom w:val="0"/>
          <w:divBdr>
            <w:top w:val="none" w:sz="0" w:space="0" w:color="auto"/>
            <w:left w:val="none" w:sz="0" w:space="0" w:color="auto"/>
            <w:bottom w:val="none" w:sz="0" w:space="0" w:color="auto"/>
            <w:right w:val="none" w:sz="0" w:space="0" w:color="auto"/>
          </w:divBdr>
        </w:div>
        <w:div w:id="276639333">
          <w:marLeft w:val="480"/>
          <w:marRight w:val="0"/>
          <w:marTop w:val="0"/>
          <w:marBottom w:val="0"/>
          <w:divBdr>
            <w:top w:val="none" w:sz="0" w:space="0" w:color="auto"/>
            <w:left w:val="none" w:sz="0" w:space="0" w:color="auto"/>
            <w:bottom w:val="none" w:sz="0" w:space="0" w:color="auto"/>
            <w:right w:val="none" w:sz="0" w:space="0" w:color="auto"/>
          </w:divBdr>
        </w:div>
        <w:div w:id="1395549203">
          <w:marLeft w:val="480"/>
          <w:marRight w:val="0"/>
          <w:marTop w:val="0"/>
          <w:marBottom w:val="0"/>
          <w:divBdr>
            <w:top w:val="none" w:sz="0" w:space="0" w:color="auto"/>
            <w:left w:val="none" w:sz="0" w:space="0" w:color="auto"/>
            <w:bottom w:val="none" w:sz="0" w:space="0" w:color="auto"/>
            <w:right w:val="none" w:sz="0" w:space="0" w:color="auto"/>
          </w:divBdr>
        </w:div>
        <w:div w:id="466163047">
          <w:marLeft w:val="480"/>
          <w:marRight w:val="0"/>
          <w:marTop w:val="0"/>
          <w:marBottom w:val="0"/>
          <w:divBdr>
            <w:top w:val="none" w:sz="0" w:space="0" w:color="auto"/>
            <w:left w:val="none" w:sz="0" w:space="0" w:color="auto"/>
            <w:bottom w:val="none" w:sz="0" w:space="0" w:color="auto"/>
            <w:right w:val="none" w:sz="0" w:space="0" w:color="auto"/>
          </w:divBdr>
        </w:div>
        <w:div w:id="550194042">
          <w:marLeft w:val="480"/>
          <w:marRight w:val="0"/>
          <w:marTop w:val="0"/>
          <w:marBottom w:val="0"/>
          <w:divBdr>
            <w:top w:val="none" w:sz="0" w:space="0" w:color="auto"/>
            <w:left w:val="none" w:sz="0" w:space="0" w:color="auto"/>
            <w:bottom w:val="none" w:sz="0" w:space="0" w:color="auto"/>
            <w:right w:val="none" w:sz="0" w:space="0" w:color="auto"/>
          </w:divBdr>
        </w:div>
      </w:divsChild>
    </w:div>
    <w:div w:id="69428475">
      <w:bodyDiv w:val="1"/>
      <w:marLeft w:val="0"/>
      <w:marRight w:val="0"/>
      <w:marTop w:val="0"/>
      <w:marBottom w:val="0"/>
      <w:divBdr>
        <w:top w:val="none" w:sz="0" w:space="0" w:color="auto"/>
        <w:left w:val="none" w:sz="0" w:space="0" w:color="auto"/>
        <w:bottom w:val="none" w:sz="0" w:space="0" w:color="auto"/>
        <w:right w:val="none" w:sz="0" w:space="0" w:color="auto"/>
      </w:divBdr>
    </w:div>
    <w:div w:id="69810465">
      <w:bodyDiv w:val="1"/>
      <w:marLeft w:val="0"/>
      <w:marRight w:val="0"/>
      <w:marTop w:val="0"/>
      <w:marBottom w:val="0"/>
      <w:divBdr>
        <w:top w:val="none" w:sz="0" w:space="0" w:color="auto"/>
        <w:left w:val="none" w:sz="0" w:space="0" w:color="auto"/>
        <w:bottom w:val="none" w:sz="0" w:space="0" w:color="auto"/>
        <w:right w:val="none" w:sz="0" w:space="0" w:color="auto"/>
      </w:divBdr>
    </w:div>
    <w:div w:id="74522489">
      <w:bodyDiv w:val="1"/>
      <w:marLeft w:val="0"/>
      <w:marRight w:val="0"/>
      <w:marTop w:val="0"/>
      <w:marBottom w:val="0"/>
      <w:divBdr>
        <w:top w:val="none" w:sz="0" w:space="0" w:color="auto"/>
        <w:left w:val="none" w:sz="0" w:space="0" w:color="auto"/>
        <w:bottom w:val="none" w:sz="0" w:space="0" w:color="auto"/>
        <w:right w:val="none" w:sz="0" w:space="0" w:color="auto"/>
      </w:divBdr>
    </w:div>
    <w:div w:id="74714216">
      <w:bodyDiv w:val="1"/>
      <w:marLeft w:val="0"/>
      <w:marRight w:val="0"/>
      <w:marTop w:val="0"/>
      <w:marBottom w:val="0"/>
      <w:divBdr>
        <w:top w:val="none" w:sz="0" w:space="0" w:color="auto"/>
        <w:left w:val="none" w:sz="0" w:space="0" w:color="auto"/>
        <w:bottom w:val="none" w:sz="0" w:space="0" w:color="auto"/>
        <w:right w:val="none" w:sz="0" w:space="0" w:color="auto"/>
      </w:divBdr>
    </w:div>
    <w:div w:id="76051527">
      <w:bodyDiv w:val="1"/>
      <w:marLeft w:val="0"/>
      <w:marRight w:val="0"/>
      <w:marTop w:val="0"/>
      <w:marBottom w:val="0"/>
      <w:divBdr>
        <w:top w:val="none" w:sz="0" w:space="0" w:color="auto"/>
        <w:left w:val="none" w:sz="0" w:space="0" w:color="auto"/>
        <w:bottom w:val="none" w:sz="0" w:space="0" w:color="auto"/>
        <w:right w:val="none" w:sz="0" w:space="0" w:color="auto"/>
      </w:divBdr>
    </w:div>
    <w:div w:id="76750884">
      <w:bodyDiv w:val="1"/>
      <w:marLeft w:val="0"/>
      <w:marRight w:val="0"/>
      <w:marTop w:val="0"/>
      <w:marBottom w:val="0"/>
      <w:divBdr>
        <w:top w:val="none" w:sz="0" w:space="0" w:color="auto"/>
        <w:left w:val="none" w:sz="0" w:space="0" w:color="auto"/>
        <w:bottom w:val="none" w:sz="0" w:space="0" w:color="auto"/>
        <w:right w:val="none" w:sz="0" w:space="0" w:color="auto"/>
      </w:divBdr>
    </w:div>
    <w:div w:id="79446664">
      <w:bodyDiv w:val="1"/>
      <w:marLeft w:val="0"/>
      <w:marRight w:val="0"/>
      <w:marTop w:val="0"/>
      <w:marBottom w:val="0"/>
      <w:divBdr>
        <w:top w:val="none" w:sz="0" w:space="0" w:color="auto"/>
        <w:left w:val="none" w:sz="0" w:space="0" w:color="auto"/>
        <w:bottom w:val="none" w:sz="0" w:space="0" w:color="auto"/>
        <w:right w:val="none" w:sz="0" w:space="0" w:color="auto"/>
      </w:divBdr>
      <w:divsChild>
        <w:div w:id="132137944">
          <w:marLeft w:val="480"/>
          <w:marRight w:val="0"/>
          <w:marTop w:val="0"/>
          <w:marBottom w:val="0"/>
          <w:divBdr>
            <w:top w:val="none" w:sz="0" w:space="0" w:color="auto"/>
            <w:left w:val="none" w:sz="0" w:space="0" w:color="auto"/>
            <w:bottom w:val="none" w:sz="0" w:space="0" w:color="auto"/>
            <w:right w:val="none" w:sz="0" w:space="0" w:color="auto"/>
          </w:divBdr>
        </w:div>
        <w:div w:id="247613745">
          <w:marLeft w:val="480"/>
          <w:marRight w:val="0"/>
          <w:marTop w:val="0"/>
          <w:marBottom w:val="0"/>
          <w:divBdr>
            <w:top w:val="none" w:sz="0" w:space="0" w:color="auto"/>
            <w:left w:val="none" w:sz="0" w:space="0" w:color="auto"/>
            <w:bottom w:val="none" w:sz="0" w:space="0" w:color="auto"/>
            <w:right w:val="none" w:sz="0" w:space="0" w:color="auto"/>
          </w:divBdr>
        </w:div>
        <w:div w:id="333848362">
          <w:marLeft w:val="480"/>
          <w:marRight w:val="0"/>
          <w:marTop w:val="0"/>
          <w:marBottom w:val="0"/>
          <w:divBdr>
            <w:top w:val="none" w:sz="0" w:space="0" w:color="auto"/>
            <w:left w:val="none" w:sz="0" w:space="0" w:color="auto"/>
            <w:bottom w:val="none" w:sz="0" w:space="0" w:color="auto"/>
            <w:right w:val="none" w:sz="0" w:space="0" w:color="auto"/>
          </w:divBdr>
        </w:div>
        <w:div w:id="339696612">
          <w:marLeft w:val="480"/>
          <w:marRight w:val="0"/>
          <w:marTop w:val="0"/>
          <w:marBottom w:val="0"/>
          <w:divBdr>
            <w:top w:val="none" w:sz="0" w:space="0" w:color="auto"/>
            <w:left w:val="none" w:sz="0" w:space="0" w:color="auto"/>
            <w:bottom w:val="none" w:sz="0" w:space="0" w:color="auto"/>
            <w:right w:val="none" w:sz="0" w:space="0" w:color="auto"/>
          </w:divBdr>
        </w:div>
        <w:div w:id="377317845">
          <w:marLeft w:val="480"/>
          <w:marRight w:val="0"/>
          <w:marTop w:val="0"/>
          <w:marBottom w:val="0"/>
          <w:divBdr>
            <w:top w:val="none" w:sz="0" w:space="0" w:color="auto"/>
            <w:left w:val="none" w:sz="0" w:space="0" w:color="auto"/>
            <w:bottom w:val="none" w:sz="0" w:space="0" w:color="auto"/>
            <w:right w:val="none" w:sz="0" w:space="0" w:color="auto"/>
          </w:divBdr>
        </w:div>
        <w:div w:id="420610241">
          <w:marLeft w:val="480"/>
          <w:marRight w:val="0"/>
          <w:marTop w:val="0"/>
          <w:marBottom w:val="0"/>
          <w:divBdr>
            <w:top w:val="none" w:sz="0" w:space="0" w:color="auto"/>
            <w:left w:val="none" w:sz="0" w:space="0" w:color="auto"/>
            <w:bottom w:val="none" w:sz="0" w:space="0" w:color="auto"/>
            <w:right w:val="none" w:sz="0" w:space="0" w:color="auto"/>
          </w:divBdr>
        </w:div>
        <w:div w:id="701251103">
          <w:marLeft w:val="480"/>
          <w:marRight w:val="0"/>
          <w:marTop w:val="0"/>
          <w:marBottom w:val="0"/>
          <w:divBdr>
            <w:top w:val="none" w:sz="0" w:space="0" w:color="auto"/>
            <w:left w:val="none" w:sz="0" w:space="0" w:color="auto"/>
            <w:bottom w:val="none" w:sz="0" w:space="0" w:color="auto"/>
            <w:right w:val="none" w:sz="0" w:space="0" w:color="auto"/>
          </w:divBdr>
        </w:div>
        <w:div w:id="741416838">
          <w:marLeft w:val="480"/>
          <w:marRight w:val="0"/>
          <w:marTop w:val="0"/>
          <w:marBottom w:val="0"/>
          <w:divBdr>
            <w:top w:val="none" w:sz="0" w:space="0" w:color="auto"/>
            <w:left w:val="none" w:sz="0" w:space="0" w:color="auto"/>
            <w:bottom w:val="none" w:sz="0" w:space="0" w:color="auto"/>
            <w:right w:val="none" w:sz="0" w:space="0" w:color="auto"/>
          </w:divBdr>
        </w:div>
        <w:div w:id="762412845">
          <w:marLeft w:val="480"/>
          <w:marRight w:val="0"/>
          <w:marTop w:val="0"/>
          <w:marBottom w:val="0"/>
          <w:divBdr>
            <w:top w:val="none" w:sz="0" w:space="0" w:color="auto"/>
            <w:left w:val="none" w:sz="0" w:space="0" w:color="auto"/>
            <w:bottom w:val="none" w:sz="0" w:space="0" w:color="auto"/>
            <w:right w:val="none" w:sz="0" w:space="0" w:color="auto"/>
          </w:divBdr>
        </w:div>
        <w:div w:id="825121900">
          <w:marLeft w:val="480"/>
          <w:marRight w:val="0"/>
          <w:marTop w:val="0"/>
          <w:marBottom w:val="0"/>
          <w:divBdr>
            <w:top w:val="none" w:sz="0" w:space="0" w:color="auto"/>
            <w:left w:val="none" w:sz="0" w:space="0" w:color="auto"/>
            <w:bottom w:val="none" w:sz="0" w:space="0" w:color="auto"/>
            <w:right w:val="none" w:sz="0" w:space="0" w:color="auto"/>
          </w:divBdr>
        </w:div>
        <w:div w:id="883173371">
          <w:marLeft w:val="480"/>
          <w:marRight w:val="0"/>
          <w:marTop w:val="0"/>
          <w:marBottom w:val="0"/>
          <w:divBdr>
            <w:top w:val="none" w:sz="0" w:space="0" w:color="auto"/>
            <w:left w:val="none" w:sz="0" w:space="0" w:color="auto"/>
            <w:bottom w:val="none" w:sz="0" w:space="0" w:color="auto"/>
            <w:right w:val="none" w:sz="0" w:space="0" w:color="auto"/>
          </w:divBdr>
        </w:div>
        <w:div w:id="899242497">
          <w:marLeft w:val="480"/>
          <w:marRight w:val="0"/>
          <w:marTop w:val="0"/>
          <w:marBottom w:val="0"/>
          <w:divBdr>
            <w:top w:val="none" w:sz="0" w:space="0" w:color="auto"/>
            <w:left w:val="none" w:sz="0" w:space="0" w:color="auto"/>
            <w:bottom w:val="none" w:sz="0" w:space="0" w:color="auto"/>
            <w:right w:val="none" w:sz="0" w:space="0" w:color="auto"/>
          </w:divBdr>
        </w:div>
        <w:div w:id="961766357">
          <w:marLeft w:val="480"/>
          <w:marRight w:val="0"/>
          <w:marTop w:val="0"/>
          <w:marBottom w:val="0"/>
          <w:divBdr>
            <w:top w:val="none" w:sz="0" w:space="0" w:color="auto"/>
            <w:left w:val="none" w:sz="0" w:space="0" w:color="auto"/>
            <w:bottom w:val="none" w:sz="0" w:space="0" w:color="auto"/>
            <w:right w:val="none" w:sz="0" w:space="0" w:color="auto"/>
          </w:divBdr>
        </w:div>
        <w:div w:id="980497595">
          <w:marLeft w:val="480"/>
          <w:marRight w:val="0"/>
          <w:marTop w:val="0"/>
          <w:marBottom w:val="0"/>
          <w:divBdr>
            <w:top w:val="none" w:sz="0" w:space="0" w:color="auto"/>
            <w:left w:val="none" w:sz="0" w:space="0" w:color="auto"/>
            <w:bottom w:val="none" w:sz="0" w:space="0" w:color="auto"/>
            <w:right w:val="none" w:sz="0" w:space="0" w:color="auto"/>
          </w:divBdr>
        </w:div>
        <w:div w:id="1004670308">
          <w:marLeft w:val="480"/>
          <w:marRight w:val="0"/>
          <w:marTop w:val="0"/>
          <w:marBottom w:val="0"/>
          <w:divBdr>
            <w:top w:val="none" w:sz="0" w:space="0" w:color="auto"/>
            <w:left w:val="none" w:sz="0" w:space="0" w:color="auto"/>
            <w:bottom w:val="none" w:sz="0" w:space="0" w:color="auto"/>
            <w:right w:val="none" w:sz="0" w:space="0" w:color="auto"/>
          </w:divBdr>
        </w:div>
        <w:div w:id="1236209108">
          <w:marLeft w:val="480"/>
          <w:marRight w:val="0"/>
          <w:marTop w:val="0"/>
          <w:marBottom w:val="0"/>
          <w:divBdr>
            <w:top w:val="none" w:sz="0" w:space="0" w:color="auto"/>
            <w:left w:val="none" w:sz="0" w:space="0" w:color="auto"/>
            <w:bottom w:val="none" w:sz="0" w:space="0" w:color="auto"/>
            <w:right w:val="none" w:sz="0" w:space="0" w:color="auto"/>
          </w:divBdr>
        </w:div>
        <w:div w:id="1243100839">
          <w:marLeft w:val="480"/>
          <w:marRight w:val="0"/>
          <w:marTop w:val="0"/>
          <w:marBottom w:val="0"/>
          <w:divBdr>
            <w:top w:val="none" w:sz="0" w:space="0" w:color="auto"/>
            <w:left w:val="none" w:sz="0" w:space="0" w:color="auto"/>
            <w:bottom w:val="none" w:sz="0" w:space="0" w:color="auto"/>
            <w:right w:val="none" w:sz="0" w:space="0" w:color="auto"/>
          </w:divBdr>
        </w:div>
        <w:div w:id="1325206008">
          <w:marLeft w:val="480"/>
          <w:marRight w:val="0"/>
          <w:marTop w:val="0"/>
          <w:marBottom w:val="0"/>
          <w:divBdr>
            <w:top w:val="none" w:sz="0" w:space="0" w:color="auto"/>
            <w:left w:val="none" w:sz="0" w:space="0" w:color="auto"/>
            <w:bottom w:val="none" w:sz="0" w:space="0" w:color="auto"/>
            <w:right w:val="none" w:sz="0" w:space="0" w:color="auto"/>
          </w:divBdr>
        </w:div>
        <w:div w:id="1423527135">
          <w:marLeft w:val="480"/>
          <w:marRight w:val="0"/>
          <w:marTop w:val="0"/>
          <w:marBottom w:val="0"/>
          <w:divBdr>
            <w:top w:val="none" w:sz="0" w:space="0" w:color="auto"/>
            <w:left w:val="none" w:sz="0" w:space="0" w:color="auto"/>
            <w:bottom w:val="none" w:sz="0" w:space="0" w:color="auto"/>
            <w:right w:val="none" w:sz="0" w:space="0" w:color="auto"/>
          </w:divBdr>
        </w:div>
        <w:div w:id="1525512856">
          <w:marLeft w:val="480"/>
          <w:marRight w:val="0"/>
          <w:marTop w:val="0"/>
          <w:marBottom w:val="0"/>
          <w:divBdr>
            <w:top w:val="none" w:sz="0" w:space="0" w:color="auto"/>
            <w:left w:val="none" w:sz="0" w:space="0" w:color="auto"/>
            <w:bottom w:val="none" w:sz="0" w:space="0" w:color="auto"/>
            <w:right w:val="none" w:sz="0" w:space="0" w:color="auto"/>
          </w:divBdr>
        </w:div>
        <w:div w:id="1599409154">
          <w:marLeft w:val="480"/>
          <w:marRight w:val="0"/>
          <w:marTop w:val="0"/>
          <w:marBottom w:val="0"/>
          <w:divBdr>
            <w:top w:val="none" w:sz="0" w:space="0" w:color="auto"/>
            <w:left w:val="none" w:sz="0" w:space="0" w:color="auto"/>
            <w:bottom w:val="none" w:sz="0" w:space="0" w:color="auto"/>
            <w:right w:val="none" w:sz="0" w:space="0" w:color="auto"/>
          </w:divBdr>
        </w:div>
        <w:div w:id="1643269358">
          <w:marLeft w:val="480"/>
          <w:marRight w:val="0"/>
          <w:marTop w:val="0"/>
          <w:marBottom w:val="0"/>
          <w:divBdr>
            <w:top w:val="none" w:sz="0" w:space="0" w:color="auto"/>
            <w:left w:val="none" w:sz="0" w:space="0" w:color="auto"/>
            <w:bottom w:val="none" w:sz="0" w:space="0" w:color="auto"/>
            <w:right w:val="none" w:sz="0" w:space="0" w:color="auto"/>
          </w:divBdr>
        </w:div>
        <w:div w:id="1672443720">
          <w:marLeft w:val="480"/>
          <w:marRight w:val="0"/>
          <w:marTop w:val="0"/>
          <w:marBottom w:val="0"/>
          <w:divBdr>
            <w:top w:val="none" w:sz="0" w:space="0" w:color="auto"/>
            <w:left w:val="none" w:sz="0" w:space="0" w:color="auto"/>
            <w:bottom w:val="none" w:sz="0" w:space="0" w:color="auto"/>
            <w:right w:val="none" w:sz="0" w:space="0" w:color="auto"/>
          </w:divBdr>
        </w:div>
        <w:div w:id="1780681772">
          <w:marLeft w:val="480"/>
          <w:marRight w:val="0"/>
          <w:marTop w:val="0"/>
          <w:marBottom w:val="0"/>
          <w:divBdr>
            <w:top w:val="none" w:sz="0" w:space="0" w:color="auto"/>
            <w:left w:val="none" w:sz="0" w:space="0" w:color="auto"/>
            <w:bottom w:val="none" w:sz="0" w:space="0" w:color="auto"/>
            <w:right w:val="none" w:sz="0" w:space="0" w:color="auto"/>
          </w:divBdr>
        </w:div>
        <w:div w:id="1957442461">
          <w:marLeft w:val="480"/>
          <w:marRight w:val="0"/>
          <w:marTop w:val="0"/>
          <w:marBottom w:val="0"/>
          <w:divBdr>
            <w:top w:val="none" w:sz="0" w:space="0" w:color="auto"/>
            <w:left w:val="none" w:sz="0" w:space="0" w:color="auto"/>
            <w:bottom w:val="none" w:sz="0" w:space="0" w:color="auto"/>
            <w:right w:val="none" w:sz="0" w:space="0" w:color="auto"/>
          </w:divBdr>
        </w:div>
        <w:div w:id="2062702249">
          <w:marLeft w:val="480"/>
          <w:marRight w:val="0"/>
          <w:marTop w:val="0"/>
          <w:marBottom w:val="0"/>
          <w:divBdr>
            <w:top w:val="none" w:sz="0" w:space="0" w:color="auto"/>
            <w:left w:val="none" w:sz="0" w:space="0" w:color="auto"/>
            <w:bottom w:val="none" w:sz="0" w:space="0" w:color="auto"/>
            <w:right w:val="none" w:sz="0" w:space="0" w:color="auto"/>
          </w:divBdr>
        </w:div>
      </w:divsChild>
    </w:div>
    <w:div w:id="91317840">
      <w:bodyDiv w:val="1"/>
      <w:marLeft w:val="0"/>
      <w:marRight w:val="0"/>
      <w:marTop w:val="0"/>
      <w:marBottom w:val="0"/>
      <w:divBdr>
        <w:top w:val="none" w:sz="0" w:space="0" w:color="auto"/>
        <w:left w:val="none" w:sz="0" w:space="0" w:color="auto"/>
        <w:bottom w:val="none" w:sz="0" w:space="0" w:color="auto"/>
        <w:right w:val="none" w:sz="0" w:space="0" w:color="auto"/>
      </w:divBdr>
    </w:div>
    <w:div w:id="92628931">
      <w:bodyDiv w:val="1"/>
      <w:marLeft w:val="0"/>
      <w:marRight w:val="0"/>
      <w:marTop w:val="0"/>
      <w:marBottom w:val="0"/>
      <w:divBdr>
        <w:top w:val="none" w:sz="0" w:space="0" w:color="auto"/>
        <w:left w:val="none" w:sz="0" w:space="0" w:color="auto"/>
        <w:bottom w:val="none" w:sz="0" w:space="0" w:color="auto"/>
        <w:right w:val="none" w:sz="0" w:space="0" w:color="auto"/>
      </w:divBdr>
      <w:divsChild>
        <w:div w:id="1794324328">
          <w:marLeft w:val="480"/>
          <w:marRight w:val="0"/>
          <w:marTop w:val="0"/>
          <w:marBottom w:val="0"/>
          <w:divBdr>
            <w:top w:val="none" w:sz="0" w:space="0" w:color="auto"/>
            <w:left w:val="none" w:sz="0" w:space="0" w:color="auto"/>
            <w:bottom w:val="none" w:sz="0" w:space="0" w:color="auto"/>
            <w:right w:val="none" w:sz="0" w:space="0" w:color="auto"/>
          </w:divBdr>
        </w:div>
        <w:div w:id="1489665716">
          <w:marLeft w:val="480"/>
          <w:marRight w:val="0"/>
          <w:marTop w:val="0"/>
          <w:marBottom w:val="0"/>
          <w:divBdr>
            <w:top w:val="none" w:sz="0" w:space="0" w:color="auto"/>
            <w:left w:val="none" w:sz="0" w:space="0" w:color="auto"/>
            <w:bottom w:val="none" w:sz="0" w:space="0" w:color="auto"/>
            <w:right w:val="none" w:sz="0" w:space="0" w:color="auto"/>
          </w:divBdr>
        </w:div>
        <w:div w:id="916356786">
          <w:marLeft w:val="480"/>
          <w:marRight w:val="0"/>
          <w:marTop w:val="0"/>
          <w:marBottom w:val="0"/>
          <w:divBdr>
            <w:top w:val="none" w:sz="0" w:space="0" w:color="auto"/>
            <w:left w:val="none" w:sz="0" w:space="0" w:color="auto"/>
            <w:bottom w:val="none" w:sz="0" w:space="0" w:color="auto"/>
            <w:right w:val="none" w:sz="0" w:space="0" w:color="auto"/>
          </w:divBdr>
        </w:div>
        <w:div w:id="1579748432">
          <w:marLeft w:val="480"/>
          <w:marRight w:val="0"/>
          <w:marTop w:val="0"/>
          <w:marBottom w:val="0"/>
          <w:divBdr>
            <w:top w:val="none" w:sz="0" w:space="0" w:color="auto"/>
            <w:left w:val="none" w:sz="0" w:space="0" w:color="auto"/>
            <w:bottom w:val="none" w:sz="0" w:space="0" w:color="auto"/>
            <w:right w:val="none" w:sz="0" w:space="0" w:color="auto"/>
          </w:divBdr>
        </w:div>
        <w:div w:id="2024433010">
          <w:marLeft w:val="480"/>
          <w:marRight w:val="0"/>
          <w:marTop w:val="0"/>
          <w:marBottom w:val="0"/>
          <w:divBdr>
            <w:top w:val="none" w:sz="0" w:space="0" w:color="auto"/>
            <w:left w:val="none" w:sz="0" w:space="0" w:color="auto"/>
            <w:bottom w:val="none" w:sz="0" w:space="0" w:color="auto"/>
            <w:right w:val="none" w:sz="0" w:space="0" w:color="auto"/>
          </w:divBdr>
        </w:div>
        <w:div w:id="345400928">
          <w:marLeft w:val="480"/>
          <w:marRight w:val="0"/>
          <w:marTop w:val="0"/>
          <w:marBottom w:val="0"/>
          <w:divBdr>
            <w:top w:val="none" w:sz="0" w:space="0" w:color="auto"/>
            <w:left w:val="none" w:sz="0" w:space="0" w:color="auto"/>
            <w:bottom w:val="none" w:sz="0" w:space="0" w:color="auto"/>
            <w:right w:val="none" w:sz="0" w:space="0" w:color="auto"/>
          </w:divBdr>
        </w:div>
        <w:div w:id="1150708248">
          <w:marLeft w:val="480"/>
          <w:marRight w:val="0"/>
          <w:marTop w:val="0"/>
          <w:marBottom w:val="0"/>
          <w:divBdr>
            <w:top w:val="none" w:sz="0" w:space="0" w:color="auto"/>
            <w:left w:val="none" w:sz="0" w:space="0" w:color="auto"/>
            <w:bottom w:val="none" w:sz="0" w:space="0" w:color="auto"/>
            <w:right w:val="none" w:sz="0" w:space="0" w:color="auto"/>
          </w:divBdr>
        </w:div>
        <w:div w:id="380327932">
          <w:marLeft w:val="480"/>
          <w:marRight w:val="0"/>
          <w:marTop w:val="0"/>
          <w:marBottom w:val="0"/>
          <w:divBdr>
            <w:top w:val="none" w:sz="0" w:space="0" w:color="auto"/>
            <w:left w:val="none" w:sz="0" w:space="0" w:color="auto"/>
            <w:bottom w:val="none" w:sz="0" w:space="0" w:color="auto"/>
            <w:right w:val="none" w:sz="0" w:space="0" w:color="auto"/>
          </w:divBdr>
        </w:div>
        <w:div w:id="1211258839">
          <w:marLeft w:val="480"/>
          <w:marRight w:val="0"/>
          <w:marTop w:val="0"/>
          <w:marBottom w:val="0"/>
          <w:divBdr>
            <w:top w:val="none" w:sz="0" w:space="0" w:color="auto"/>
            <w:left w:val="none" w:sz="0" w:space="0" w:color="auto"/>
            <w:bottom w:val="none" w:sz="0" w:space="0" w:color="auto"/>
            <w:right w:val="none" w:sz="0" w:space="0" w:color="auto"/>
          </w:divBdr>
        </w:div>
        <w:div w:id="335349812">
          <w:marLeft w:val="480"/>
          <w:marRight w:val="0"/>
          <w:marTop w:val="0"/>
          <w:marBottom w:val="0"/>
          <w:divBdr>
            <w:top w:val="none" w:sz="0" w:space="0" w:color="auto"/>
            <w:left w:val="none" w:sz="0" w:space="0" w:color="auto"/>
            <w:bottom w:val="none" w:sz="0" w:space="0" w:color="auto"/>
            <w:right w:val="none" w:sz="0" w:space="0" w:color="auto"/>
          </w:divBdr>
        </w:div>
        <w:div w:id="430393645">
          <w:marLeft w:val="480"/>
          <w:marRight w:val="0"/>
          <w:marTop w:val="0"/>
          <w:marBottom w:val="0"/>
          <w:divBdr>
            <w:top w:val="none" w:sz="0" w:space="0" w:color="auto"/>
            <w:left w:val="none" w:sz="0" w:space="0" w:color="auto"/>
            <w:bottom w:val="none" w:sz="0" w:space="0" w:color="auto"/>
            <w:right w:val="none" w:sz="0" w:space="0" w:color="auto"/>
          </w:divBdr>
        </w:div>
        <w:div w:id="403532407">
          <w:marLeft w:val="480"/>
          <w:marRight w:val="0"/>
          <w:marTop w:val="0"/>
          <w:marBottom w:val="0"/>
          <w:divBdr>
            <w:top w:val="none" w:sz="0" w:space="0" w:color="auto"/>
            <w:left w:val="none" w:sz="0" w:space="0" w:color="auto"/>
            <w:bottom w:val="none" w:sz="0" w:space="0" w:color="auto"/>
            <w:right w:val="none" w:sz="0" w:space="0" w:color="auto"/>
          </w:divBdr>
        </w:div>
        <w:div w:id="192228757">
          <w:marLeft w:val="480"/>
          <w:marRight w:val="0"/>
          <w:marTop w:val="0"/>
          <w:marBottom w:val="0"/>
          <w:divBdr>
            <w:top w:val="none" w:sz="0" w:space="0" w:color="auto"/>
            <w:left w:val="none" w:sz="0" w:space="0" w:color="auto"/>
            <w:bottom w:val="none" w:sz="0" w:space="0" w:color="auto"/>
            <w:right w:val="none" w:sz="0" w:space="0" w:color="auto"/>
          </w:divBdr>
        </w:div>
        <w:div w:id="1611475020">
          <w:marLeft w:val="480"/>
          <w:marRight w:val="0"/>
          <w:marTop w:val="0"/>
          <w:marBottom w:val="0"/>
          <w:divBdr>
            <w:top w:val="none" w:sz="0" w:space="0" w:color="auto"/>
            <w:left w:val="none" w:sz="0" w:space="0" w:color="auto"/>
            <w:bottom w:val="none" w:sz="0" w:space="0" w:color="auto"/>
            <w:right w:val="none" w:sz="0" w:space="0" w:color="auto"/>
          </w:divBdr>
        </w:div>
        <w:div w:id="1424034814">
          <w:marLeft w:val="480"/>
          <w:marRight w:val="0"/>
          <w:marTop w:val="0"/>
          <w:marBottom w:val="0"/>
          <w:divBdr>
            <w:top w:val="none" w:sz="0" w:space="0" w:color="auto"/>
            <w:left w:val="none" w:sz="0" w:space="0" w:color="auto"/>
            <w:bottom w:val="none" w:sz="0" w:space="0" w:color="auto"/>
            <w:right w:val="none" w:sz="0" w:space="0" w:color="auto"/>
          </w:divBdr>
        </w:div>
        <w:div w:id="625698562">
          <w:marLeft w:val="480"/>
          <w:marRight w:val="0"/>
          <w:marTop w:val="0"/>
          <w:marBottom w:val="0"/>
          <w:divBdr>
            <w:top w:val="none" w:sz="0" w:space="0" w:color="auto"/>
            <w:left w:val="none" w:sz="0" w:space="0" w:color="auto"/>
            <w:bottom w:val="none" w:sz="0" w:space="0" w:color="auto"/>
            <w:right w:val="none" w:sz="0" w:space="0" w:color="auto"/>
          </w:divBdr>
        </w:div>
        <w:div w:id="1598322311">
          <w:marLeft w:val="480"/>
          <w:marRight w:val="0"/>
          <w:marTop w:val="0"/>
          <w:marBottom w:val="0"/>
          <w:divBdr>
            <w:top w:val="none" w:sz="0" w:space="0" w:color="auto"/>
            <w:left w:val="none" w:sz="0" w:space="0" w:color="auto"/>
            <w:bottom w:val="none" w:sz="0" w:space="0" w:color="auto"/>
            <w:right w:val="none" w:sz="0" w:space="0" w:color="auto"/>
          </w:divBdr>
        </w:div>
        <w:div w:id="610279441">
          <w:marLeft w:val="480"/>
          <w:marRight w:val="0"/>
          <w:marTop w:val="0"/>
          <w:marBottom w:val="0"/>
          <w:divBdr>
            <w:top w:val="none" w:sz="0" w:space="0" w:color="auto"/>
            <w:left w:val="none" w:sz="0" w:space="0" w:color="auto"/>
            <w:bottom w:val="none" w:sz="0" w:space="0" w:color="auto"/>
            <w:right w:val="none" w:sz="0" w:space="0" w:color="auto"/>
          </w:divBdr>
        </w:div>
        <w:div w:id="1524198857">
          <w:marLeft w:val="480"/>
          <w:marRight w:val="0"/>
          <w:marTop w:val="0"/>
          <w:marBottom w:val="0"/>
          <w:divBdr>
            <w:top w:val="none" w:sz="0" w:space="0" w:color="auto"/>
            <w:left w:val="none" w:sz="0" w:space="0" w:color="auto"/>
            <w:bottom w:val="none" w:sz="0" w:space="0" w:color="auto"/>
            <w:right w:val="none" w:sz="0" w:space="0" w:color="auto"/>
          </w:divBdr>
        </w:div>
        <w:div w:id="998122130">
          <w:marLeft w:val="480"/>
          <w:marRight w:val="0"/>
          <w:marTop w:val="0"/>
          <w:marBottom w:val="0"/>
          <w:divBdr>
            <w:top w:val="none" w:sz="0" w:space="0" w:color="auto"/>
            <w:left w:val="none" w:sz="0" w:space="0" w:color="auto"/>
            <w:bottom w:val="none" w:sz="0" w:space="0" w:color="auto"/>
            <w:right w:val="none" w:sz="0" w:space="0" w:color="auto"/>
          </w:divBdr>
        </w:div>
        <w:div w:id="1613710543">
          <w:marLeft w:val="480"/>
          <w:marRight w:val="0"/>
          <w:marTop w:val="0"/>
          <w:marBottom w:val="0"/>
          <w:divBdr>
            <w:top w:val="none" w:sz="0" w:space="0" w:color="auto"/>
            <w:left w:val="none" w:sz="0" w:space="0" w:color="auto"/>
            <w:bottom w:val="none" w:sz="0" w:space="0" w:color="auto"/>
            <w:right w:val="none" w:sz="0" w:space="0" w:color="auto"/>
          </w:divBdr>
        </w:div>
      </w:divsChild>
    </w:div>
    <w:div w:id="101069470">
      <w:bodyDiv w:val="1"/>
      <w:marLeft w:val="0"/>
      <w:marRight w:val="0"/>
      <w:marTop w:val="0"/>
      <w:marBottom w:val="0"/>
      <w:divBdr>
        <w:top w:val="none" w:sz="0" w:space="0" w:color="auto"/>
        <w:left w:val="none" w:sz="0" w:space="0" w:color="auto"/>
        <w:bottom w:val="none" w:sz="0" w:space="0" w:color="auto"/>
        <w:right w:val="none" w:sz="0" w:space="0" w:color="auto"/>
      </w:divBdr>
      <w:divsChild>
        <w:div w:id="102464326">
          <w:marLeft w:val="480"/>
          <w:marRight w:val="0"/>
          <w:marTop w:val="0"/>
          <w:marBottom w:val="0"/>
          <w:divBdr>
            <w:top w:val="none" w:sz="0" w:space="0" w:color="auto"/>
            <w:left w:val="none" w:sz="0" w:space="0" w:color="auto"/>
            <w:bottom w:val="none" w:sz="0" w:space="0" w:color="auto"/>
            <w:right w:val="none" w:sz="0" w:space="0" w:color="auto"/>
          </w:divBdr>
        </w:div>
        <w:div w:id="202905847">
          <w:marLeft w:val="480"/>
          <w:marRight w:val="0"/>
          <w:marTop w:val="0"/>
          <w:marBottom w:val="0"/>
          <w:divBdr>
            <w:top w:val="none" w:sz="0" w:space="0" w:color="auto"/>
            <w:left w:val="none" w:sz="0" w:space="0" w:color="auto"/>
            <w:bottom w:val="none" w:sz="0" w:space="0" w:color="auto"/>
            <w:right w:val="none" w:sz="0" w:space="0" w:color="auto"/>
          </w:divBdr>
        </w:div>
        <w:div w:id="488908768">
          <w:marLeft w:val="480"/>
          <w:marRight w:val="0"/>
          <w:marTop w:val="0"/>
          <w:marBottom w:val="0"/>
          <w:divBdr>
            <w:top w:val="none" w:sz="0" w:space="0" w:color="auto"/>
            <w:left w:val="none" w:sz="0" w:space="0" w:color="auto"/>
            <w:bottom w:val="none" w:sz="0" w:space="0" w:color="auto"/>
            <w:right w:val="none" w:sz="0" w:space="0" w:color="auto"/>
          </w:divBdr>
        </w:div>
        <w:div w:id="600069499">
          <w:marLeft w:val="480"/>
          <w:marRight w:val="0"/>
          <w:marTop w:val="0"/>
          <w:marBottom w:val="0"/>
          <w:divBdr>
            <w:top w:val="none" w:sz="0" w:space="0" w:color="auto"/>
            <w:left w:val="none" w:sz="0" w:space="0" w:color="auto"/>
            <w:bottom w:val="none" w:sz="0" w:space="0" w:color="auto"/>
            <w:right w:val="none" w:sz="0" w:space="0" w:color="auto"/>
          </w:divBdr>
        </w:div>
        <w:div w:id="626856660">
          <w:marLeft w:val="480"/>
          <w:marRight w:val="0"/>
          <w:marTop w:val="0"/>
          <w:marBottom w:val="0"/>
          <w:divBdr>
            <w:top w:val="none" w:sz="0" w:space="0" w:color="auto"/>
            <w:left w:val="none" w:sz="0" w:space="0" w:color="auto"/>
            <w:bottom w:val="none" w:sz="0" w:space="0" w:color="auto"/>
            <w:right w:val="none" w:sz="0" w:space="0" w:color="auto"/>
          </w:divBdr>
        </w:div>
        <w:div w:id="680739224">
          <w:marLeft w:val="480"/>
          <w:marRight w:val="0"/>
          <w:marTop w:val="0"/>
          <w:marBottom w:val="0"/>
          <w:divBdr>
            <w:top w:val="none" w:sz="0" w:space="0" w:color="auto"/>
            <w:left w:val="none" w:sz="0" w:space="0" w:color="auto"/>
            <w:bottom w:val="none" w:sz="0" w:space="0" w:color="auto"/>
            <w:right w:val="none" w:sz="0" w:space="0" w:color="auto"/>
          </w:divBdr>
        </w:div>
        <w:div w:id="1039478996">
          <w:marLeft w:val="480"/>
          <w:marRight w:val="0"/>
          <w:marTop w:val="0"/>
          <w:marBottom w:val="0"/>
          <w:divBdr>
            <w:top w:val="none" w:sz="0" w:space="0" w:color="auto"/>
            <w:left w:val="none" w:sz="0" w:space="0" w:color="auto"/>
            <w:bottom w:val="none" w:sz="0" w:space="0" w:color="auto"/>
            <w:right w:val="none" w:sz="0" w:space="0" w:color="auto"/>
          </w:divBdr>
        </w:div>
        <w:div w:id="1057902149">
          <w:marLeft w:val="480"/>
          <w:marRight w:val="0"/>
          <w:marTop w:val="0"/>
          <w:marBottom w:val="0"/>
          <w:divBdr>
            <w:top w:val="none" w:sz="0" w:space="0" w:color="auto"/>
            <w:left w:val="none" w:sz="0" w:space="0" w:color="auto"/>
            <w:bottom w:val="none" w:sz="0" w:space="0" w:color="auto"/>
            <w:right w:val="none" w:sz="0" w:space="0" w:color="auto"/>
          </w:divBdr>
        </w:div>
        <w:div w:id="1197890717">
          <w:marLeft w:val="480"/>
          <w:marRight w:val="0"/>
          <w:marTop w:val="0"/>
          <w:marBottom w:val="0"/>
          <w:divBdr>
            <w:top w:val="none" w:sz="0" w:space="0" w:color="auto"/>
            <w:left w:val="none" w:sz="0" w:space="0" w:color="auto"/>
            <w:bottom w:val="none" w:sz="0" w:space="0" w:color="auto"/>
            <w:right w:val="none" w:sz="0" w:space="0" w:color="auto"/>
          </w:divBdr>
        </w:div>
        <w:div w:id="1259093744">
          <w:marLeft w:val="480"/>
          <w:marRight w:val="0"/>
          <w:marTop w:val="0"/>
          <w:marBottom w:val="0"/>
          <w:divBdr>
            <w:top w:val="none" w:sz="0" w:space="0" w:color="auto"/>
            <w:left w:val="none" w:sz="0" w:space="0" w:color="auto"/>
            <w:bottom w:val="none" w:sz="0" w:space="0" w:color="auto"/>
            <w:right w:val="none" w:sz="0" w:space="0" w:color="auto"/>
          </w:divBdr>
        </w:div>
        <w:div w:id="1259602152">
          <w:marLeft w:val="480"/>
          <w:marRight w:val="0"/>
          <w:marTop w:val="0"/>
          <w:marBottom w:val="0"/>
          <w:divBdr>
            <w:top w:val="none" w:sz="0" w:space="0" w:color="auto"/>
            <w:left w:val="none" w:sz="0" w:space="0" w:color="auto"/>
            <w:bottom w:val="none" w:sz="0" w:space="0" w:color="auto"/>
            <w:right w:val="none" w:sz="0" w:space="0" w:color="auto"/>
          </w:divBdr>
        </w:div>
        <w:div w:id="1262908404">
          <w:marLeft w:val="480"/>
          <w:marRight w:val="0"/>
          <w:marTop w:val="0"/>
          <w:marBottom w:val="0"/>
          <w:divBdr>
            <w:top w:val="none" w:sz="0" w:space="0" w:color="auto"/>
            <w:left w:val="none" w:sz="0" w:space="0" w:color="auto"/>
            <w:bottom w:val="none" w:sz="0" w:space="0" w:color="auto"/>
            <w:right w:val="none" w:sz="0" w:space="0" w:color="auto"/>
          </w:divBdr>
        </w:div>
        <w:div w:id="1325619766">
          <w:marLeft w:val="480"/>
          <w:marRight w:val="0"/>
          <w:marTop w:val="0"/>
          <w:marBottom w:val="0"/>
          <w:divBdr>
            <w:top w:val="none" w:sz="0" w:space="0" w:color="auto"/>
            <w:left w:val="none" w:sz="0" w:space="0" w:color="auto"/>
            <w:bottom w:val="none" w:sz="0" w:space="0" w:color="auto"/>
            <w:right w:val="none" w:sz="0" w:space="0" w:color="auto"/>
          </w:divBdr>
        </w:div>
        <w:div w:id="1340501619">
          <w:marLeft w:val="480"/>
          <w:marRight w:val="0"/>
          <w:marTop w:val="0"/>
          <w:marBottom w:val="0"/>
          <w:divBdr>
            <w:top w:val="none" w:sz="0" w:space="0" w:color="auto"/>
            <w:left w:val="none" w:sz="0" w:space="0" w:color="auto"/>
            <w:bottom w:val="none" w:sz="0" w:space="0" w:color="auto"/>
            <w:right w:val="none" w:sz="0" w:space="0" w:color="auto"/>
          </w:divBdr>
        </w:div>
        <w:div w:id="1447191210">
          <w:marLeft w:val="480"/>
          <w:marRight w:val="0"/>
          <w:marTop w:val="0"/>
          <w:marBottom w:val="0"/>
          <w:divBdr>
            <w:top w:val="none" w:sz="0" w:space="0" w:color="auto"/>
            <w:left w:val="none" w:sz="0" w:space="0" w:color="auto"/>
            <w:bottom w:val="none" w:sz="0" w:space="0" w:color="auto"/>
            <w:right w:val="none" w:sz="0" w:space="0" w:color="auto"/>
          </w:divBdr>
        </w:div>
        <w:div w:id="1691254659">
          <w:marLeft w:val="480"/>
          <w:marRight w:val="0"/>
          <w:marTop w:val="0"/>
          <w:marBottom w:val="0"/>
          <w:divBdr>
            <w:top w:val="none" w:sz="0" w:space="0" w:color="auto"/>
            <w:left w:val="none" w:sz="0" w:space="0" w:color="auto"/>
            <w:bottom w:val="none" w:sz="0" w:space="0" w:color="auto"/>
            <w:right w:val="none" w:sz="0" w:space="0" w:color="auto"/>
          </w:divBdr>
        </w:div>
        <w:div w:id="1709913821">
          <w:marLeft w:val="480"/>
          <w:marRight w:val="0"/>
          <w:marTop w:val="0"/>
          <w:marBottom w:val="0"/>
          <w:divBdr>
            <w:top w:val="none" w:sz="0" w:space="0" w:color="auto"/>
            <w:left w:val="none" w:sz="0" w:space="0" w:color="auto"/>
            <w:bottom w:val="none" w:sz="0" w:space="0" w:color="auto"/>
            <w:right w:val="none" w:sz="0" w:space="0" w:color="auto"/>
          </w:divBdr>
        </w:div>
        <w:div w:id="1746370096">
          <w:marLeft w:val="480"/>
          <w:marRight w:val="0"/>
          <w:marTop w:val="0"/>
          <w:marBottom w:val="0"/>
          <w:divBdr>
            <w:top w:val="none" w:sz="0" w:space="0" w:color="auto"/>
            <w:left w:val="none" w:sz="0" w:space="0" w:color="auto"/>
            <w:bottom w:val="none" w:sz="0" w:space="0" w:color="auto"/>
            <w:right w:val="none" w:sz="0" w:space="0" w:color="auto"/>
          </w:divBdr>
        </w:div>
        <w:div w:id="1750693743">
          <w:marLeft w:val="480"/>
          <w:marRight w:val="0"/>
          <w:marTop w:val="0"/>
          <w:marBottom w:val="0"/>
          <w:divBdr>
            <w:top w:val="none" w:sz="0" w:space="0" w:color="auto"/>
            <w:left w:val="none" w:sz="0" w:space="0" w:color="auto"/>
            <w:bottom w:val="none" w:sz="0" w:space="0" w:color="auto"/>
            <w:right w:val="none" w:sz="0" w:space="0" w:color="auto"/>
          </w:divBdr>
        </w:div>
        <w:div w:id="1810785509">
          <w:marLeft w:val="480"/>
          <w:marRight w:val="0"/>
          <w:marTop w:val="0"/>
          <w:marBottom w:val="0"/>
          <w:divBdr>
            <w:top w:val="none" w:sz="0" w:space="0" w:color="auto"/>
            <w:left w:val="none" w:sz="0" w:space="0" w:color="auto"/>
            <w:bottom w:val="none" w:sz="0" w:space="0" w:color="auto"/>
            <w:right w:val="none" w:sz="0" w:space="0" w:color="auto"/>
          </w:divBdr>
        </w:div>
        <w:div w:id="2057578976">
          <w:marLeft w:val="480"/>
          <w:marRight w:val="0"/>
          <w:marTop w:val="0"/>
          <w:marBottom w:val="0"/>
          <w:divBdr>
            <w:top w:val="none" w:sz="0" w:space="0" w:color="auto"/>
            <w:left w:val="none" w:sz="0" w:space="0" w:color="auto"/>
            <w:bottom w:val="none" w:sz="0" w:space="0" w:color="auto"/>
            <w:right w:val="none" w:sz="0" w:space="0" w:color="auto"/>
          </w:divBdr>
        </w:div>
      </w:divsChild>
    </w:div>
    <w:div w:id="101800195">
      <w:bodyDiv w:val="1"/>
      <w:marLeft w:val="0"/>
      <w:marRight w:val="0"/>
      <w:marTop w:val="0"/>
      <w:marBottom w:val="0"/>
      <w:divBdr>
        <w:top w:val="none" w:sz="0" w:space="0" w:color="auto"/>
        <w:left w:val="none" w:sz="0" w:space="0" w:color="auto"/>
        <w:bottom w:val="none" w:sz="0" w:space="0" w:color="auto"/>
        <w:right w:val="none" w:sz="0" w:space="0" w:color="auto"/>
      </w:divBdr>
    </w:div>
    <w:div w:id="103232039">
      <w:bodyDiv w:val="1"/>
      <w:marLeft w:val="0"/>
      <w:marRight w:val="0"/>
      <w:marTop w:val="0"/>
      <w:marBottom w:val="0"/>
      <w:divBdr>
        <w:top w:val="none" w:sz="0" w:space="0" w:color="auto"/>
        <w:left w:val="none" w:sz="0" w:space="0" w:color="auto"/>
        <w:bottom w:val="none" w:sz="0" w:space="0" w:color="auto"/>
        <w:right w:val="none" w:sz="0" w:space="0" w:color="auto"/>
      </w:divBdr>
      <w:divsChild>
        <w:div w:id="182059707">
          <w:marLeft w:val="480"/>
          <w:marRight w:val="0"/>
          <w:marTop w:val="0"/>
          <w:marBottom w:val="0"/>
          <w:divBdr>
            <w:top w:val="none" w:sz="0" w:space="0" w:color="auto"/>
            <w:left w:val="none" w:sz="0" w:space="0" w:color="auto"/>
            <w:bottom w:val="none" w:sz="0" w:space="0" w:color="auto"/>
            <w:right w:val="none" w:sz="0" w:space="0" w:color="auto"/>
          </w:divBdr>
        </w:div>
        <w:div w:id="653726526">
          <w:marLeft w:val="480"/>
          <w:marRight w:val="0"/>
          <w:marTop w:val="0"/>
          <w:marBottom w:val="0"/>
          <w:divBdr>
            <w:top w:val="none" w:sz="0" w:space="0" w:color="auto"/>
            <w:left w:val="none" w:sz="0" w:space="0" w:color="auto"/>
            <w:bottom w:val="none" w:sz="0" w:space="0" w:color="auto"/>
            <w:right w:val="none" w:sz="0" w:space="0" w:color="auto"/>
          </w:divBdr>
        </w:div>
        <w:div w:id="665208520">
          <w:marLeft w:val="480"/>
          <w:marRight w:val="0"/>
          <w:marTop w:val="0"/>
          <w:marBottom w:val="0"/>
          <w:divBdr>
            <w:top w:val="none" w:sz="0" w:space="0" w:color="auto"/>
            <w:left w:val="none" w:sz="0" w:space="0" w:color="auto"/>
            <w:bottom w:val="none" w:sz="0" w:space="0" w:color="auto"/>
            <w:right w:val="none" w:sz="0" w:space="0" w:color="auto"/>
          </w:divBdr>
        </w:div>
        <w:div w:id="742457687">
          <w:marLeft w:val="480"/>
          <w:marRight w:val="0"/>
          <w:marTop w:val="0"/>
          <w:marBottom w:val="0"/>
          <w:divBdr>
            <w:top w:val="none" w:sz="0" w:space="0" w:color="auto"/>
            <w:left w:val="none" w:sz="0" w:space="0" w:color="auto"/>
            <w:bottom w:val="none" w:sz="0" w:space="0" w:color="auto"/>
            <w:right w:val="none" w:sz="0" w:space="0" w:color="auto"/>
          </w:divBdr>
        </w:div>
        <w:div w:id="895970622">
          <w:marLeft w:val="480"/>
          <w:marRight w:val="0"/>
          <w:marTop w:val="0"/>
          <w:marBottom w:val="0"/>
          <w:divBdr>
            <w:top w:val="none" w:sz="0" w:space="0" w:color="auto"/>
            <w:left w:val="none" w:sz="0" w:space="0" w:color="auto"/>
            <w:bottom w:val="none" w:sz="0" w:space="0" w:color="auto"/>
            <w:right w:val="none" w:sz="0" w:space="0" w:color="auto"/>
          </w:divBdr>
        </w:div>
        <w:div w:id="957104140">
          <w:marLeft w:val="480"/>
          <w:marRight w:val="0"/>
          <w:marTop w:val="0"/>
          <w:marBottom w:val="0"/>
          <w:divBdr>
            <w:top w:val="none" w:sz="0" w:space="0" w:color="auto"/>
            <w:left w:val="none" w:sz="0" w:space="0" w:color="auto"/>
            <w:bottom w:val="none" w:sz="0" w:space="0" w:color="auto"/>
            <w:right w:val="none" w:sz="0" w:space="0" w:color="auto"/>
          </w:divBdr>
        </w:div>
        <w:div w:id="1277713876">
          <w:marLeft w:val="480"/>
          <w:marRight w:val="0"/>
          <w:marTop w:val="0"/>
          <w:marBottom w:val="0"/>
          <w:divBdr>
            <w:top w:val="none" w:sz="0" w:space="0" w:color="auto"/>
            <w:left w:val="none" w:sz="0" w:space="0" w:color="auto"/>
            <w:bottom w:val="none" w:sz="0" w:space="0" w:color="auto"/>
            <w:right w:val="none" w:sz="0" w:space="0" w:color="auto"/>
          </w:divBdr>
        </w:div>
        <w:div w:id="1320885236">
          <w:marLeft w:val="480"/>
          <w:marRight w:val="0"/>
          <w:marTop w:val="0"/>
          <w:marBottom w:val="0"/>
          <w:divBdr>
            <w:top w:val="none" w:sz="0" w:space="0" w:color="auto"/>
            <w:left w:val="none" w:sz="0" w:space="0" w:color="auto"/>
            <w:bottom w:val="none" w:sz="0" w:space="0" w:color="auto"/>
            <w:right w:val="none" w:sz="0" w:space="0" w:color="auto"/>
          </w:divBdr>
        </w:div>
        <w:div w:id="1412702537">
          <w:marLeft w:val="480"/>
          <w:marRight w:val="0"/>
          <w:marTop w:val="0"/>
          <w:marBottom w:val="0"/>
          <w:divBdr>
            <w:top w:val="none" w:sz="0" w:space="0" w:color="auto"/>
            <w:left w:val="none" w:sz="0" w:space="0" w:color="auto"/>
            <w:bottom w:val="none" w:sz="0" w:space="0" w:color="auto"/>
            <w:right w:val="none" w:sz="0" w:space="0" w:color="auto"/>
          </w:divBdr>
        </w:div>
        <w:div w:id="1494639943">
          <w:marLeft w:val="480"/>
          <w:marRight w:val="0"/>
          <w:marTop w:val="0"/>
          <w:marBottom w:val="0"/>
          <w:divBdr>
            <w:top w:val="none" w:sz="0" w:space="0" w:color="auto"/>
            <w:left w:val="none" w:sz="0" w:space="0" w:color="auto"/>
            <w:bottom w:val="none" w:sz="0" w:space="0" w:color="auto"/>
            <w:right w:val="none" w:sz="0" w:space="0" w:color="auto"/>
          </w:divBdr>
        </w:div>
        <w:div w:id="1842816398">
          <w:marLeft w:val="480"/>
          <w:marRight w:val="0"/>
          <w:marTop w:val="0"/>
          <w:marBottom w:val="0"/>
          <w:divBdr>
            <w:top w:val="none" w:sz="0" w:space="0" w:color="auto"/>
            <w:left w:val="none" w:sz="0" w:space="0" w:color="auto"/>
            <w:bottom w:val="none" w:sz="0" w:space="0" w:color="auto"/>
            <w:right w:val="none" w:sz="0" w:space="0" w:color="auto"/>
          </w:divBdr>
        </w:div>
        <w:div w:id="1879850634">
          <w:marLeft w:val="480"/>
          <w:marRight w:val="0"/>
          <w:marTop w:val="0"/>
          <w:marBottom w:val="0"/>
          <w:divBdr>
            <w:top w:val="none" w:sz="0" w:space="0" w:color="auto"/>
            <w:left w:val="none" w:sz="0" w:space="0" w:color="auto"/>
            <w:bottom w:val="none" w:sz="0" w:space="0" w:color="auto"/>
            <w:right w:val="none" w:sz="0" w:space="0" w:color="auto"/>
          </w:divBdr>
        </w:div>
        <w:div w:id="2040399098">
          <w:marLeft w:val="480"/>
          <w:marRight w:val="0"/>
          <w:marTop w:val="0"/>
          <w:marBottom w:val="0"/>
          <w:divBdr>
            <w:top w:val="none" w:sz="0" w:space="0" w:color="auto"/>
            <w:left w:val="none" w:sz="0" w:space="0" w:color="auto"/>
            <w:bottom w:val="none" w:sz="0" w:space="0" w:color="auto"/>
            <w:right w:val="none" w:sz="0" w:space="0" w:color="auto"/>
          </w:divBdr>
        </w:div>
        <w:div w:id="2080781459">
          <w:marLeft w:val="480"/>
          <w:marRight w:val="0"/>
          <w:marTop w:val="0"/>
          <w:marBottom w:val="0"/>
          <w:divBdr>
            <w:top w:val="none" w:sz="0" w:space="0" w:color="auto"/>
            <w:left w:val="none" w:sz="0" w:space="0" w:color="auto"/>
            <w:bottom w:val="none" w:sz="0" w:space="0" w:color="auto"/>
            <w:right w:val="none" w:sz="0" w:space="0" w:color="auto"/>
          </w:divBdr>
        </w:div>
        <w:div w:id="2096054291">
          <w:marLeft w:val="480"/>
          <w:marRight w:val="0"/>
          <w:marTop w:val="0"/>
          <w:marBottom w:val="0"/>
          <w:divBdr>
            <w:top w:val="none" w:sz="0" w:space="0" w:color="auto"/>
            <w:left w:val="none" w:sz="0" w:space="0" w:color="auto"/>
            <w:bottom w:val="none" w:sz="0" w:space="0" w:color="auto"/>
            <w:right w:val="none" w:sz="0" w:space="0" w:color="auto"/>
          </w:divBdr>
        </w:div>
        <w:div w:id="2137024798">
          <w:marLeft w:val="480"/>
          <w:marRight w:val="0"/>
          <w:marTop w:val="0"/>
          <w:marBottom w:val="0"/>
          <w:divBdr>
            <w:top w:val="none" w:sz="0" w:space="0" w:color="auto"/>
            <w:left w:val="none" w:sz="0" w:space="0" w:color="auto"/>
            <w:bottom w:val="none" w:sz="0" w:space="0" w:color="auto"/>
            <w:right w:val="none" w:sz="0" w:space="0" w:color="auto"/>
          </w:divBdr>
        </w:div>
      </w:divsChild>
    </w:div>
    <w:div w:id="105001978">
      <w:bodyDiv w:val="1"/>
      <w:marLeft w:val="0"/>
      <w:marRight w:val="0"/>
      <w:marTop w:val="0"/>
      <w:marBottom w:val="0"/>
      <w:divBdr>
        <w:top w:val="none" w:sz="0" w:space="0" w:color="auto"/>
        <w:left w:val="none" w:sz="0" w:space="0" w:color="auto"/>
        <w:bottom w:val="none" w:sz="0" w:space="0" w:color="auto"/>
        <w:right w:val="none" w:sz="0" w:space="0" w:color="auto"/>
      </w:divBdr>
    </w:div>
    <w:div w:id="109084604">
      <w:bodyDiv w:val="1"/>
      <w:marLeft w:val="0"/>
      <w:marRight w:val="0"/>
      <w:marTop w:val="0"/>
      <w:marBottom w:val="0"/>
      <w:divBdr>
        <w:top w:val="none" w:sz="0" w:space="0" w:color="auto"/>
        <w:left w:val="none" w:sz="0" w:space="0" w:color="auto"/>
        <w:bottom w:val="none" w:sz="0" w:space="0" w:color="auto"/>
        <w:right w:val="none" w:sz="0" w:space="0" w:color="auto"/>
      </w:divBdr>
    </w:div>
    <w:div w:id="112528995">
      <w:bodyDiv w:val="1"/>
      <w:marLeft w:val="0"/>
      <w:marRight w:val="0"/>
      <w:marTop w:val="0"/>
      <w:marBottom w:val="0"/>
      <w:divBdr>
        <w:top w:val="none" w:sz="0" w:space="0" w:color="auto"/>
        <w:left w:val="none" w:sz="0" w:space="0" w:color="auto"/>
        <w:bottom w:val="none" w:sz="0" w:space="0" w:color="auto"/>
        <w:right w:val="none" w:sz="0" w:space="0" w:color="auto"/>
      </w:divBdr>
    </w:div>
    <w:div w:id="117259358">
      <w:bodyDiv w:val="1"/>
      <w:marLeft w:val="0"/>
      <w:marRight w:val="0"/>
      <w:marTop w:val="0"/>
      <w:marBottom w:val="0"/>
      <w:divBdr>
        <w:top w:val="none" w:sz="0" w:space="0" w:color="auto"/>
        <w:left w:val="none" w:sz="0" w:space="0" w:color="auto"/>
        <w:bottom w:val="none" w:sz="0" w:space="0" w:color="auto"/>
        <w:right w:val="none" w:sz="0" w:space="0" w:color="auto"/>
      </w:divBdr>
    </w:div>
    <w:div w:id="135953804">
      <w:bodyDiv w:val="1"/>
      <w:marLeft w:val="0"/>
      <w:marRight w:val="0"/>
      <w:marTop w:val="0"/>
      <w:marBottom w:val="0"/>
      <w:divBdr>
        <w:top w:val="none" w:sz="0" w:space="0" w:color="auto"/>
        <w:left w:val="none" w:sz="0" w:space="0" w:color="auto"/>
        <w:bottom w:val="none" w:sz="0" w:space="0" w:color="auto"/>
        <w:right w:val="none" w:sz="0" w:space="0" w:color="auto"/>
      </w:divBdr>
      <w:divsChild>
        <w:div w:id="54738621">
          <w:marLeft w:val="480"/>
          <w:marRight w:val="0"/>
          <w:marTop w:val="0"/>
          <w:marBottom w:val="0"/>
          <w:divBdr>
            <w:top w:val="none" w:sz="0" w:space="0" w:color="auto"/>
            <w:left w:val="none" w:sz="0" w:space="0" w:color="auto"/>
            <w:bottom w:val="none" w:sz="0" w:space="0" w:color="auto"/>
            <w:right w:val="none" w:sz="0" w:space="0" w:color="auto"/>
          </w:divBdr>
        </w:div>
        <w:div w:id="101920583">
          <w:marLeft w:val="480"/>
          <w:marRight w:val="0"/>
          <w:marTop w:val="0"/>
          <w:marBottom w:val="0"/>
          <w:divBdr>
            <w:top w:val="none" w:sz="0" w:space="0" w:color="auto"/>
            <w:left w:val="none" w:sz="0" w:space="0" w:color="auto"/>
            <w:bottom w:val="none" w:sz="0" w:space="0" w:color="auto"/>
            <w:right w:val="none" w:sz="0" w:space="0" w:color="auto"/>
          </w:divBdr>
        </w:div>
        <w:div w:id="241451760">
          <w:marLeft w:val="480"/>
          <w:marRight w:val="0"/>
          <w:marTop w:val="0"/>
          <w:marBottom w:val="0"/>
          <w:divBdr>
            <w:top w:val="none" w:sz="0" w:space="0" w:color="auto"/>
            <w:left w:val="none" w:sz="0" w:space="0" w:color="auto"/>
            <w:bottom w:val="none" w:sz="0" w:space="0" w:color="auto"/>
            <w:right w:val="none" w:sz="0" w:space="0" w:color="auto"/>
          </w:divBdr>
        </w:div>
        <w:div w:id="269051576">
          <w:marLeft w:val="480"/>
          <w:marRight w:val="0"/>
          <w:marTop w:val="0"/>
          <w:marBottom w:val="0"/>
          <w:divBdr>
            <w:top w:val="none" w:sz="0" w:space="0" w:color="auto"/>
            <w:left w:val="none" w:sz="0" w:space="0" w:color="auto"/>
            <w:bottom w:val="none" w:sz="0" w:space="0" w:color="auto"/>
            <w:right w:val="none" w:sz="0" w:space="0" w:color="auto"/>
          </w:divBdr>
        </w:div>
        <w:div w:id="349137989">
          <w:marLeft w:val="480"/>
          <w:marRight w:val="0"/>
          <w:marTop w:val="0"/>
          <w:marBottom w:val="0"/>
          <w:divBdr>
            <w:top w:val="none" w:sz="0" w:space="0" w:color="auto"/>
            <w:left w:val="none" w:sz="0" w:space="0" w:color="auto"/>
            <w:bottom w:val="none" w:sz="0" w:space="0" w:color="auto"/>
            <w:right w:val="none" w:sz="0" w:space="0" w:color="auto"/>
          </w:divBdr>
        </w:div>
        <w:div w:id="496192210">
          <w:marLeft w:val="480"/>
          <w:marRight w:val="0"/>
          <w:marTop w:val="0"/>
          <w:marBottom w:val="0"/>
          <w:divBdr>
            <w:top w:val="none" w:sz="0" w:space="0" w:color="auto"/>
            <w:left w:val="none" w:sz="0" w:space="0" w:color="auto"/>
            <w:bottom w:val="none" w:sz="0" w:space="0" w:color="auto"/>
            <w:right w:val="none" w:sz="0" w:space="0" w:color="auto"/>
          </w:divBdr>
        </w:div>
        <w:div w:id="639967982">
          <w:marLeft w:val="480"/>
          <w:marRight w:val="0"/>
          <w:marTop w:val="0"/>
          <w:marBottom w:val="0"/>
          <w:divBdr>
            <w:top w:val="none" w:sz="0" w:space="0" w:color="auto"/>
            <w:left w:val="none" w:sz="0" w:space="0" w:color="auto"/>
            <w:bottom w:val="none" w:sz="0" w:space="0" w:color="auto"/>
            <w:right w:val="none" w:sz="0" w:space="0" w:color="auto"/>
          </w:divBdr>
        </w:div>
        <w:div w:id="668630732">
          <w:marLeft w:val="480"/>
          <w:marRight w:val="0"/>
          <w:marTop w:val="0"/>
          <w:marBottom w:val="0"/>
          <w:divBdr>
            <w:top w:val="none" w:sz="0" w:space="0" w:color="auto"/>
            <w:left w:val="none" w:sz="0" w:space="0" w:color="auto"/>
            <w:bottom w:val="none" w:sz="0" w:space="0" w:color="auto"/>
            <w:right w:val="none" w:sz="0" w:space="0" w:color="auto"/>
          </w:divBdr>
        </w:div>
        <w:div w:id="725759998">
          <w:marLeft w:val="480"/>
          <w:marRight w:val="0"/>
          <w:marTop w:val="0"/>
          <w:marBottom w:val="0"/>
          <w:divBdr>
            <w:top w:val="none" w:sz="0" w:space="0" w:color="auto"/>
            <w:left w:val="none" w:sz="0" w:space="0" w:color="auto"/>
            <w:bottom w:val="none" w:sz="0" w:space="0" w:color="auto"/>
            <w:right w:val="none" w:sz="0" w:space="0" w:color="auto"/>
          </w:divBdr>
        </w:div>
        <w:div w:id="1178810952">
          <w:marLeft w:val="480"/>
          <w:marRight w:val="0"/>
          <w:marTop w:val="0"/>
          <w:marBottom w:val="0"/>
          <w:divBdr>
            <w:top w:val="none" w:sz="0" w:space="0" w:color="auto"/>
            <w:left w:val="none" w:sz="0" w:space="0" w:color="auto"/>
            <w:bottom w:val="none" w:sz="0" w:space="0" w:color="auto"/>
            <w:right w:val="none" w:sz="0" w:space="0" w:color="auto"/>
          </w:divBdr>
        </w:div>
        <w:div w:id="1265118028">
          <w:marLeft w:val="480"/>
          <w:marRight w:val="0"/>
          <w:marTop w:val="0"/>
          <w:marBottom w:val="0"/>
          <w:divBdr>
            <w:top w:val="none" w:sz="0" w:space="0" w:color="auto"/>
            <w:left w:val="none" w:sz="0" w:space="0" w:color="auto"/>
            <w:bottom w:val="none" w:sz="0" w:space="0" w:color="auto"/>
            <w:right w:val="none" w:sz="0" w:space="0" w:color="auto"/>
          </w:divBdr>
        </w:div>
        <w:div w:id="1277251638">
          <w:marLeft w:val="480"/>
          <w:marRight w:val="0"/>
          <w:marTop w:val="0"/>
          <w:marBottom w:val="0"/>
          <w:divBdr>
            <w:top w:val="none" w:sz="0" w:space="0" w:color="auto"/>
            <w:left w:val="none" w:sz="0" w:space="0" w:color="auto"/>
            <w:bottom w:val="none" w:sz="0" w:space="0" w:color="auto"/>
            <w:right w:val="none" w:sz="0" w:space="0" w:color="auto"/>
          </w:divBdr>
        </w:div>
        <w:div w:id="1284193402">
          <w:marLeft w:val="480"/>
          <w:marRight w:val="0"/>
          <w:marTop w:val="0"/>
          <w:marBottom w:val="0"/>
          <w:divBdr>
            <w:top w:val="none" w:sz="0" w:space="0" w:color="auto"/>
            <w:left w:val="none" w:sz="0" w:space="0" w:color="auto"/>
            <w:bottom w:val="none" w:sz="0" w:space="0" w:color="auto"/>
            <w:right w:val="none" w:sz="0" w:space="0" w:color="auto"/>
          </w:divBdr>
        </w:div>
        <w:div w:id="1509981754">
          <w:marLeft w:val="480"/>
          <w:marRight w:val="0"/>
          <w:marTop w:val="0"/>
          <w:marBottom w:val="0"/>
          <w:divBdr>
            <w:top w:val="none" w:sz="0" w:space="0" w:color="auto"/>
            <w:left w:val="none" w:sz="0" w:space="0" w:color="auto"/>
            <w:bottom w:val="none" w:sz="0" w:space="0" w:color="auto"/>
            <w:right w:val="none" w:sz="0" w:space="0" w:color="auto"/>
          </w:divBdr>
        </w:div>
        <w:div w:id="1755086530">
          <w:marLeft w:val="480"/>
          <w:marRight w:val="0"/>
          <w:marTop w:val="0"/>
          <w:marBottom w:val="0"/>
          <w:divBdr>
            <w:top w:val="none" w:sz="0" w:space="0" w:color="auto"/>
            <w:left w:val="none" w:sz="0" w:space="0" w:color="auto"/>
            <w:bottom w:val="none" w:sz="0" w:space="0" w:color="auto"/>
            <w:right w:val="none" w:sz="0" w:space="0" w:color="auto"/>
          </w:divBdr>
        </w:div>
        <w:div w:id="1756433764">
          <w:marLeft w:val="480"/>
          <w:marRight w:val="0"/>
          <w:marTop w:val="0"/>
          <w:marBottom w:val="0"/>
          <w:divBdr>
            <w:top w:val="none" w:sz="0" w:space="0" w:color="auto"/>
            <w:left w:val="none" w:sz="0" w:space="0" w:color="auto"/>
            <w:bottom w:val="none" w:sz="0" w:space="0" w:color="auto"/>
            <w:right w:val="none" w:sz="0" w:space="0" w:color="auto"/>
          </w:divBdr>
        </w:div>
        <w:div w:id="2101876794">
          <w:marLeft w:val="480"/>
          <w:marRight w:val="0"/>
          <w:marTop w:val="0"/>
          <w:marBottom w:val="0"/>
          <w:divBdr>
            <w:top w:val="none" w:sz="0" w:space="0" w:color="auto"/>
            <w:left w:val="none" w:sz="0" w:space="0" w:color="auto"/>
            <w:bottom w:val="none" w:sz="0" w:space="0" w:color="auto"/>
            <w:right w:val="none" w:sz="0" w:space="0" w:color="auto"/>
          </w:divBdr>
        </w:div>
      </w:divsChild>
    </w:div>
    <w:div w:id="143666136">
      <w:bodyDiv w:val="1"/>
      <w:marLeft w:val="0"/>
      <w:marRight w:val="0"/>
      <w:marTop w:val="0"/>
      <w:marBottom w:val="0"/>
      <w:divBdr>
        <w:top w:val="none" w:sz="0" w:space="0" w:color="auto"/>
        <w:left w:val="none" w:sz="0" w:space="0" w:color="auto"/>
        <w:bottom w:val="none" w:sz="0" w:space="0" w:color="auto"/>
        <w:right w:val="none" w:sz="0" w:space="0" w:color="auto"/>
      </w:divBdr>
      <w:divsChild>
        <w:div w:id="11881893">
          <w:marLeft w:val="480"/>
          <w:marRight w:val="0"/>
          <w:marTop w:val="0"/>
          <w:marBottom w:val="0"/>
          <w:divBdr>
            <w:top w:val="none" w:sz="0" w:space="0" w:color="auto"/>
            <w:left w:val="none" w:sz="0" w:space="0" w:color="auto"/>
            <w:bottom w:val="none" w:sz="0" w:space="0" w:color="auto"/>
            <w:right w:val="none" w:sz="0" w:space="0" w:color="auto"/>
          </w:divBdr>
        </w:div>
        <w:div w:id="129369311">
          <w:marLeft w:val="480"/>
          <w:marRight w:val="0"/>
          <w:marTop w:val="0"/>
          <w:marBottom w:val="0"/>
          <w:divBdr>
            <w:top w:val="none" w:sz="0" w:space="0" w:color="auto"/>
            <w:left w:val="none" w:sz="0" w:space="0" w:color="auto"/>
            <w:bottom w:val="none" w:sz="0" w:space="0" w:color="auto"/>
            <w:right w:val="none" w:sz="0" w:space="0" w:color="auto"/>
          </w:divBdr>
        </w:div>
        <w:div w:id="1034118941">
          <w:marLeft w:val="480"/>
          <w:marRight w:val="0"/>
          <w:marTop w:val="0"/>
          <w:marBottom w:val="0"/>
          <w:divBdr>
            <w:top w:val="none" w:sz="0" w:space="0" w:color="auto"/>
            <w:left w:val="none" w:sz="0" w:space="0" w:color="auto"/>
            <w:bottom w:val="none" w:sz="0" w:space="0" w:color="auto"/>
            <w:right w:val="none" w:sz="0" w:space="0" w:color="auto"/>
          </w:divBdr>
        </w:div>
        <w:div w:id="1169519229">
          <w:marLeft w:val="480"/>
          <w:marRight w:val="0"/>
          <w:marTop w:val="0"/>
          <w:marBottom w:val="0"/>
          <w:divBdr>
            <w:top w:val="none" w:sz="0" w:space="0" w:color="auto"/>
            <w:left w:val="none" w:sz="0" w:space="0" w:color="auto"/>
            <w:bottom w:val="none" w:sz="0" w:space="0" w:color="auto"/>
            <w:right w:val="none" w:sz="0" w:space="0" w:color="auto"/>
          </w:divBdr>
        </w:div>
        <w:div w:id="1268348773">
          <w:marLeft w:val="480"/>
          <w:marRight w:val="0"/>
          <w:marTop w:val="0"/>
          <w:marBottom w:val="0"/>
          <w:divBdr>
            <w:top w:val="none" w:sz="0" w:space="0" w:color="auto"/>
            <w:left w:val="none" w:sz="0" w:space="0" w:color="auto"/>
            <w:bottom w:val="none" w:sz="0" w:space="0" w:color="auto"/>
            <w:right w:val="none" w:sz="0" w:space="0" w:color="auto"/>
          </w:divBdr>
        </w:div>
        <w:div w:id="1299263014">
          <w:marLeft w:val="480"/>
          <w:marRight w:val="0"/>
          <w:marTop w:val="0"/>
          <w:marBottom w:val="0"/>
          <w:divBdr>
            <w:top w:val="none" w:sz="0" w:space="0" w:color="auto"/>
            <w:left w:val="none" w:sz="0" w:space="0" w:color="auto"/>
            <w:bottom w:val="none" w:sz="0" w:space="0" w:color="auto"/>
            <w:right w:val="none" w:sz="0" w:space="0" w:color="auto"/>
          </w:divBdr>
        </w:div>
        <w:div w:id="1470435402">
          <w:marLeft w:val="480"/>
          <w:marRight w:val="0"/>
          <w:marTop w:val="0"/>
          <w:marBottom w:val="0"/>
          <w:divBdr>
            <w:top w:val="none" w:sz="0" w:space="0" w:color="auto"/>
            <w:left w:val="none" w:sz="0" w:space="0" w:color="auto"/>
            <w:bottom w:val="none" w:sz="0" w:space="0" w:color="auto"/>
            <w:right w:val="none" w:sz="0" w:space="0" w:color="auto"/>
          </w:divBdr>
        </w:div>
        <w:div w:id="1490902679">
          <w:marLeft w:val="480"/>
          <w:marRight w:val="0"/>
          <w:marTop w:val="0"/>
          <w:marBottom w:val="0"/>
          <w:divBdr>
            <w:top w:val="none" w:sz="0" w:space="0" w:color="auto"/>
            <w:left w:val="none" w:sz="0" w:space="0" w:color="auto"/>
            <w:bottom w:val="none" w:sz="0" w:space="0" w:color="auto"/>
            <w:right w:val="none" w:sz="0" w:space="0" w:color="auto"/>
          </w:divBdr>
        </w:div>
        <w:div w:id="1504200305">
          <w:marLeft w:val="480"/>
          <w:marRight w:val="0"/>
          <w:marTop w:val="0"/>
          <w:marBottom w:val="0"/>
          <w:divBdr>
            <w:top w:val="none" w:sz="0" w:space="0" w:color="auto"/>
            <w:left w:val="none" w:sz="0" w:space="0" w:color="auto"/>
            <w:bottom w:val="none" w:sz="0" w:space="0" w:color="auto"/>
            <w:right w:val="none" w:sz="0" w:space="0" w:color="auto"/>
          </w:divBdr>
        </w:div>
        <w:div w:id="1629776615">
          <w:marLeft w:val="480"/>
          <w:marRight w:val="0"/>
          <w:marTop w:val="0"/>
          <w:marBottom w:val="0"/>
          <w:divBdr>
            <w:top w:val="none" w:sz="0" w:space="0" w:color="auto"/>
            <w:left w:val="none" w:sz="0" w:space="0" w:color="auto"/>
            <w:bottom w:val="none" w:sz="0" w:space="0" w:color="auto"/>
            <w:right w:val="none" w:sz="0" w:space="0" w:color="auto"/>
          </w:divBdr>
        </w:div>
        <w:div w:id="1901399339">
          <w:marLeft w:val="480"/>
          <w:marRight w:val="0"/>
          <w:marTop w:val="0"/>
          <w:marBottom w:val="0"/>
          <w:divBdr>
            <w:top w:val="none" w:sz="0" w:space="0" w:color="auto"/>
            <w:left w:val="none" w:sz="0" w:space="0" w:color="auto"/>
            <w:bottom w:val="none" w:sz="0" w:space="0" w:color="auto"/>
            <w:right w:val="none" w:sz="0" w:space="0" w:color="auto"/>
          </w:divBdr>
        </w:div>
        <w:div w:id="2098087783">
          <w:marLeft w:val="480"/>
          <w:marRight w:val="0"/>
          <w:marTop w:val="0"/>
          <w:marBottom w:val="0"/>
          <w:divBdr>
            <w:top w:val="none" w:sz="0" w:space="0" w:color="auto"/>
            <w:left w:val="none" w:sz="0" w:space="0" w:color="auto"/>
            <w:bottom w:val="none" w:sz="0" w:space="0" w:color="auto"/>
            <w:right w:val="none" w:sz="0" w:space="0" w:color="auto"/>
          </w:divBdr>
        </w:div>
        <w:div w:id="2118408607">
          <w:marLeft w:val="480"/>
          <w:marRight w:val="0"/>
          <w:marTop w:val="0"/>
          <w:marBottom w:val="0"/>
          <w:divBdr>
            <w:top w:val="none" w:sz="0" w:space="0" w:color="auto"/>
            <w:left w:val="none" w:sz="0" w:space="0" w:color="auto"/>
            <w:bottom w:val="none" w:sz="0" w:space="0" w:color="auto"/>
            <w:right w:val="none" w:sz="0" w:space="0" w:color="auto"/>
          </w:divBdr>
        </w:div>
        <w:div w:id="2134397053">
          <w:marLeft w:val="480"/>
          <w:marRight w:val="0"/>
          <w:marTop w:val="0"/>
          <w:marBottom w:val="0"/>
          <w:divBdr>
            <w:top w:val="none" w:sz="0" w:space="0" w:color="auto"/>
            <w:left w:val="none" w:sz="0" w:space="0" w:color="auto"/>
            <w:bottom w:val="none" w:sz="0" w:space="0" w:color="auto"/>
            <w:right w:val="none" w:sz="0" w:space="0" w:color="auto"/>
          </w:divBdr>
        </w:div>
      </w:divsChild>
    </w:div>
    <w:div w:id="149249854">
      <w:bodyDiv w:val="1"/>
      <w:marLeft w:val="0"/>
      <w:marRight w:val="0"/>
      <w:marTop w:val="0"/>
      <w:marBottom w:val="0"/>
      <w:divBdr>
        <w:top w:val="none" w:sz="0" w:space="0" w:color="auto"/>
        <w:left w:val="none" w:sz="0" w:space="0" w:color="auto"/>
        <w:bottom w:val="none" w:sz="0" w:space="0" w:color="auto"/>
        <w:right w:val="none" w:sz="0" w:space="0" w:color="auto"/>
      </w:divBdr>
    </w:div>
    <w:div w:id="150877585">
      <w:bodyDiv w:val="1"/>
      <w:marLeft w:val="0"/>
      <w:marRight w:val="0"/>
      <w:marTop w:val="0"/>
      <w:marBottom w:val="0"/>
      <w:divBdr>
        <w:top w:val="none" w:sz="0" w:space="0" w:color="auto"/>
        <w:left w:val="none" w:sz="0" w:space="0" w:color="auto"/>
        <w:bottom w:val="none" w:sz="0" w:space="0" w:color="auto"/>
        <w:right w:val="none" w:sz="0" w:space="0" w:color="auto"/>
      </w:divBdr>
      <w:divsChild>
        <w:div w:id="186599282">
          <w:marLeft w:val="480"/>
          <w:marRight w:val="0"/>
          <w:marTop w:val="0"/>
          <w:marBottom w:val="0"/>
          <w:divBdr>
            <w:top w:val="none" w:sz="0" w:space="0" w:color="auto"/>
            <w:left w:val="none" w:sz="0" w:space="0" w:color="auto"/>
            <w:bottom w:val="none" w:sz="0" w:space="0" w:color="auto"/>
            <w:right w:val="none" w:sz="0" w:space="0" w:color="auto"/>
          </w:divBdr>
        </w:div>
        <w:div w:id="757335951">
          <w:marLeft w:val="480"/>
          <w:marRight w:val="0"/>
          <w:marTop w:val="0"/>
          <w:marBottom w:val="0"/>
          <w:divBdr>
            <w:top w:val="none" w:sz="0" w:space="0" w:color="auto"/>
            <w:left w:val="none" w:sz="0" w:space="0" w:color="auto"/>
            <w:bottom w:val="none" w:sz="0" w:space="0" w:color="auto"/>
            <w:right w:val="none" w:sz="0" w:space="0" w:color="auto"/>
          </w:divBdr>
        </w:div>
        <w:div w:id="1000932013">
          <w:marLeft w:val="480"/>
          <w:marRight w:val="0"/>
          <w:marTop w:val="0"/>
          <w:marBottom w:val="0"/>
          <w:divBdr>
            <w:top w:val="none" w:sz="0" w:space="0" w:color="auto"/>
            <w:left w:val="none" w:sz="0" w:space="0" w:color="auto"/>
            <w:bottom w:val="none" w:sz="0" w:space="0" w:color="auto"/>
            <w:right w:val="none" w:sz="0" w:space="0" w:color="auto"/>
          </w:divBdr>
        </w:div>
        <w:div w:id="1137070137">
          <w:marLeft w:val="480"/>
          <w:marRight w:val="0"/>
          <w:marTop w:val="0"/>
          <w:marBottom w:val="0"/>
          <w:divBdr>
            <w:top w:val="none" w:sz="0" w:space="0" w:color="auto"/>
            <w:left w:val="none" w:sz="0" w:space="0" w:color="auto"/>
            <w:bottom w:val="none" w:sz="0" w:space="0" w:color="auto"/>
            <w:right w:val="none" w:sz="0" w:space="0" w:color="auto"/>
          </w:divBdr>
        </w:div>
        <w:div w:id="1180462854">
          <w:marLeft w:val="480"/>
          <w:marRight w:val="0"/>
          <w:marTop w:val="0"/>
          <w:marBottom w:val="0"/>
          <w:divBdr>
            <w:top w:val="none" w:sz="0" w:space="0" w:color="auto"/>
            <w:left w:val="none" w:sz="0" w:space="0" w:color="auto"/>
            <w:bottom w:val="none" w:sz="0" w:space="0" w:color="auto"/>
            <w:right w:val="none" w:sz="0" w:space="0" w:color="auto"/>
          </w:divBdr>
        </w:div>
        <w:div w:id="1493452491">
          <w:marLeft w:val="480"/>
          <w:marRight w:val="0"/>
          <w:marTop w:val="0"/>
          <w:marBottom w:val="0"/>
          <w:divBdr>
            <w:top w:val="none" w:sz="0" w:space="0" w:color="auto"/>
            <w:left w:val="none" w:sz="0" w:space="0" w:color="auto"/>
            <w:bottom w:val="none" w:sz="0" w:space="0" w:color="auto"/>
            <w:right w:val="none" w:sz="0" w:space="0" w:color="auto"/>
          </w:divBdr>
        </w:div>
        <w:div w:id="1725715879">
          <w:marLeft w:val="480"/>
          <w:marRight w:val="0"/>
          <w:marTop w:val="0"/>
          <w:marBottom w:val="0"/>
          <w:divBdr>
            <w:top w:val="none" w:sz="0" w:space="0" w:color="auto"/>
            <w:left w:val="none" w:sz="0" w:space="0" w:color="auto"/>
            <w:bottom w:val="none" w:sz="0" w:space="0" w:color="auto"/>
            <w:right w:val="none" w:sz="0" w:space="0" w:color="auto"/>
          </w:divBdr>
        </w:div>
        <w:div w:id="2075200761">
          <w:marLeft w:val="480"/>
          <w:marRight w:val="0"/>
          <w:marTop w:val="0"/>
          <w:marBottom w:val="0"/>
          <w:divBdr>
            <w:top w:val="none" w:sz="0" w:space="0" w:color="auto"/>
            <w:left w:val="none" w:sz="0" w:space="0" w:color="auto"/>
            <w:bottom w:val="none" w:sz="0" w:space="0" w:color="auto"/>
            <w:right w:val="none" w:sz="0" w:space="0" w:color="auto"/>
          </w:divBdr>
        </w:div>
      </w:divsChild>
    </w:div>
    <w:div w:id="152650095">
      <w:bodyDiv w:val="1"/>
      <w:marLeft w:val="0"/>
      <w:marRight w:val="0"/>
      <w:marTop w:val="0"/>
      <w:marBottom w:val="0"/>
      <w:divBdr>
        <w:top w:val="none" w:sz="0" w:space="0" w:color="auto"/>
        <w:left w:val="none" w:sz="0" w:space="0" w:color="auto"/>
        <w:bottom w:val="none" w:sz="0" w:space="0" w:color="auto"/>
        <w:right w:val="none" w:sz="0" w:space="0" w:color="auto"/>
      </w:divBdr>
    </w:div>
    <w:div w:id="159318436">
      <w:bodyDiv w:val="1"/>
      <w:marLeft w:val="0"/>
      <w:marRight w:val="0"/>
      <w:marTop w:val="0"/>
      <w:marBottom w:val="0"/>
      <w:divBdr>
        <w:top w:val="none" w:sz="0" w:space="0" w:color="auto"/>
        <w:left w:val="none" w:sz="0" w:space="0" w:color="auto"/>
        <w:bottom w:val="none" w:sz="0" w:space="0" w:color="auto"/>
        <w:right w:val="none" w:sz="0" w:space="0" w:color="auto"/>
      </w:divBdr>
    </w:div>
    <w:div w:id="163983669">
      <w:bodyDiv w:val="1"/>
      <w:marLeft w:val="0"/>
      <w:marRight w:val="0"/>
      <w:marTop w:val="0"/>
      <w:marBottom w:val="0"/>
      <w:divBdr>
        <w:top w:val="none" w:sz="0" w:space="0" w:color="auto"/>
        <w:left w:val="none" w:sz="0" w:space="0" w:color="auto"/>
        <w:bottom w:val="none" w:sz="0" w:space="0" w:color="auto"/>
        <w:right w:val="none" w:sz="0" w:space="0" w:color="auto"/>
      </w:divBdr>
    </w:div>
    <w:div w:id="165098246">
      <w:bodyDiv w:val="1"/>
      <w:marLeft w:val="0"/>
      <w:marRight w:val="0"/>
      <w:marTop w:val="0"/>
      <w:marBottom w:val="0"/>
      <w:divBdr>
        <w:top w:val="none" w:sz="0" w:space="0" w:color="auto"/>
        <w:left w:val="none" w:sz="0" w:space="0" w:color="auto"/>
        <w:bottom w:val="none" w:sz="0" w:space="0" w:color="auto"/>
        <w:right w:val="none" w:sz="0" w:space="0" w:color="auto"/>
      </w:divBdr>
    </w:div>
    <w:div w:id="176774877">
      <w:bodyDiv w:val="1"/>
      <w:marLeft w:val="0"/>
      <w:marRight w:val="0"/>
      <w:marTop w:val="0"/>
      <w:marBottom w:val="0"/>
      <w:divBdr>
        <w:top w:val="none" w:sz="0" w:space="0" w:color="auto"/>
        <w:left w:val="none" w:sz="0" w:space="0" w:color="auto"/>
        <w:bottom w:val="none" w:sz="0" w:space="0" w:color="auto"/>
        <w:right w:val="none" w:sz="0" w:space="0" w:color="auto"/>
      </w:divBdr>
      <w:divsChild>
        <w:div w:id="193082246">
          <w:marLeft w:val="480"/>
          <w:marRight w:val="0"/>
          <w:marTop w:val="0"/>
          <w:marBottom w:val="0"/>
          <w:divBdr>
            <w:top w:val="none" w:sz="0" w:space="0" w:color="auto"/>
            <w:left w:val="none" w:sz="0" w:space="0" w:color="auto"/>
            <w:bottom w:val="none" w:sz="0" w:space="0" w:color="auto"/>
            <w:right w:val="none" w:sz="0" w:space="0" w:color="auto"/>
          </w:divBdr>
        </w:div>
        <w:div w:id="460268014">
          <w:marLeft w:val="480"/>
          <w:marRight w:val="0"/>
          <w:marTop w:val="0"/>
          <w:marBottom w:val="0"/>
          <w:divBdr>
            <w:top w:val="none" w:sz="0" w:space="0" w:color="auto"/>
            <w:left w:val="none" w:sz="0" w:space="0" w:color="auto"/>
            <w:bottom w:val="none" w:sz="0" w:space="0" w:color="auto"/>
            <w:right w:val="none" w:sz="0" w:space="0" w:color="auto"/>
          </w:divBdr>
        </w:div>
        <w:div w:id="590629638">
          <w:marLeft w:val="480"/>
          <w:marRight w:val="0"/>
          <w:marTop w:val="0"/>
          <w:marBottom w:val="0"/>
          <w:divBdr>
            <w:top w:val="none" w:sz="0" w:space="0" w:color="auto"/>
            <w:left w:val="none" w:sz="0" w:space="0" w:color="auto"/>
            <w:bottom w:val="none" w:sz="0" w:space="0" w:color="auto"/>
            <w:right w:val="none" w:sz="0" w:space="0" w:color="auto"/>
          </w:divBdr>
        </w:div>
        <w:div w:id="597107356">
          <w:marLeft w:val="480"/>
          <w:marRight w:val="0"/>
          <w:marTop w:val="0"/>
          <w:marBottom w:val="0"/>
          <w:divBdr>
            <w:top w:val="none" w:sz="0" w:space="0" w:color="auto"/>
            <w:left w:val="none" w:sz="0" w:space="0" w:color="auto"/>
            <w:bottom w:val="none" w:sz="0" w:space="0" w:color="auto"/>
            <w:right w:val="none" w:sz="0" w:space="0" w:color="auto"/>
          </w:divBdr>
        </w:div>
        <w:div w:id="722677743">
          <w:marLeft w:val="480"/>
          <w:marRight w:val="0"/>
          <w:marTop w:val="0"/>
          <w:marBottom w:val="0"/>
          <w:divBdr>
            <w:top w:val="none" w:sz="0" w:space="0" w:color="auto"/>
            <w:left w:val="none" w:sz="0" w:space="0" w:color="auto"/>
            <w:bottom w:val="none" w:sz="0" w:space="0" w:color="auto"/>
            <w:right w:val="none" w:sz="0" w:space="0" w:color="auto"/>
          </w:divBdr>
        </w:div>
        <w:div w:id="964001298">
          <w:marLeft w:val="480"/>
          <w:marRight w:val="0"/>
          <w:marTop w:val="0"/>
          <w:marBottom w:val="0"/>
          <w:divBdr>
            <w:top w:val="none" w:sz="0" w:space="0" w:color="auto"/>
            <w:left w:val="none" w:sz="0" w:space="0" w:color="auto"/>
            <w:bottom w:val="none" w:sz="0" w:space="0" w:color="auto"/>
            <w:right w:val="none" w:sz="0" w:space="0" w:color="auto"/>
          </w:divBdr>
        </w:div>
        <w:div w:id="981235557">
          <w:marLeft w:val="480"/>
          <w:marRight w:val="0"/>
          <w:marTop w:val="0"/>
          <w:marBottom w:val="0"/>
          <w:divBdr>
            <w:top w:val="none" w:sz="0" w:space="0" w:color="auto"/>
            <w:left w:val="none" w:sz="0" w:space="0" w:color="auto"/>
            <w:bottom w:val="none" w:sz="0" w:space="0" w:color="auto"/>
            <w:right w:val="none" w:sz="0" w:space="0" w:color="auto"/>
          </w:divBdr>
        </w:div>
        <w:div w:id="997924030">
          <w:marLeft w:val="480"/>
          <w:marRight w:val="0"/>
          <w:marTop w:val="0"/>
          <w:marBottom w:val="0"/>
          <w:divBdr>
            <w:top w:val="none" w:sz="0" w:space="0" w:color="auto"/>
            <w:left w:val="none" w:sz="0" w:space="0" w:color="auto"/>
            <w:bottom w:val="none" w:sz="0" w:space="0" w:color="auto"/>
            <w:right w:val="none" w:sz="0" w:space="0" w:color="auto"/>
          </w:divBdr>
        </w:div>
        <w:div w:id="1149176610">
          <w:marLeft w:val="480"/>
          <w:marRight w:val="0"/>
          <w:marTop w:val="0"/>
          <w:marBottom w:val="0"/>
          <w:divBdr>
            <w:top w:val="none" w:sz="0" w:space="0" w:color="auto"/>
            <w:left w:val="none" w:sz="0" w:space="0" w:color="auto"/>
            <w:bottom w:val="none" w:sz="0" w:space="0" w:color="auto"/>
            <w:right w:val="none" w:sz="0" w:space="0" w:color="auto"/>
          </w:divBdr>
        </w:div>
      </w:divsChild>
    </w:div>
    <w:div w:id="179898672">
      <w:bodyDiv w:val="1"/>
      <w:marLeft w:val="0"/>
      <w:marRight w:val="0"/>
      <w:marTop w:val="0"/>
      <w:marBottom w:val="0"/>
      <w:divBdr>
        <w:top w:val="none" w:sz="0" w:space="0" w:color="auto"/>
        <w:left w:val="none" w:sz="0" w:space="0" w:color="auto"/>
        <w:bottom w:val="none" w:sz="0" w:space="0" w:color="auto"/>
        <w:right w:val="none" w:sz="0" w:space="0" w:color="auto"/>
      </w:divBdr>
    </w:div>
    <w:div w:id="190725445">
      <w:bodyDiv w:val="1"/>
      <w:marLeft w:val="0"/>
      <w:marRight w:val="0"/>
      <w:marTop w:val="0"/>
      <w:marBottom w:val="0"/>
      <w:divBdr>
        <w:top w:val="none" w:sz="0" w:space="0" w:color="auto"/>
        <w:left w:val="none" w:sz="0" w:space="0" w:color="auto"/>
        <w:bottom w:val="none" w:sz="0" w:space="0" w:color="auto"/>
        <w:right w:val="none" w:sz="0" w:space="0" w:color="auto"/>
      </w:divBdr>
    </w:div>
    <w:div w:id="194272548">
      <w:bodyDiv w:val="1"/>
      <w:marLeft w:val="0"/>
      <w:marRight w:val="0"/>
      <w:marTop w:val="0"/>
      <w:marBottom w:val="0"/>
      <w:divBdr>
        <w:top w:val="none" w:sz="0" w:space="0" w:color="auto"/>
        <w:left w:val="none" w:sz="0" w:space="0" w:color="auto"/>
        <w:bottom w:val="none" w:sz="0" w:space="0" w:color="auto"/>
        <w:right w:val="none" w:sz="0" w:space="0" w:color="auto"/>
      </w:divBdr>
    </w:div>
    <w:div w:id="199709945">
      <w:bodyDiv w:val="1"/>
      <w:marLeft w:val="0"/>
      <w:marRight w:val="0"/>
      <w:marTop w:val="0"/>
      <w:marBottom w:val="0"/>
      <w:divBdr>
        <w:top w:val="none" w:sz="0" w:space="0" w:color="auto"/>
        <w:left w:val="none" w:sz="0" w:space="0" w:color="auto"/>
        <w:bottom w:val="none" w:sz="0" w:space="0" w:color="auto"/>
        <w:right w:val="none" w:sz="0" w:space="0" w:color="auto"/>
      </w:divBdr>
    </w:div>
    <w:div w:id="205872094">
      <w:bodyDiv w:val="1"/>
      <w:marLeft w:val="0"/>
      <w:marRight w:val="0"/>
      <w:marTop w:val="0"/>
      <w:marBottom w:val="0"/>
      <w:divBdr>
        <w:top w:val="none" w:sz="0" w:space="0" w:color="auto"/>
        <w:left w:val="none" w:sz="0" w:space="0" w:color="auto"/>
        <w:bottom w:val="none" w:sz="0" w:space="0" w:color="auto"/>
        <w:right w:val="none" w:sz="0" w:space="0" w:color="auto"/>
      </w:divBdr>
      <w:divsChild>
        <w:div w:id="623343582">
          <w:marLeft w:val="480"/>
          <w:marRight w:val="0"/>
          <w:marTop w:val="0"/>
          <w:marBottom w:val="0"/>
          <w:divBdr>
            <w:top w:val="none" w:sz="0" w:space="0" w:color="auto"/>
            <w:left w:val="none" w:sz="0" w:space="0" w:color="auto"/>
            <w:bottom w:val="none" w:sz="0" w:space="0" w:color="auto"/>
            <w:right w:val="none" w:sz="0" w:space="0" w:color="auto"/>
          </w:divBdr>
        </w:div>
        <w:div w:id="682435128">
          <w:marLeft w:val="480"/>
          <w:marRight w:val="0"/>
          <w:marTop w:val="0"/>
          <w:marBottom w:val="0"/>
          <w:divBdr>
            <w:top w:val="none" w:sz="0" w:space="0" w:color="auto"/>
            <w:left w:val="none" w:sz="0" w:space="0" w:color="auto"/>
            <w:bottom w:val="none" w:sz="0" w:space="0" w:color="auto"/>
            <w:right w:val="none" w:sz="0" w:space="0" w:color="auto"/>
          </w:divBdr>
        </w:div>
        <w:div w:id="862745319">
          <w:marLeft w:val="480"/>
          <w:marRight w:val="0"/>
          <w:marTop w:val="0"/>
          <w:marBottom w:val="0"/>
          <w:divBdr>
            <w:top w:val="none" w:sz="0" w:space="0" w:color="auto"/>
            <w:left w:val="none" w:sz="0" w:space="0" w:color="auto"/>
            <w:bottom w:val="none" w:sz="0" w:space="0" w:color="auto"/>
            <w:right w:val="none" w:sz="0" w:space="0" w:color="auto"/>
          </w:divBdr>
        </w:div>
        <w:div w:id="962151675">
          <w:marLeft w:val="480"/>
          <w:marRight w:val="0"/>
          <w:marTop w:val="0"/>
          <w:marBottom w:val="0"/>
          <w:divBdr>
            <w:top w:val="none" w:sz="0" w:space="0" w:color="auto"/>
            <w:left w:val="none" w:sz="0" w:space="0" w:color="auto"/>
            <w:bottom w:val="none" w:sz="0" w:space="0" w:color="auto"/>
            <w:right w:val="none" w:sz="0" w:space="0" w:color="auto"/>
          </w:divBdr>
        </w:div>
        <w:div w:id="978536047">
          <w:marLeft w:val="480"/>
          <w:marRight w:val="0"/>
          <w:marTop w:val="0"/>
          <w:marBottom w:val="0"/>
          <w:divBdr>
            <w:top w:val="none" w:sz="0" w:space="0" w:color="auto"/>
            <w:left w:val="none" w:sz="0" w:space="0" w:color="auto"/>
            <w:bottom w:val="none" w:sz="0" w:space="0" w:color="auto"/>
            <w:right w:val="none" w:sz="0" w:space="0" w:color="auto"/>
          </w:divBdr>
        </w:div>
        <w:div w:id="999772134">
          <w:marLeft w:val="480"/>
          <w:marRight w:val="0"/>
          <w:marTop w:val="0"/>
          <w:marBottom w:val="0"/>
          <w:divBdr>
            <w:top w:val="none" w:sz="0" w:space="0" w:color="auto"/>
            <w:left w:val="none" w:sz="0" w:space="0" w:color="auto"/>
            <w:bottom w:val="none" w:sz="0" w:space="0" w:color="auto"/>
            <w:right w:val="none" w:sz="0" w:space="0" w:color="auto"/>
          </w:divBdr>
        </w:div>
        <w:div w:id="1489713963">
          <w:marLeft w:val="480"/>
          <w:marRight w:val="0"/>
          <w:marTop w:val="0"/>
          <w:marBottom w:val="0"/>
          <w:divBdr>
            <w:top w:val="none" w:sz="0" w:space="0" w:color="auto"/>
            <w:left w:val="none" w:sz="0" w:space="0" w:color="auto"/>
            <w:bottom w:val="none" w:sz="0" w:space="0" w:color="auto"/>
            <w:right w:val="none" w:sz="0" w:space="0" w:color="auto"/>
          </w:divBdr>
        </w:div>
        <w:div w:id="1533423784">
          <w:marLeft w:val="480"/>
          <w:marRight w:val="0"/>
          <w:marTop w:val="0"/>
          <w:marBottom w:val="0"/>
          <w:divBdr>
            <w:top w:val="none" w:sz="0" w:space="0" w:color="auto"/>
            <w:left w:val="none" w:sz="0" w:space="0" w:color="auto"/>
            <w:bottom w:val="none" w:sz="0" w:space="0" w:color="auto"/>
            <w:right w:val="none" w:sz="0" w:space="0" w:color="auto"/>
          </w:divBdr>
        </w:div>
        <w:div w:id="1641422933">
          <w:marLeft w:val="480"/>
          <w:marRight w:val="0"/>
          <w:marTop w:val="0"/>
          <w:marBottom w:val="0"/>
          <w:divBdr>
            <w:top w:val="none" w:sz="0" w:space="0" w:color="auto"/>
            <w:left w:val="none" w:sz="0" w:space="0" w:color="auto"/>
            <w:bottom w:val="none" w:sz="0" w:space="0" w:color="auto"/>
            <w:right w:val="none" w:sz="0" w:space="0" w:color="auto"/>
          </w:divBdr>
        </w:div>
        <w:div w:id="1877038899">
          <w:marLeft w:val="480"/>
          <w:marRight w:val="0"/>
          <w:marTop w:val="0"/>
          <w:marBottom w:val="0"/>
          <w:divBdr>
            <w:top w:val="none" w:sz="0" w:space="0" w:color="auto"/>
            <w:left w:val="none" w:sz="0" w:space="0" w:color="auto"/>
            <w:bottom w:val="none" w:sz="0" w:space="0" w:color="auto"/>
            <w:right w:val="none" w:sz="0" w:space="0" w:color="auto"/>
          </w:divBdr>
        </w:div>
        <w:div w:id="1962148789">
          <w:marLeft w:val="480"/>
          <w:marRight w:val="0"/>
          <w:marTop w:val="0"/>
          <w:marBottom w:val="0"/>
          <w:divBdr>
            <w:top w:val="none" w:sz="0" w:space="0" w:color="auto"/>
            <w:left w:val="none" w:sz="0" w:space="0" w:color="auto"/>
            <w:bottom w:val="none" w:sz="0" w:space="0" w:color="auto"/>
            <w:right w:val="none" w:sz="0" w:space="0" w:color="auto"/>
          </w:divBdr>
        </w:div>
        <w:div w:id="2018343766">
          <w:marLeft w:val="480"/>
          <w:marRight w:val="0"/>
          <w:marTop w:val="0"/>
          <w:marBottom w:val="0"/>
          <w:divBdr>
            <w:top w:val="none" w:sz="0" w:space="0" w:color="auto"/>
            <w:left w:val="none" w:sz="0" w:space="0" w:color="auto"/>
            <w:bottom w:val="none" w:sz="0" w:space="0" w:color="auto"/>
            <w:right w:val="none" w:sz="0" w:space="0" w:color="auto"/>
          </w:divBdr>
        </w:div>
        <w:div w:id="2065985827">
          <w:marLeft w:val="480"/>
          <w:marRight w:val="0"/>
          <w:marTop w:val="0"/>
          <w:marBottom w:val="0"/>
          <w:divBdr>
            <w:top w:val="none" w:sz="0" w:space="0" w:color="auto"/>
            <w:left w:val="none" w:sz="0" w:space="0" w:color="auto"/>
            <w:bottom w:val="none" w:sz="0" w:space="0" w:color="auto"/>
            <w:right w:val="none" w:sz="0" w:space="0" w:color="auto"/>
          </w:divBdr>
        </w:div>
      </w:divsChild>
    </w:div>
    <w:div w:id="209850376">
      <w:bodyDiv w:val="1"/>
      <w:marLeft w:val="0"/>
      <w:marRight w:val="0"/>
      <w:marTop w:val="0"/>
      <w:marBottom w:val="0"/>
      <w:divBdr>
        <w:top w:val="none" w:sz="0" w:space="0" w:color="auto"/>
        <w:left w:val="none" w:sz="0" w:space="0" w:color="auto"/>
        <w:bottom w:val="none" w:sz="0" w:space="0" w:color="auto"/>
        <w:right w:val="none" w:sz="0" w:space="0" w:color="auto"/>
      </w:divBdr>
    </w:div>
    <w:div w:id="211043286">
      <w:bodyDiv w:val="1"/>
      <w:marLeft w:val="0"/>
      <w:marRight w:val="0"/>
      <w:marTop w:val="0"/>
      <w:marBottom w:val="0"/>
      <w:divBdr>
        <w:top w:val="none" w:sz="0" w:space="0" w:color="auto"/>
        <w:left w:val="none" w:sz="0" w:space="0" w:color="auto"/>
        <w:bottom w:val="none" w:sz="0" w:space="0" w:color="auto"/>
        <w:right w:val="none" w:sz="0" w:space="0" w:color="auto"/>
      </w:divBdr>
    </w:div>
    <w:div w:id="217474074">
      <w:bodyDiv w:val="1"/>
      <w:marLeft w:val="0"/>
      <w:marRight w:val="0"/>
      <w:marTop w:val="0"/>
      <w:marBottom w:val="0"/>
      <w:divBdr>
        <w:top w:val="none" w:sz="0" w:space="0" w:color="auto"/>
        <w:left w:val="none" w:sz="0" w:space="0" w:color="auto"/>
        <w:bottom w:val="none" w:sz="0" w:space="0" w:color="auto"/>
        <w:right w:val="none" w:sz="0" w:space="0" w:color="auto"/>
      </w:divBdr>
    </w:div>
    <w:div w:id="227500065">
      <w:bodyDiv w:val="1"/>
      <w:marLeft w:val="0"/>
      <w:marRight w:val="0"/>
      <w:marTop w:val="0"/>
      <w:marBottom w:val="0"/>
      <w:divBdr>
        <w:top w:val="none" w:sz="0" w:space="0" w:color="auto"/>
        <w:left w:val="none" w:sz="0" w:space="0" w:color="auto"/>
        <w:bottom w:val="none" w:sz="0" w:space="0" w:color="auto"/>
        <w:right w:val="none" w:sz="0" w:space="0" w:color="auto"/>
      </w:divBdr>
    </w:div>
    <w:div w:id="229390373">
      <w:bodyDiv w:val="1"/>
      <w:marLeft w:val="0"/>
      <w:marRight w:val="0"/>
      <w:marTop w:val="0"/>
      <w:marBottom w:val="0"/>
      <w:divBdr>
        <w:top w:val="none" w:sz="0" w:space="0" w:color="auto"/>
        <w:left w:val="none" w:sz="0" w:space="0" w:color="auto"/>
        <w:bottom w:val="none" w:sz="0" w:space="0" w:color="auto"/>
        <w:right w:val="none" w:sz="0" w:space="0" w:color="auto"/>
      </w:divBdr>
    </w:div>
    <w:div w:id="233394881">
      <w:bodyDiv w:val="1"/>
      <w:marLeft w:val="0"/>
      <w:marRight w:val="0"/>
      <w:marTop w:val="0"/>
      <w:marBottom w:val="0"/>
      <w:divBdr>
        <w:top w:val="none" w:sz="0" w:space="0" w:color="auto"/>
        <w:left w:val="none" w:sz="0" w:space="0" w:color="auto"/>
        <w:bottom w:val="none" w:sz="0" w:space="0" w:color="auto"/>
        <w:right w:val="none" w:sz="0" w:space="0" w:color="auto"/>
      </w:divBdr>
    </w:div>
    <w:div w:id="237978303">
      <w:bodyDiv w:val="1"/>
      <w:marLeft w:val="0"/>
      <w:marRight w:val="0"/>
      <w:marTop w:val="0"/>
      <w:marBottom w:val="0"/>
      <w:divBdr>
        <w:top w:val="none" w:sz="0" w:space="0" w:color="auto"/>
        <w:left w:val="none" w:sz="0" w:space="0" w:color="auto"/>
        <w:bottom w:val="none" w:sz="0" w:space="0" w:color="auto"/>
        <w:right w:val="none" w:sz="0" w:space="0" w:color="auto"/>
      </w:divBdr>
    </w:div>
    <w:div w:id="242372325">
      <w:bodyDiv w:val="1"/>
      <w:marLeft w:val="0"/>
      <w:marRight w:val="0"/>
      <w:marTop w:val="0"/>
      <w:marBottom w:val="0"/>
      <w:divBdr>
        <w:top w:val="none" w:sz="0" w:space="0" w:color="auto"/>
        <w:left w:val="none" w:sz="0" w:space="0" w:color="auto"/>
        <w:bottom w:val="none" w:sz="0" w:space="0" w:color="auto"/>
        <w:right w:val="none" w:sz="0" w:space="0" w:color="auto"/>
      </w:divBdr>
    </w:div>
    <w:div w:id="250237268">
      <w:bodyDiv w:val="1"/>
      <w:marLeft w:val="0"/>
      <w:marRight w:val="0"/>
      <w:marTop w:val="0"/>
      <w:marBottom w:val="0"/>
      <w:divBdr>
        <w:top w:val="none" w:sz="0" w:space="0" w:color="auto"/>
        <w:left w:val="none" w:sz="0" w:space="0" w:color="auto"/>
        <w:bottom w:val="none" w:sz="0" w:space="0" w:color="auto"/>
        <w:right w:val="none" w:sz="0" w:space="0" w:color="auto"/>
      </w:divBdr>
    </w:div>
    <w:div w:id="251932713">
      <w:bodyDiv w:val="1"/>
      <w:marLeft w:val="0"/>
      <w:marRight w:val="0"/>
      <w:marTop w:val="0"/>
      <w:marBottom w:val="0"/>
      <w:divBdr>
        <w:top w:val="none" w:sz="0" w:space="0" w:color="auto"/>
        <w:left w:val="none" w:sz="0" w:space="0" w:color="auto"/>
        <w:bottom w:val="none" w:sz="0" w:space="0" w:color="auto"/>
        <w:right w:val="none" w:sz="0" w:space="0" w:color="auto"/>
      </w:divBdr>
    </w:div>
    <w:div w:id="252662536">
      <w:bodyDiv w:val="1"/>
      <w:marLeft w:val="0"/>
      <w:marRight w:val="0"/>
      <w:marTop w:val="0"/>
      <w:marBottom w:val="0"/>
      <w:divBdr>
        <w:top w:val="none" w:sz="0" w:space="0" w:color="auto"/>
        <w:left w:val="none" w:sz="0" w:space="0" w:color="auto"/>
        <w:bottom w:val="none" w:sz="0" w:space="0" w:color="auto"/>
        <w:right w:val="none" w:sz="0" w:space="0" w:color="auto"/>
      </w:divBdr>
      <w:divsChild>
        <w:div w:id="179247716">
          <w:marLeft w:val="480"/>
          <w:marRight w:val="0"/>
          <w:marTop w:val="0"/>
          <w:marBottom w:val="0"/>
          <w:divBdr>
            <w:top w:val="none" w:sz="0" w:space="0" w:color="auto"/>
            <w:left w:val="none" w:sz="0" w:space="0" w:color="auto"/>
            <w:bottom w:val="none" w:sz="0" w:space="0" w:color="auto"/>
            <w:right w:val="none" w:sz="0" w:space="0" w:color="auto"/>
          </w:divBdr>
        </w:div>
        <w:div w:id="279150078">
          <w:marLeft w:val="480"/>
          <w:marRight w:val="0"/>
          <w:marTop w:val="0"/>
          <w:marBottom w:val="0"/>
          <w:divBdr>
            <w:top w:val="none" w:sz="0" w:space="0" w:color="auto"/>
            <w:left w:val="none" w:sz="0" w:space="0" w:color="auto"/>
            <w:bottom w:val="none" w:sz="0" w:space="0" w:color="auto"/>
            <w:right w:val="none" w:sz="0" w:space="0" w:color="auto"/>
          </w:divBdr>
        </w:div>
        <w:div w:id="556168431">
          <w:marLeft w:val="480"/>
          <w:marRight w:val="0"/>
          <w:marTop w:val="0"/>
          <w:marBottom w:val="0"/>
          <w:divBdr>
            <w:top w:val="none" w:sz="0" w:space="0" w:color="auto"/>
            <w:left w:val="none" w:sz="0" w:space="0" w:color="auto"/>
            <w:bottom w:val="none" w:sz="0" w:space="0" w:color="auto"/>
            <w:right w:val="none" w:sz="0" w:space="0" w:color="auto"/>
          </w:divBdr>
        </w:div>
        <w:div w:id="657000757">
          <w:marLeft w:val="480"/>
          <w:marRight w:val="0"/>
          <w:marTop w:val="0"/>
          <w:marBottom w:val="0"/>
          <w:divBdr>
            <w:top w:val="none" w:sz="0" w:space="0" w:color="auto"/>
            <w:left w:val="none" w:sz="0" w:space="0" w:color="auto"/>
            <w:bottom w:val="none" w:sz="0" w:space="0" w:color="auto"/>
            <w:right w:val="none" w:sz="0" w:space="0" w:color="auto"/>
          </w:divBdr>
        </w:div>
        <w:div w:id="1129863600">
          <w:marLeft w:val="480"/>
          <w:marRight w:val="0"/>
          <w:marTop w:val="0"/>
          <w:marBottom w:val="0"/>
          <w:divBdr>
            <w:top w:val="none" w:sz="0" w:space="0" w:color="auto"/>
            <w:left w:val="none" w:sz="0" w:space="0" w:color="auto"/>
            <w:bottom w:val="none" w:sz="0" w:space="0" w:color="auto"/>
            <w:right w:val="none" w:sz="0" w:space="0" w:color="auto"/>
          </w:divBdr>
        </w:div>
        <w:div w:id="1183127176">
          <w:marLeft w:val="480"/>
          <w:marRight w:val="0"/>
          <w:marTop w:val="0"/>
          <w:marBottom w:val="0"/>
          <w:divBdr>
            <w:top w:val="none" w:sz="0" w:space="0" w:color="auto"/>
            <w:left w:val="none" w:sz="0" w:space="0" w:color="auto"/>
            <w:bottom w:val="none" w:sz="0" w:space="0" w:color="auto"/>
            <w:right w:val="none" w:sz="0" w:space="0" w:color="auto"/>
          </w:divBdr>
        </w:div>
        <w:div w:id="1349285144">
          <w:marLeft w:val="480"/>
          <w:marRight w:val="0"/>
          <w:marTop w:val="0"/>
          <w:marBottom w:val="0"/>
          <w:divBdr>
            <w:top w:val="none" w:sz="0" w:space="0" w:color="auto"/>
            <w:left w:val="none" w:sz="0" w:space="0" w:color="auto"/>
            <w:bottom w:val="none" w:sz="0" w:space="0" w:color="auto"/>
            <w:right w:val="none" w:sz="0" w:space="0" w:color="auto"/>
          </w:divBdr>
        </w:div>
        <w:div w:id="1371146548">
          <w:marLeft w:val="480"/>
          <w:marRight w:val="0"/>
          <w:marTop w:val="0"/>
          <w:marBottom w:val="0"/>
          <w:divBdr>
            <w:top w:val="none" w:sz="0" w:space="0" w:color="auto"/>
            <w:left w:val="none" w:sz="0" w:space="0" w:color="auto"/>
            <w:bottom w:val="none" w:sz="0" w:space="0" w:color="auto"/>
            <w:right w:val="none" w:sz="0" w:space="0" w:color="auto"/>
          </w:divBdr>
        </w:div>
        <w:div w:id="1609660323">
          <w:marLeft w:val="480"/>
          <w:marRight w:val="0"/>
          <w:marTop w:val="0"/>
          <w:marBottom w:val="0"/>
          <w:divBdr>
            <w:top w:val="none" w:sz="0" w:space="0" w:color="auto"/>
            <w:left w:val="none" w:sz="0" w:space="0" w:color="auto"/>
            <w:bottom w:val="none" w:sz="0" w:space="0" w:color="auto"/>
            <w:right w:val="none" w:sz="0" w:space="0" w:color="auto"/>
          </w:divBdr>
        </w:div>
      </w:divsChild>
    </w:div>
    <w:div w:id="255752225">
      <w:bodyDiv w:val="1"/>
      <w:marLeft w:val="0"/>
      <w:marRight w:val="0"/>
      <w:marTop w:val="0"/>
      <w:marBottom w:val="0"/>
      <w:divBdr>
        <w:top w:val="none" w:sz="0" w:space="0" w:color="auto"/>
        <w:left w:val="none" w:sz="0" w:space="0" w:color="auto"/>
        <w:bottom w:val="none" w:sz="0" w:space="0" w:color="auto"/>
        <w:right w:val="none" w:sz="0" w:space="0" w:color="auto"/>
      </w:divBdr>
      <w:divsChild>
        <w:div w:id="69036618">
          <w:marLeft w:val="480"/>
          <w:marRight w:val="0"/>
          <w:marTop w:val="0"/>
          <w:marBottom w:val="0"/>
          <w:divBdr>
            <w:top w:val="none" w:sz="0" w:space="0" w:color="auto"/>
            <w:left w:val="none" w:sz="0" w:space="0" w:color="auto"/>
            <w:bottom w:val="none" w:sz="0" w:space="0" w:color="auto"/>
            <w:right w:val="none" w:sz="0" w:space="0" w:color="auto"/>
          </w:divBdr>
        </w:div>
        <w:div w:id="78599604">
          <w:marLeft w:val="480"/>
          <w:marRight w:val="0"/>
          <w:marTop w:val="0"/>
          <w:marBottom w:val="0"/>
          <w:divBdr>
            <w:top w:val="none" w:sz="0" w:space="0" w:color="auto"/>
            <w:left w:val="none" w:sz="0" w:space="0" w:color="auto"/>
            <w:bottom w:val="none" w:sz="0" w:space="0" w:color="auto"/>
            <w:right w:val="none" w:sz="0" w:space="0" w:color="auto"/>
          </w:divBdr>
        </w:div>
        <w:div w:id="215090160">
          <w:marLeft w:val="480"/>
          <w:marRight w:val="0"/>
          <w:marTop w:val="0"/>
          <w:marBottom w:val="0"/>
          <w:divBdr>
            <w:top w:val="none" w:sz="0" w:space="0" w:color="auto"/>
            <w:left w:val="none" w:sz="0" w:space="0" w:color="auto"/>
            <w:bottom w:val="none" w:sz="0" w:space="0" w:color="auto"/>
            <w:right w:val="none" w:sz="0" w:space="0" w:color="auto"/>
          </w:divBdr>
        </w:div>
        <w:div w:id="481042664">
          <w:marLeft w:val="480"/>
          <w:marRight w:val="0"/>
          <w:marTop w:val="0"/>
          <w:marBottom w:val="0"/>
          <w:divBdr>
            <w:top w:val="none" w:sz="0" w:space="0" w:color="auto"/>
            <w:left w:val="none" w:sz="0" w:space="0" w:color="auto"/>
            <w:bottom w:val="none" w:sz="0" w:space="0" w:color="auto"/>
            <w:right w:val="none" w:sz="0" w:space="0" w:color="auto"/>
          </w:divBdr>
        </w:div>
        <w:div w:id="502942090">
          <w:marLeft w:val="480"/>
          <w:marRight w:val="0"/>
          <w:marTop w:val="0"/>
          <w:marBottom w:val="0"/>
          <w:divBdr>
            <w:top w:val="none" w:sz="0" w:space="0" w:color="auto"/>
            <w:left w:val="none" w:sz="0" w:space="0" w:color="auto"/>
            <w:bottom w:val="none" w:sz="0" w:space="0" w:color="auto"/>
            <w:right w:val="none" w:sz="0" w:space="0" w:color="auto"/>
          </w:divBdr>
        </w:div>
        <w:div w:id="609892260">
          <w:marLeft w:val="480"/>
          <w:marRight w:val="0"/>
          <w:marTop w:val="0"/>
          <w:marBottom w:val="0"/>
          <w:divBdr>
            <w:top w:val="none" w:sz="0" w:space="0" w:color="auto"/>
            <w:left w:val="none" w:sz="0" w:space="0" w:color="auto"/>
            <w:bottom w:val="none" w:sz="0" w:space="0" w:color="auto"/>
            <w:right w:val="none" w:sz="0" w:space="0" w:color="auto"/>
          </w:divBdr>
        </w:div>
        <w:div w:id="654844567">
          <w:marLeft w:val="480"/>
          <w:marRight w:val="0"/>
          <w:marTop w:val="0"/>
          <w:marBottom w:val="0"/>
          <w:divBdr>
            <w:top w:val="none" w:sz="0" w:space="0" w:color="auto"/>
            <w:left w:val="none" w:sz="0" w:space="0" w:color="auto"/>
            <w:bottom w:val="none" w:sz="0" w:space="0" w:color="auto"/>
            <w:right w:val="none" w:sz="0" w:space="0" w:color="auto"/>
          </w:divBdr>
        </w:div>
        <w:div w:id="775908625">
          <w:marLeft w:val="480"/>
          <w:marRight w:val="0"/>
          <w:marTop w:val="0"/>
          <w:marBottom w:val="0"/>
          <w:divBdr>
            <w:top w:val="none" w:sz="0" w:space="0" w:color="auto"/>
            <w:left w:val="none" w:sz="0" w:space="0" w:color="auto"/>
            <w:bottom w:val="none" w:sz="0" w:space="0" w:color="auto"/>
            <w:right w:val="none" w:sz="0" w:space="0" w:color="auto"/>
          </w:divBdr>
        </w:div>
        <w:div w:id="806355275">
          <w:marLeft w:val="480"/>
          <w:marRight w:val="0"/>
          <w:marTop w:val="0"/>
          <w:marBottom w:val="0"/>
          <w:divBdr>
            <w:top w:val="none" w:sz="0" w:space="0" w:color="auto"/>
            <w:left w:val="none" w:sz="0" w:space="0" w:color="auto"/>
            <w:bottom w:val="none" w:sz="0" w:space="0" w:color="auto"/>
            <w:right w:val="none" w:sz="0" w:space="0" w:color="auto"/>
          </w:divBdr>
        </w:div>
        <w:div w:id="871841330">
          <w:marLeft w:val="480"/>
          <w:marRight w:val="0"/>
          <w:marTop w:val="0"/>
          <w:marBottom w:val="0"/>
          <w:divBdr>
            <w:top w:val="none" w:sz="0" w:space="0" w:color="auto"/>
            <w:left w:val="none" w:sz="0" w:space="0" w:color="auto"/>
            <w:bottom w:val="none" w:sz="0" w:space="0" w:color="auto"/>
            <w:right w:val="none" w:sz="0" w:space="0" w:color="auto"/>
          </w:divBdr>
        </w:div>
        <w:div w:id="889222652">
          <w:marLeft w:val="480"/>
          <w:marRight w:val="0"/>
          <w:marTop w:val="0"/>
          <w:marBottom w:val="0"/>
          <w:divBdr>
            <w:top w:val="none" w:sz="0" w:space="0" w:color="auto"/>
            <w:left w:val="none" w:sz="0" w:space="0" w:color="auto"/>
            <w:bottom w:val="none" w:sz="0" w:space="0" w:color="auto"/>
            <w:right w:val="none" w:sz="0" w:space="0" w:color="auto"/>
          </w:divBdr>
        </w:div>
        <w:div w:id="961419262">
          <w:marLeft w:val="480"/>
          <w:marRight w:val="0"/>
          <w:marTop w:val="0"/>
          <w:marBottom w:val="0"/>
          <w:divBdr>
            <w:top w:val="none" w:sz="0" w:space="0" w:color="auto"/>
            <w:left w:val="none" w:sz="0" w:space="0" w:color="auto"/>
            <w:bottom w:val="none" w:sz="0" w:space="0" w:color="auto"/>
            <w:right w:val="none" w:sz="0" w:space="0" w:color="auto"/>
          </w:divBdr>
        </w:div>
        <w:div w:id="1107117615">
          <w:marLeft w:val="480"/>
          <w:marRight w:val="0"/>
          <w:marTop w:val="0"/>
          <w:marBottom w:val="0"/>
          <w:divBdr>
            <w:top w:val="none" w:sz="0" w:space="0" w:color="auto"/>
            <w:left w:val="none" w:sz="0" w:space="0" w:color="auto"/>
            <w:bottom w:val="none" w:sz="0" w:space="0" w:color="auto"/>
            <w:right w:val="none" w:sz="0" w:space="0" w:color="auto"/>
          </w:divBdr>
        </w:div>
        <w:div w:id="1226070758">
          <w:marLeft w:val="480"/>
          <w:marRight w:val="0"/>
          <w:marTop w:val="0"/>
          <w:marBottom w:val="0"/>
          <w:divBdr>
            <w:top w:val="none" w:sz="0" w:space="0" w:color="auto"/>
            <w:left w:val="none" w:sz="0" w:space="0" w:color="auto"/>
            <w:bottom w:val="none" w:sz="0" w:space="0" w:color="auto"/>
            <w:right w:val="none" w:sz="0" w:space="0" w:color="auto"/>
          </w:divBdr>
        </w:div>
        <w:div w:id="1433235045">
          <w:marLeft w:val="480"/>
          <w:marRight w:val="0"/>
          <w:marTop w:val="0"/>
          <w:marBottom w:val="0"/>
          <w:divBdr>
            <w:top w:val="none" w:sz="0" w:space="0" w:color="auto"/>
            <w:left w:val="none" w:sz="0" w:space="0" w:color="auto"/>
            <w:bottom w:val="none" w:sz="0" w:space="0" w:color="auto"/>
            <w:right w:val="none" w:sz="0" w:space="0" w:color="auto"/>
          </w:divBdr>
        </w:div>
        <w:div w:id="1526673274">
          <w:marLeft w:val="480"/>
          <w:marRight w:val="0"/>
          <w:marTop w:val="0"/>
          <w:marBottom w:val="0"/>
          <w:divBdr>
            <w:top w:val="none" w:sz="0" w:space="0" w:color="auto"/>
            <w:left w:val="none" w:sz="0" w:space="0" w:color="auto"/>
            <w:bottom w:val="none" w:sz="0" w:space="0" w:color="auto"/>
            <w:right w:val="none" w:sz="0" w:space="0" w:color="auto"/>
          </w:divBdr>
        </w:div>
        <w:div w:id="1541355473">
          <w:marLeft w:val="480"/>
          <w:marRight w:val="0"/>
          <w:marTop w:val="0"/>
          <w:marBottom w:val="0"/>
          <w:divBdr>
            <w:top w:val="none" w:sz="0" w:space="0" w:color="auto"/>
            <w:left w:val="none" w:sz="0" w:space="0" w:color="auto"/>
            <w:bottom w:val="none" w:sz="0" w:space="0" w:color="auto"/>
            <w:right w:val="none" w:sz="0" w:space="0" w:color="auto"/>
          </w:divBdr>
        </w:div>
        <w:div w:id="1583023265">
          <w:marLeft w:val="480"/>
          <w:marRight w:val="0"/>
          <w:marTop w:val="0"/>
          <w:marBottom w:val="0"/>
          <w:divBdr>
            <w:top w:val="none" w:sz="0" w:space="0" w:color="auto"/>
            <w:left w:val="none" w:sz="0" w:space="0" w:color="auto"/>
            <w:bottom w:val="none" w:sz="0" w:space="0" w:color="auto"/>
            <w:right w:val="none" w:sz="0" w:space="0" w:color="auto"/>
          </w:divBdr>
        </w:div>
        <w:div w:id="1583832298">
          <w:marLeft w:val="480"/>
          <w:marRight w:val="0"/>
          <w:marTop w:val="0"/>
          <w:marBottom w:val="0"/>
          <w:divBdr>
            <w:top w:val="none" w:sz="0" w:space="0" w:color="auto"/>
            <w:left w:val="none" w:sz="0" w:space="0" w:color="auto"/>
            <w:bottom w:val="none" w:sz="0" w:space="0" w:color="auto"/>
            <w:right w:val="none" w:sz="0" w:space="0" w:color="auto"/>
          </w:divBdr>
        </w:div>
        <w:div w:id="1745763666">
          <w:marLeft w:val="480"/>
          <w:marRight w:val="0"/>
          <w:marTop w:val="0"/>
          <w:marBottom w:val="0"/>
          <w:divBdr>
            <w:top w:val="none" w:sz="0" w:space="0" w:color="auto"/>
            <w:left w:val="none" w:sz="0" w:space="0" w:color="auto"/>
            <w:bottom w:val="none" w:sz="0" w:space="0" w:color="auto"/>
            <w:right w:val="none" w:sz="0" w:space="0" w:color="auto"/>
          </w:divBdr>
        </w:div>
        <w:div w:id="1779981448">
          <w:marLeft w:val="480"/>
          <w:marRight w:val="0"/>
          <w:marTop w:val="0"/>
          <w:marBottom w:val="0"/>
          <w:divBdr>
            <w:top w:val="none" w:sz="0" w:space="0" w:color="auto"/>
            <w:left w:val="none" w:sz="0" w:space="0" w:color="auto"/>
            <w:bottom w:val="none" w:sz="0" w:space="0" w:color="auto"/>
            <w:right w:val="none" w:sz="0" w:space="0" w:color="auto"/>
          </w:divBdr>
        </w:div>
        <w:div w:id="1794909390">
          <w:marLeft w:val="480"/>
          <w:marRight w:val="0"/>
          <w:marTop w:val="0"/>
          <w:marBottom w:val="0"/>
          <w:divBdr>
            <w:top w:val="none" w:sz="0" w:space="0" w:color="auto"/>
            <w:left w:val="none" w:sz="0" w:space="0" w:color="auto"/>
            <w:bottom w:val="none" w:sz="0" w:space="0" w:color="auto"/>
            <w:right w:val="none" w:sz="0" w:space="0" w:color="auto"/>
          </w:divBdr>
        </w:div>
        <w:div w:id="1821843016">
          <w:marLeft w:val="480"/>
          <w:marRight w:val="0"/>
          <w:marTop w:val="0"/>
          <w:marBottom w:val="0"/>
          <w:divBdr>
            <w:top w:val="none" w:sz="0" w:space="0" w:color="auto"/>
            <w:left w:val="none" w:sz="0" w:space="0" w:color="auto"/>
            <w:bottom w:val="none" w:sz="0" w:space="0" w:color="auto"/>
            <w:right w:val="none" w:sz="0" w:space="0" w:color="auto"/>
          </w:divBdr>
        </w:div>
        <w:div w:id="1844738013">
          <w:marLeft w:val="480"/>
          <w:marRight w:val="0"/>
          <w:marTop w:val="0"/>
          <w:marBottom w:val="0"/>
          <w:divBdr>
            <w:top w:val="none" w:sz="0" w:space="0" w:color="auto"/>
            <w:left w:val="none" w:sz="0" w:space="0" w:color="auto"/>
            <w:bottom w:val="none" w:sz="0" w:space="0" w:color="auto"/>
            <w:right w:val="none" w:sz="0" w:space="0" w:color="auto"/>
          </w:divBdr>
        </w:div>
        <w:div w:id="2050034258">
          <w:marLeft w:val="480"/>
          <w:marRight w:val="0"/>
          <w:marTop w:val="0"/>
          <w:marBottom w:val="0"/>
          <w:divBdr>
            <w:top w:val="none" w:sz="0" w:space="0" w:color="auto"/>
            <w:left w:val="none" w:sz="0" w:space="0" w:color="auto"/>
            <w:bottom w:val="none" w:sz="0" w:space="0" w:color="auto"/>
            <w:right w:val="none" w:sz="0" w:space="0" w:color="auto"/>
          </w:divBdr>
        </w:div>
        <w:div w:id="2082478291">
          <w:marLeft w:val="480"/>
          <w:marRight w:val="0"/>
          <w:marTop w:val="0"/>
          <w:marBottom w:val="0"/>
          <w:divBdr>
            <w:top w:val="none" w:sz="0" w:space="0" w:color="auto"/>
            <w:left w:val="none" w:sz="0" w:space="0" w:color="auto"/>
            <w:bottom w:val="none" w:sz="0" w:space="0" w:color="auto"/>
            <w:right w:val="none" w:sz="0" w:space="0" w:color="auto"/>
          </w:divBdr>
        </w:div>
      </w:divsChild>
    </w:div>
    <w:div w:id="256864552">
      <w:bodyDiv w:val="1"/>
      <w:marLeft w:val="0"/>
      <w:marRight w:val="0"/>
      <w:marTop w:val="0"/>
      <w:marBottom w:val="0"/>
      <w:divBdr>
        <w:top w:val="none" w:sz="0" w:space="0" w:color="auto"/>
        <w:left w:val="none" w:sz="0" w:space="0" w:color="auto"/>
        <w:bottom w:val="none" w:sz="0" w:space="0" w:color="auto"/>
        <w:right w:val="none" w:sz="0" w:space="0" w:color="auto"/>
      </w:divBdr>
      <w:divsChild>
        <w:div w:id="494733172">
          <w:marLeft w:val="480"/>
          <w:marRight w:val="0"/>
          <w:marTop w:val="0"/>
          <w:marBottom w:val="0"/>
          <w:divBdr>
            <w:top w:val="none" w:sz="0" w:space="0" w:color="auto"/>
            <w:left w:val="none" w:sz="0" w:space="0" w:color="auto"/>
            <w:bottom w:val="none" w:sz="0" w:space="0" w:color="auto"/>
            <w:right w:val="none" w:sz="0" w:space="0" w:color="auto"/>
          </w:divBdr>
        </w:div>
        <w:div w:id="732580790">
          <w:marLeft w:val="480"/>
          <w:marRight w:val="0"/>
          <w:marTop w:val="0"/>
          <w:marBottom w:val="0"/>
          <w:divBdr>
            <w:top w:val="none" w:sz="0" w:space="0" w:color="auto"/>
            <w:left w:val="none" w:sz="0" w:space="0" w:color="auto"/>
            <w:bottom w:val="none" w:sz="0" w:space="0" w:color="auto"/>
            <w:right w:val="none" w:sz="0" w:space="0" w:color="auto"/>
          </w:divBdr>
        </w:div>
        <w:div w:id="857692992">
          <w:marLeft w:val="480"/>
          <w:marRight w:val="0"/>
          <w:marTop w:val="0"/>
          <w:marBottom w:val="0"/>
          <w:divBdr>
            <w:top w:val="none" w:sz="0" w:space="0" w:color="auto"/>
            <w:left w:val="none" w:sz="0" w:space="0" w:color="auto"/>
            <w:bottom w:val="none" w:sz="0" w:space="0" w:color="auto"/>
            <w:right w:val="none" w:sz="0" w:space="0" w:color="auto"/>
          </w:divBdr>
        </w:div>
        <w:div w:id="1336541468">
          <w:marLeft w:val="480"/>
          <w:marRight w:val="0"/>
          <w:marTop w:val="0"/>
          <w:marBottom w:val="0"/>
          <w:divBdr>
            <w:top w:val="none" w:sz="0" w:space="0" w:color="auto"/>
            <w:left w:val="none" w:sz="0" w:space="0" w:color="auto"/>
            <w:bottom w:val="none" w:sz="0" w:space="0" w:color="auto"/>
            <w:right w:val="none" w:sz="0" w:space="0" w:color="auto"/>
          </w:divBdr>
        </w:div>
        <w:div w:id="1376467755">
          <w:marLeft w:val="480"/>
          <w:marRight w:val="0"/>
          <w:marTop w:val="0"/>
          <w:marBottom w:val="0"/>
          <w:divBdr>
            <w:top w:val="none" w:sz="0" w:space="0" w:color="auto"/>
            <w:left w:val="none" w:sz="0" w:space="0" w:color="auto"/>
            <w:bottom w:val="none" w:sz="0" w:space="0" w:color="auto"/>
            <w:right w:val="none" w:sz="0" w:space="0" w:color="auto"/>
          </w:divBdr>
        </w:div>
        <w:div w:id="1400976598">
          <w:marLeft w:val="480"/>
          <w:marRight w:val="0"/>
          <w:marTop w:val="0"/>
          <w:marBottom w:val="0"/>
          <w:divBdr>
            <w:top w:val="none" w:sz="0" w:space="0" w:color="auto"/>
            <w:left w:val="none" w:sz="0" w:space="0" w:color="auto"/>
            <w:bottom w:val="none" w:sz="0" w:space="0" w:color="auto"/>
            <w:right w:val="none" w:sz="0" w:space="0" w:color="auto"/>
          </w:divBdr>
        </w:div>
        <w:div w:id="1966689484">
          <w:marLeft w:val="480"/>
          <w:marRight w:val="0"/>
          <w:marTop w:val="0"/>
          <w:marBottom w:val="0"/>
          <w:divBdr>
            <w:top w:val="none" w:sz="0" w:space="0" w:color="auto"/>
            <w:left w:val="none" w:sz="0" w:space="0" w:color="auto"/>
            <w:bottom w:val="none" w:sz="0" w:space="0" w:color="auto"/>
            <w:right w:val="none" w:sz="0" w:space="0" w:color="auto"/>
          </w:divBdr>
        </w:div>
        <w:div w:id="2013798024">
          <w:marLeft w:val="480"/>
          <w:marRight w:val="0"/>
          <w:marTop w:val="0"/>
          <w:marBottom w:val="0"/>
          <w:divBdr>
            <w:top w:val="none" w:sz="0" w:space="0" w:color="auto"/>
            <w:left w:val="none" w:sz="0" w:space="0" w:color="auto"/>
            <w:bottom w:val="none" w:sz="0" w:space="0" w:color="auto"/>
            <w:right w:val="none" w:sz="0" w:space="0" w:color="auto"/>
          </w:divBdr>
        </w:div>
      </w:divsChild>
    </w:div>
    <w:div w:id="265502430">
      <w:bodyDiv w:val="1"/>
      <w:marLeft w:val="0"/>
      <w:marRight w:val="0"/>
      <w:marTop w:val="0"/>
      <w:marBottom w:val="0"/>
      <w:divBdr>
        <w:top w:val="none" w:sz="0" w:space="0" w:color="auto"/>
        <w:left w:val="none" w:sz="0" w:space="0" w:color="auto"/>
        <w:bottom w:val="none" w:sz="0" w:space="0" w:color="auto"/>
        <w:right w:val="none" w:sz="0" w:space="0" w:color="auto"/>
      </w:divBdr>
    </w:div>
    <w:div w:id="269968730">
      <w:bodyDiv w:val="1"/>
      <w:marLeft w:val="0"/>
      <w:marRight w:val="0"/>
      <w:marTop w:val="0"/>
      <w:marBottom w:val="0"/>
      <w:divBdr>
        <w:top w:val="none" w:sz="0" w:space="0" w:color="auto"/>
        <w:left w:val="none" w:sz="0" w:space="0" w:color="auto"/>
        <w:bottom w:val="none" w:sz="0" w:space="0" w:color="auto"/>
        <w:right w:val="none" w:sz="0" w:space="0" w:color="auto"/>
      </w:divBdr>
      <w:divsChild>
        <w:div w:id="152068226">
          <w:marLeft w:val="480"/>
          <w:marRight w:val="0"/>
          <w:marTop w:val="0"/>
          <w:marBottom w:val="0"/>
          <w:divBdr>
            <w:top w:val="none" w:sz="0" w:space="0" w:color="auto"/>
            <w:left w:val="none" w:sz="0" w:space="0" w:color="auto"/>
            <w:bottom w:val="none" w:sz="0" w:space="0" w:color="auto"/>
            <w:right w:val="none" w:sz="0" w:space="0" w:color="auto"/>
          </w:divBdr>
        </w:div>
        <w:div w:id="683896863">
          <w:marLeft w:val="480"/>
          <w:marRight w:val="0"/>
          <w:marTop w:val="0"/>
          <w:marBottom w:val="0"/>
          <w:divBdr>
            <w:top w:val="none" w:sz="0" w:space="0" w:color="auto"/>
            <w:left w:val="none" w:sz="0" w:space="0" w:color="auto"/>
            <w:bottom w:val="none" w:sz="0" w:space="0" w:color="auto"/>
            <w:right w:val="none" w:sz="0" w:space="0" w:color="auto"/>
          </w:divBdr>
        </w:div>
        <w:div w:id="750781172">
          <w:marLeft w:val="480"/>
          <w:marRight w:val="0"/>
          <w:marTop w:val="0"/>
          <w:marBottom w:val="0"/>
          <w:divBdr>
            <w:top w:val="none" w:sz="0" w:space="0" w:color="auto"/>
            <w:left w:val="none" w:sz="0" w:space="0" w:color="auto"/>
            <w:bottom w:val="none" w:sz="0" w:space="0" w:color="auto"/>
            <w:right w:val="none" w:sz="0" w:space="0" w:color="auto"/>
          </w:divBdr>
        </w:div>
        <w:div w:id="807042948">
          <w:marLeft w:val="480"/>
          <w:marRight w:val="0"/>
          <w:marTop w:val="0"/>
          <w:marBottom w:val="0"/>
          <w:divBdr>
            <w:top w:val="none" w:sz="0" w:space="0" w:color="auto"/>
            <w:left w:val="none" w:sz="0" w:space="0" w:color="auto"/>
            <w:bottom w:val="none" w:sz="0" w:space="0" w:color="auto"/>
            <w:right w:val="none" w:sz="0" w:space="0" w:color="auto"/>
          </w:divBdr>
        </w:div>
        <w:div w:id="808328959">
          <w:marLeft w:val="480"/>
          <w:marRight w:val="0"/>
          <w:marTop w:val="0"/>
          <w:marBottom w:val="0"/>
          <w:divBdr>
            <w:top w:val="none" w:sz="0" w:space="0" w:color="auto"/>
            <w:left w:val="none" w:sz="0" w:space="0" w:color="auto"/>
            <w:bottom w:val="none" w:sz="0" w:space="0" w:color="auto"/>
            <w:right w:val="none" w:sz="0" w:space="0" w:color="auto"/>
          </w:divBdr>
        </w:div>
        <w:div w:id="846752038">
          <w:marLeft w:val="480"/>
          <w:marRight w:val="0"/>
          <w:marTop w:val="0"/>
          <w:marBottom w:val="0"/>
          <w:divBdr>
            <w:top w:val="none" w:sz="0" w:space="0" w:color="auto"/>
            <w:left w:val="none" w:sz="0" w:space="0" w:color="auto"/>
            <w:bottom w:val="none" w:sz="0" w:space="0" w:color="auto"/>
            <w:right w:val="none" w:sz="0" w:space="0" w:color="auto"/>
          </w:divBdr>
        </w:div>
        <w:div w:id="875123873">
          <w:marLeft w:val="480"/>
          <w:marRight w:val="0"/>
          <w:marTop w:val="0"/>
          <w:marBottom w:val="0"/>
          <w:divBdr>
            <w:top w:val="none" w:sz="0" w:space="0" w:color="auto"/>
            <w:left w:val="none" w:sz="0" w:space="0" w:color="auto"/>
            <w:bottom w:val="none" w:sz="0" w:space="0" w:color="auto"/>
            <w:right w:val="none" w:sz="0" w:space="0" w:color="auto"/>
          </w:divBdr>
        </w:div>
        <w:div w:id="906765316">
          <w:marLeft w:val="480"/>
          <w:marRight w:val="0"/>
          <w:marTop w:val="0"/>
          <w:marBottom w:val="0"/>
          <w:divBdr>
            <w:top w:val="none" w:sz="0" w:space="0" w:color="auto"/>
            <w:left w:val="none" w:sz="0" w:space="0" w:color="auto"/>
            <w:bottom w:val="none" w:sz="0" w:space="0" w:color="auto"/>
            <w:right w:val="none" w:sz="0" w:space="0" w:color="auto"/>
          </w:divBdr>
        </w:div>
        <w:div w:id="961884388">
          <w:marLeft w:val="480"/>
          <w:marRight w:val="0"/>
          <w:marTop w:val="0"/>
          <w:marBottom w:val="0"/>
          <w:divBdr>
            <w:top w:val="none" w:sz="0" w:space="0" w:color="auto"/>
            <w:left w:val="none" w:sz="0" w:space="0" w:color="auto"/>
            <w:bottom w:val="none" w:sz="0" w:space="0" w:color="auto"/>
            <w:right w:val="none" w:sz="0" w:space="0" w:color="auto"/>
          </w:divBdr>
        </w:div>
        <w:div w:id="1341351219">
          <w:marLeft w:val="480"/>
          <w:marRight w:val="0"/>
          <w:marTop w:val="0"/>
          <w:marBottom w:val="0"/>
          <w:divBdr>
            <w:top w:val="none" w:sz="0" w:space="0" w:color="auto"/>
            <w:left w:val="none" w:sz="0" w:space="0" w:color="auto"/>
            <w:bottom w:val="none" w:sz="0" w:space="0" w:color="auto"/>
            <w:right w:val="none" w:sz="0" w:space="0" w:color="auto"/>
          </w:divBdr>
        </w:div>
        <w:div w:id="1349674040">
          <w:marLeft w:val="480"/>
          <w:marRight w:val="0"/>
          <w:marTop w:val="0"/>
          <w:marBottom w:val="0"/>
          <w:divBdr>
            <w:top w:val="none" w:sz="0" w:space="0" w:color="auto"/>
            <w:left w:val="none" w:sz="0" w:space="0" w:color="auto"/>
            <w:bottom w:val="none" w:sz="0" w:space="0" w:color="auto"/>
            <w:right w:val="none" w:sz="0" w:space="0" w:color="auto"/>
          </w:divBdr>
        </w:div>
        <w:div w:id="1506556013">
          <w:marLeft w:val="480"/>
          <w:marRight w:val="0"/>
          <w:marTop w:val="0"/>
          <w:marBottom w:val="0"/>
          <w:divBdr>
            <w:top w:val="none" w:sz="0" w:space="0" w:color="auto"/>
            <w:left w:val="none" w:sz="0" w:space="0" w:color="auto"/>
            <w:bottom w:val="none" w:sz="0" w:space="0" w:color="auto"/>
            <w:right w:val="none" w:sz="0" w:space="0" w:color="auto"/>
          </w:divBdr>
        </w:div>
        <w:div w:id="1642423606">
          <w:marLeft w:val="480"/>
          <w:marRight w:val="0"/>
          <w:marTop w:val="0"/>
          <w:marBottom w:val="0"/>
          <w:divBdr>
            <w:top w:val="none" w:sz="0" w:space="0" w:color="auto"/>
            <w:left w:val="none" w:sz="0" w:space="0" w:color="auto"/>
            <w:bottom w:val="none" w:sz="0" w:space="0" w:color="auto"/>
            <w:right w:val="none" w:sz="0" w:space="0" w:color="auto"/>
          </w:divBdr>
        </w:div>
        <w:div w:id="1786076483">
          <w:marLeft w:val="480"/>
          <w:marRight w:val="0"/>
          <w:marTop w:val="0"/>
          <w:marBottom w:val="0"/>
          <w:divBdr>
            <w:top w:val="none" w:sz="0" w:space="0" w:color="auto"/>
            <w:left w:val="none" w:sz="0" w:space="0" w:color="auto"/>
            <w:bottom w:val="none" w:sz="0" w:space="0" w:color="auto"/>
            <w:right w:val="none" w:sz="0" w:space="0" w:color="auto"/>
          </w:divBdr>
        </w:div>
        <w:div w:id="1828596502">
          <w:marLeft w:val="480"/>
          <w:marRight w:val="0"/>
          <w:marTop w:val="0"/>
          <w:marBottom w:val="0"/>
          <w:divBdr>
            <w:top w:val="none" w:sz="0" w:space="0" w:color="auto"/>
            <w:left w:val="none" w:sz="0" w:space="0" w:color="auto"/>
            <w:bottom w:val="none" w:sz="0" w:space="0" w:color="auto"/>
            <w:right w:val="none" w:sz="0" w:space="0" w:color="auto"/>
          </w:divBdr>
        </w:div>
        <w:div w:id="1832985965">
          <w:marLeft w:val="480"/>
          <w:marRight w:val="0"/>
          <w:marTop w:val="0"/>
          <w:marBottom w:val="0"/>
          <w:divBdr>
            <w:top w:val="none" w:sz="0" w:space="0" w:color="auto"/>
            <w:left w:val="none" w:sz="0" w:space="0" w:color="auto"/>
            <w:bottom w:val="none" w:sz="0" w:space="0" w:color="auto"/>
            <w:right w:val="none" w:sz="0" w:space="0" w:color="auto"/>
          </w:divBdr>
        </w:div>
        <w:div w:id="1878425368">
          <w:marLeft w:val="480"/>
          <w:marRight w:val="0"/>
          <w:marTop w:val="0"/>
          <w:marBottom w:val="0"/>
          <w:divBdr>
            <w:top w:val="none" w:sz="0" w:space="0" w:color="auto"/>
            <w:left w:val="none" w:sz="0" w:space="0" w:color="auto"/>
            <w:bottom w:val="none" w:sz="0" w:space="0" w:color="auto"/>
            <w:right w:val="none" w:sz="0" w:space="0" w:color="auto"/>
          </w:divBdr>
        </w:div>
        <w:div w:id="1901360554">
          <w:marLeft w:val="480"/>
          <w:marRight w:val="0"/>
          <w:marTop w:val="0"/>
          <w:marBottom w:val="0"/>
          <w:divBdr>
            <w:top w:val="none" w:sz="0" w:space="0" w:color="auto"/>
            <w:left w:val="none" w:sz="0" w:space="0" w:color="auto"/>
            <w:bottom w:val="none" w:sz="0" w:space="0" w:color="auto"/>
            <w:right w:val="none" w:sz="0" w:space="0" w:color="auto"/>
          </w:divBdr>
        </w:div>
        <w:div w:id="2010719280">
          <w:marLeft w:val="480"/>
          <w:marRight w:val="0"/>
          <w:marTop w:val="0"/>
          <w:marBottom w:val="0"/>
          <w:divBdr>
            <w:top w:val="none" w:sz="0" w:space="0" w:color="auto"/>
            <w:left w:val="none" w:sz="0" w:space="0" w:color="auto"/>
            <w:bottom w:val="none" w:sz="0" w:space="0" w:color="auto"/>
            <w:right w:val="none" w:sz="0" w:space="0" w:color="auto"/>
          </w:divBdr>
        </w:div>
        <w:div w:id="2015650243">
          <w:marLeft w:val="480"/>
          <w:marRight w:val="0"/>
          <w:marTop w:val="0"/>
          <w:marBottom w:val="0"/>
          <w:divBdr>
            <w:top w:val="none" w:sz="0" w:space="0" w:color="auto"/>
            <w:left w:val="none" w:sz="0" w:space="0" w:color="auto"/>
            <w:bottom w:val="none" w:sz="0" w:space="0" w:color="auto"/>
            <w:right w:val="none" w:sz="0" w:space="0" w:color="auto"/>
          </w:divBdr>
        </w:div>
        <w:div w:id="2034453394">
          <w:marLeft w:val="480"/>
          <w:marRight w:val="0"/>
          <w:marTop w:val="0"/>
          <w:marBottom w:val="0"/>
          <w:divBdr>
            <w:top w:val="none" w:sz="0" w:space="0" w:color="auto"/>
            <w:left w:val="none" w:sz="0" w:space="0" w:color="auto"/>
            <w:bottom w:val="none" w:sz="0" w:space="0" w:color="auto"/>
            <w:right w:val="none" w:sz="0" w:space="0" w:color="auto"/>
          </w:divBdr>
        </w:div>
      </w:divsChild>
    </w:div>
    <w:div w:id="271786808">
      <w:bodyDiv w:val="1"/>
      <w:marLeft w:val="0"/>
      <w:marRight w:val="0"/>
      <w:marTop w:val="0"/>
      <w:marBottom w:val="0"/>
      <w:divBdr>
        <w:top w:val="none" w:sz="0" w:space="0" w:color="auto"/>
        <w:left w:val="none" w:sz="0" w:space="0" w:color="auto"/>
        <w:bottom w:val="none" w:sz="0" w:space="0" w:color="auto"/>
        <w:right w:val="none" w:sz="0" w:space="0" w:color="auto"/>
      </w:divBdr>
    </w:div>
    <w:div w:id="277838896">
      <w:bodyDiv w:val="1"/>
      <w:marLeft w:val="0"/>
      <w:marRight w:val="0"/>
      <w:marTop w:val="0"/>
      <w:marBottom w:val="0"/>
      <w:divBdr>
        <w:top w:val="none" w:sz="0" w:space="0" w:color="auto"/>
        <w:left w:val="none" w:sz="0" w:space="0" w:color="auto"/>
        <w:bottom w:val="none" w:sz="0" w:space="0" w:color="auto"/>
        <w:right w:val="none" w:sz="0" w:space="0" w:color="auto"/>
      </w:divBdr>
    </w:div>
    <w:div w:id="283732085">
      <w:bodyDiv w:val="1"/>
      <w:marLeft w:val="0"/>
      <w:marRight w:val="0"/>
      <w:marTop w:val="0"/>
      <w:marBottom w:val="0"/>
      <w:divBdr>
        <w:top w:val="none" w:sz="0" w:space="0" w:color="auto"/>
        <w:left w:val="none" w:sz="0" w:space="0" w:color="auto"/>
        <w:bottom w:val="none" w:sz="0" w:space="0" w:color="auto"/>
        <w:right w:val="none" w:sz="0" w:space="0" w:color="auto"/>
      </w:divBdr>
      <w:divsChild>
        <w:div w:id="97140223">
          <w:marLeft w:val="480"/>
          <w:marRight w:val="0"/>
          <w:marTop w:val="0"/>
          <w:marBottom w:val="0"/>
          <w:divBdr>
            <w:top w:val="none" w:sz="0" w:space="0" w:color="auto"/>
            <w:left w:val="none" w:sz="0" w:space="0" w:color="auto"/>
            <w:bottom w:val="none" w:sz="0" w:space="0" w:color="auto"/>
            <w:right w:val="none" w:sz="0" w:space="0" w:color="auto"/>
          </w:divBdr>
        </w:div>
        <w:div w:id="312560869">
          <w:marLeft w:val="480"/>
          <w:marRight w:val="0"/>
          <w:marTop w:val="0"/>
          <w:marBottom w:val="0"/>
          <w:divBdr>
            <w:top w:val="none" w:sz="0" w:space="0" w:color="auto"/>
            <w:left w:val="none" w:sz="0" w:space="0" w:color="auto"/>
            <w:bottom w:val="none" w:sz="0" w:space="0" w:color="auto"/>
            <w:right w:val="none" w:sz="0" w:space="0" w:color="auto"/>
          </w:divBdr>
        </w:div>
        <w:div w:id="378557385">
          <w:marLeft w:val="480"/>
          <w:marRight w:val="0"/>
          <w:marTop w:val="0"/>
          <w:marBottom w:val="0"/>
          <w:divBdr>
            <w:top w:val="none" w:sz="0" w:space="0" w:color="auto"/>
            <w:left w:val="none" w:sz="0" w:space="0" w:color="auto"/>
            <w:bottom w:val="none" w:sz="0" w:space="0" w:color="auto"/>
            <w:right w:val="none" w:sz="0" w:space="0" w:color="auto"/>
          </w:divBdr>
        </w:div>
        <w:div w:id="384991138">
          <w:marLeft w:val="480"/>
          <w:marRight w:val="0"/>
          <w:marTop w:val="0"/>
          <w:marBottom w:val="0"/>
          <w:divBdr>
            <w:top w:val="none" w:sz="0" w:space="0" w:color="auto"/>
            <w:left w:val="none" w:sz="0" w:space="0" w:color="auto"/>
            <w:bottom w:val="none" w:sz="0" w:space="0" w:color="auto"/>
            <w:right w:val="none" w:sz="0" w:space="0" w:color="auto"/>
          </w:divBdr>
        </w:div>
        <w:div w:id="471558084">
          <w:marLeft w:val="480"/>
          <w:marRight w:val="0"/>
          <w:marTop w:val="0"/>
          <w:marBottom w:val="0"/>
          <w:divBdr>
            <w:top w:val="none" w:sz="0" w:space="0" w:color="auto"/>
            <w:left w:val="none" w:sz="0" w:space="0" w:color="auto"/>
            <w:bottom w:val="none" w:sz="0" w:space="0" w:color="auto"/>
            <w:right w:val="none" w:sz="0" w:space="0" w:color="auto"/>
          </w:divBdr>
        </w:div>
        <w:div w:id="557860806">
          <w:marLeft w:val="480"/>
          <w:marRight w:val="0"/>
          <w:marTop w:val="0"/>
          <w:marBottom w:val="0"/>
          <w:divBdr>
            <w:top w:val="none" w:sz="0" w:space="0" w:color="auto"/>
            <w:left w:val="none" w:sz="0" w:space="0" w:color="auto"/>
            <w:bottom w:val="none" w:sz="0" w:space="0" w:color="auto"/>
            <w:right w:val="none" w:sz="0" w:space="0" w:color="auto"/>
          </w:divBdr>
        </w:div>
        <w:div w:id="849834621">
          <w:marLeft w:val="480"/>
          <w:marRight w:val="0"/>
          <w:marTop w:val="0"/>
          <w:marBottom w:val="0"/>
          <w:divBdr>
            <w:top w:val="none" w:sz="0" w:space="0" w:color="auto"/>
            <w:left w:val="none" w:sz="0" w:space="0" w:color="auto"/>
            <w:bottom w:val="none" w:sz="0" w:space="0" w:color="auto"/>
            <w:right w:val="none" w:sz="0" w:space="0" w:color="auto"/>
          </w:divBdr>
        </w:div>
        <w:div w:id="1523088286">
          <w:marLeft w:val="480"/>
          <w:marRight w:val="0"/>
          <w:marTop w:val="0"/>
          <w:marBottom w:val="0"/>
          <w:divBdr>
            <w:top w:val="none" w:sz="0" w:space="0" w:color="auto"/>
            <w:left w:val="none" w:sz="0" w:space="0" w:color="auto"/>
            <w:bottom w:val="none" w:sz="0" w:space="0" w:color="auto"/>
            <w:right w:val="none" w:sz="0" w:space="0" w:color="auto"/>
          </w:divBdr>
        </w:div>
        <w:div w:id="1622493432">
          <w:marLeft w:val="480"/>
          <w:marRight w:val="0"/>
          <w:marTop w:val="0"/>
          <w:marBottom w:val="0"/>
          <w:divBdr>
            <w:top w:val="none" w:sz="0" w:space="0" w:color="auto"/>
            <w:left w:val="none" w:sz="0" w:space="0" w:color="auto"/>
            <w:bottom w:val="none" w:sz="0" w:space="0" w:color="auto"/>
            <w:right w:val="none" w:sz="0" w:space="0" w:color="auto"/>
          </w:divBdr>
        </w:div>
        <w:div w:id="1650211021">
          <w:marLeft w:val="480"/>
          <w:marRight w:val="0"/>
          <w:marTop w:val="0"/>
          <w:marBottom w:val="0"/>
          <w:divBdr>
            <w:top w:val="none" w:sz="0" w:space="0" w:color="auto"/>
            <w:left w:val="none" w:sz="0" w:space="0" w:color="auto"/>
            <w:bottom w:val="none" w:sz="0" w:space="0" w:color="auto"/>
            <w:right w:val="none" w:sz="0" w:space="0" w:color="auto"/>
          </w:divBdr>
        </w:div>
        <w:div w:id="1689722391">
          <w:marLeft w:val="480"/>
          <w:marRight w:val="0"/>
          <w:marTop w:val="0"/>
          <w:marBottom w:val="0"/>
          <w:divBdr>
            <w:top w:val="none" w:sz="0" w:space="0" w:color="auto"/>
            <w:left w:val="none" w:sz="0" w:space="0" w:color="auto"/>
            <w:bottom w:val="none" w:sz="0" w:space="0" w:color="auto"/>
            <w:right w:val="none" w:sz="0" w:space="0" w:color="auto"/>
          </w:divBdr>
        </w:div>
        <w:div w:id="1755281940">
          <w:marLeft w:val="480"/>
          <w:marRight w:val="0"/>
          <w:marTop w:val="0"/>
          <w:marBottom w:val="0"/>
          <w:divBdr>
            <w:top w:val="none" w:sz="0" w:space="0" w:color="auto"/>
            <w:left w:val="none" w:sz="0" w:space="0" w:color="auto"/>
            <w:bottom w:val="none" w:sz="0" w:space="0" w:color="auto"/>
            <w:right w:val="none" w:sz="0" w:space="0" w:color="auto"/>
          </w:divBdr>
        </w:div>
        <w:div w:id="1761411427">
          <w:marLeft w:val="480"/>
          <w:marRight w:val="0"/>
          <w:marTop w:val="0"/>
          <w:marBottom w:val="0"/>
          <w:divBdr>
            <w:top w:val="none" w:sz="0" w:space="0" w:color="auto"/>
            <w:left w:val="none" w:sz="0" w:space="0" w:color="auto"/>
            <w:bottom w:val="none" w:sz="0" w:space="0" w:color="auto"/>
            <w:right w:val="none" w:sz="0" w:space="0" w:color="auto"/>
          </w:divBdr>
        </w:div>
        <w:div w:id="2031107627">
          <w:marLeft w:val="480"/>
          <w:marRight w:val="0"/>
          <w:marTop w:val="0"/>
          <w:marBottom w:val="0"/>
          <w:divBdr>
            <w:top w:val="none" w:sz="0" w:space="0" w:color="auto"/>
            <w:left w:val="none" w:sz="0" w:space="0" w:color="auto"/>
            <w:bottom w:val="none" w:sz="0" w:space="0" w:color="auto"/>
            <w:right w:val="none" w:sz="0" w:space="0" w:color="auto"/>
          </w:divBdr>
        </w:div>
      </w:divsChild>
    </w:div>
    <w:div w:id="283778503">
      <w:bodyDiv w:val="1"/>
      <w:marLeft w:val="0"/>
      <w:marRight w:val="0"/>
      <w:marTop w:val="0"/>
      <w:marBottom w:val="0"/>
      <w:divBdr>
        <w:top w:val="none" w:sz="0" w:space="0" w:color="auto"/>
        <w:left w:val="none" w:sz="0" w:space="0" w:color="auto"/>
        <w:bottom w:val="none" w:sz="0" w:space="0" w:color="auto"/>
        <w:right w:val="none" w:sz="0" w:space="0" w:color="auto"/>
      </w:divBdr>
      <w:divsChild>
        <w:div w:id="204412718">
          <w:marLeft w:val="480"/>
          <w:marRight w:val="0"/>
          <w:marTop w:val="0"/>
          <w:marBottom w:val="0"/>
          <w:divBdr>
            <w:top w:val="none" w:sz="0" w:space="0" w:color="auto"/>
            <w:left w:val="none" w:sz="0" w:space="0" w:color="auto"/>
            <w:bottom w:val="none" w:sz="0" w:space="0" w:color="auto"/>
            <w:right w:val="none" w:sz="0" w:space="0" w:color="auto"/>
          </w:divBdr>
        </w:div>
        <w:div w:id="482745293">
          <w:marLeft w:val="480"/>
          <w:marRight w:val="0"/>
          <w:marTop w:val="0"/>
          <w:marBottom w:val="0"/>
          <w:divBdr>
            <w:top w:val="none" w:sz="0" w:space="0" w:color="auto"/>
            <w:left w:val="none" w:sz="0" w:space="0" w:color="auto"/>
            <w:bottom w:val="none" w:sz="0" w:space="0" w:color="auto"/>
            <w:right w:val="none" w:sz="0" w:space="0" w:color="auto"/>
          </w:divBdr>
        </w:div>
        <w:div w:id="772627106">
          <w:marLeft w:val="480"/>
          <w:marRight w:val="0"/>
          <w:marTop w:val="0"/>
          <w:marBottom w:val="0"/>
          <w:divBdr>
            <w:top w:val="none" w:sz="0" w:space="0" w:color="auto"/>
            <w:left w:val="none" w:sz="0" w:space="0" w:color="auto"/>
            <w:bottom w:val="none" w:sz="0" w:space="0" w:color="auto"/>
            <w:right w:val="none" w:sz="0" w:space="0" w:color="auto"/>
          </w:divBdr>
        </w:div>
        <w:div w:id="1138650112">
          <w:marLeft w:val="480"/>
          <w:marRight w:val="0"/>
          <w:marTop w:val="0"/>
          <w:marBottom w:val="0"/>
          <w:divBdr>
            <w:top w:val="none" w:sz="0" w:space="0" w:color="auto"/>
            <w:left w:val="none" w:sz="0" w:space="0" w:color="auto"/>
            <w:bottom w:val="none" w:sz="0" w:space="0" w:color="auto"/>
            <w:right w:val="none" w:sz="0" w:space="0" w:color="auto"/>
          </w:divBdr>
        </w:div>
        <w:div w:id="1387725033">
          <w:marLeft w:val="480"/>
          <w:marRight w:val="0"/>
          <w:marTop w:val="0"/>
          <w:marBottom w:val="0"/>
          <w:divBdr>
            <w:top w:val="none" w:sz="0" w:space="0" w:color="auto"/>
            <w:left w:val="none" w:sz="0" w:space="0" w:color="auto"/>
            <w:bottom w:val="none" w:sz="0" w:space="0" w:color="auto"/>
            <w:right w:val="none" w:sz="0" w:space="0" w:color="auto"/>
          </w:divBdr>
        </w:div>
        <w:div w:id="1528181612">
          <w:marLeft w:val="480"/>
          <w:marRight w:val="0"/>
          <w:marTop w:val="0"/>
          <w:marBottom w:val="0"/>
          <w:divBdr>
            <w:top w:val="none" w:sz="0" w:space="0" w:color="auto"/>
            <w:left w:val="none" w:sz="0" w:space="0" w:color="auto"/>
            <w:bottom w:val="none" w:sz="0" w:space="0" w:color="auto"/>
            <w:right w:val="none" w:sz="0" w:space="0" w:color="auto"/>
          </w:divBdr>
        </w:div>
        <w:div w:id="1620142573">
          <w:marLeft w:val="480"/>
          <w:marRight w:val="0"/>
          <w:marTop w:val="0"/>
          <w:marBottom w:val="0"/>
          <w:divBdr>
            <w:top w:val="none" w:sz="0" w:space="0" w:color="auto"/>
            <w:left w:val="none" w:sz="0" w:space="0" w:color="auto"/>
            <w:bottom w:val="none" w:sz="0" w:space="0" w:color="auto"/>
            <w:right w:val="none" w:sz="0" w:space="0" w:color="auto"/>
          </w:divBdr>
        </w:div>
        <w:div w:id="1655335143">
          <w:marLeft w:val="480"/>
          <w:marRight w:val="0"/>
          <w:marTop w:val="0"/>
          <w:marBottom w:val="0"/>
          <w:divBdr>
            <w:top w:val="none" w:sz="0" w:space="0" w:color="auto"/>
            <w:left w:val="none" w:sz="0" w:space="0" w:color="auto"/>
            <w:bottom w:val="none" w:sz="0" w:space="0" w:color="auto"/>
            <w:right w:val="none" w:sz="0" w:space="0" w:color="auto"/>
          </w:divBdr>
        </w:div>
        <w:div w:id="1941595655">
          <w:marLeft w:val="480"/>
          <w:marRight w:val="0"/>
          <w:marTop w:val="0"/>
          <w:marBottom w:val="0"/>
          <w:divBdr>
            <w:top w:val="none" w:sz="0" w:space="0" w:color="auto"/>
            <w:left w:val="none" w:sz="0" w:space="0" w:color="auto"/>
            <w:bottom w:val="none" w:sz="0" w:space="0" w:color="auto"/>
            <w:right w:val="none" w:sz="0" w:space="0" w:color="auto"/>
          </w:divBdr>
        </w:div>
        <w:div w:id="2098551548">
          <w:marLeft w:val="480"/>
          <w:marRight w:val="0"/>
          <w:marTop w:val="0"/>
          <w:marBottom w:val="0"/>
          <w:divBdr>
            <w:top w:val="none" w:sz="0" w:space="0" w:color="auto"/>
            <w:left w:val="none" w:sz="0" w:space="0" w:color="auto"/>
            <w:bottom w:val="none" w:sz="0" w:space="0" w:color="auto"/>
            <w:right w:val="none" w:sz="0" w:space="0" w:color="auto"/>
          </w:divBdr>
        </w:div>
      </w:divsChild>
    </w:div>
    <w:div w:id="286862790">
      <w:bodyDiv w:val="1"/>
      <w:marLeft w:val="0"/>
      <w:marRight w:val="0"/>
      <w:marTop w:val="0"/>
      <w:marBottom w:val="0"/>
      <w:divBdr>
        <w:top w:val="none" w:sz="0" w:space="0" w:color="auto"/>
        <w:left w:val="none" w:sz="0" w:space="0" w:color="auto"/>
        <w:bottom w:val="none" w:sz="0" w:space="0" w:color="auto"/>
        <w:right w:val="none" w:sz="0" w:space="0" w:color="auto"/>
      </w:divBdr>
    </w:div>
    <w:div w:id="291792042">
      <w:bodyDiv w:val="1"/>
      <w:marLeft w:val="0"/>
      <w:marRight w:val="0"/>
      <w:marTop w:val="0"/>
      <w:marBottom w:val="0"/>
      <w:divBdr>
        <w:top w:val="none" w:sz="0" w:space="0" w:color="auto"/>
        <w:left w:val="none" w:sz="0" w:space="0" w:color="auto"/>
        <w:bottom w:val="none" w:sz="0" w:space="0" w:color="auto"/>
        <w:right w:val="none" w:sz="0" w:space="0" w:color="auto"/>
      </w:divBdr>
    </w:div>
    <w:div w:id="299918823">
      <w:bodyDiv w:val="1"/>
      <w:marLeft w:val="0"/>
      <w:marRight w:val="0"/>
      <w:marTop w:val="0"/>
      <w:marBottom w:val="0"/>
      <w:divBdr>
        <w:top w:val="none" w:sz="0" w:space="0" w:color="auto"/>
        <w:left w:val="none" w:sz="0" w:space="0" w:color="auto"/>
        <w:bottom w:val="none" w:sz="0" w:space="0" w:color="auto"/>
        <w:right w:val="none" w:sz="0" w:space="0" w:color="auto"/>
      </w:divBdr>
    </w:div>
    <w:div w:id="319191477">
      <w:bodyDiv w:val="1"/>
      <w:marLeft w:val="0"/>
      <w:marRight w:val="0"/>
      <w:marTop w:val="0"/>
      <w:marBottom w:val="0"/>
      <w:divBdr>
        <w:top w:val="none" w:sz="0" w:space="0" w:color="auto"/>
        <w:left w:val="none" w:sz="0" w:space="0" w:color="auto"/>
        <w:bottom w:val="none" w:sz="0" w:space="0" w:color="auto"/>
        <w:right w:val="none" w:sz="0" w:space="0" w:color="auto"/>
      </w:divBdr>
    </w:div>
    <w:div w:id="330371934">
      <w:bodyDiv w:val="1"/>
      <w:marLeft w:val="0"/>
      <w:marRight w:val="0"/>
      <w:marTop w:val="0"/>
      <w:marBottom w:val="0"/>
      <w:divBdr>
        <w:top w:val="none" w:sz="0" w:space="0" w:color="auto"/>
        <w:left w:val="none" w:sz="0" w:space="0" w:color="auto"/>
        <w:bottom w:val="none" w:sz="0" w:space="0" w:color="auto"/>
        <w:right w:val="none" w:sz="0" w:space="0" w:color="auto"/>
      </w:divBdr>
      <w:divsChild>
        <w:div w:id="586424449">
          <w:marLeft w:val="480"/>
          <w:marRight w:val="0"/>
          <w:marTop w:val="0"/>
          <w:marBottom w:val="0"/>
          <w:divBdr>
            <w:top w:val="none" w:sz="0" w:space="0" w:color="auto"/>
            <w:left w:val="none" w:sz="0" w:space="0" w:color="auto"/>
            <w:bottom w:val="none" w:sz="0" w:space="0" w:color="auto"/>
            <w:right w:val="none" w:sz="0" w:space="0" w:color="auto"/>
          </w:divBdr>
        </w:div>
        <w:div w:id="809401746">
          <w:marLeft w:val="480"/>
          <w:marRight w:val="0"/>
          <w:marTop w:val="0"/>
          <w:marBottom w:val="0"/>
          <w:divBdr>
            <w:top w:val="none" w:sz="0" w:space="0" w:color="auto"/>
            <w:left w:val="none" w:sz="0" w:space="0" w:color="auto"/>
            <w:bottom w:val="none" w:sz="0" w:space="0" w:color="auto"/>
            <w:right w:val="none" w:sz="0" w:space="0" w:color="auto"/>
          </w:divBdr>
        </w:div>
        <w:div w:id="1522939594">
          <w:marLeft w:val="480"/>
          <w:marRight w:val="0"/>
          <w:marTop w:val="0"/>
          <w:marBottom w:val="0"/>
          <w:divBdr>
            <w:top w:val="none" w:sz="0" w:space="0" w:color="auto"/>
            <w:left w:val="none" w:sz="0" w:space="0" w:color="auto"/>
            <w:bottom w:val="none" w:sz="0" w:space="0" w:color="auto"/>
            <w:right w:val="none" w:sz="0" w:space="0" w:color="auto"/>
          </w:divBdr>
        </w:div>
        <w:div w:id="1875649961">
          <w:marLeft w:val="480"/>
          <w:marRight w:val="0"/>
          <w:marTop w:val="0"/>
          <w:marBottom w:val="0"/>
          <w:divBdr>
            <w:top w:val="none" w:sz="0" w:space="0" w:color="auto"/>
            <w:left w:val="none" w:sz="0" w:space="0" w:color="auto"/>
            <w:bottom w:val="none" w:sz="0" w:space="0" w:color="auto"/>
            <w:right w:val="none" w:sz="0" w:space="0" w:color="auto"/>
          </w:divBdr>
        </w:div>
        <w:div w:id="1272937613">
          <w:marLeft w:val="480"/>
          <w:marRight w:val="0"/>
          <w:marTop w:val="0"/>
          <w:marBottom w:val="0"/>
          <w:divBdr>
            <w:top w:val="none" w:sz="0" w:space="0" w:color="auto"/>
            <w:left w:val="none" w:sz="0" w:space="0" w:color="auto"/>
            <w:bottom w:val="none" w:sz="0" w:space="0" w:color="auto"/>
            <w:right w:val="none" w:sz="0" w:space="0" w:color="auto"/>
          </w:divBdr>
        </w:div>
        <w:div w:id="1586961768">
          <w:marLeft w:val="480"/>
          <w:marRight w:val="0"/>
          <w:marTop w:val="0"/>
          <w:marBottom w:val="0"/>
          <w:divBdr>
            <w:top w:val="none" w:sz="0" w:space="0" w:color="auto"/>
            <w:left w:val="none" w:sz="0" w:space="0" w:color="auto"/>
            <w:bottom w:val="none" w:sz="0" w:space="0" w:color="auto"/>
            <w:right w:val="none" w:sz="0" w:space="0" w:color="auto"/>
          </w:divBdr>
        </w:div>
        <w:div w:id="1906405149">
          <w:marLeft w:val="480"/>
          <w:marRight w:val="0"/>
          <w:marTop w:val="0"/>
          <w:marBottom w:val="0"/>
          <w:divBdr>
            <w:top w:val="none" w:sz="0" w:space="0" w:color="auto"/>
            <w:left w:val="none" w:sz="0" w:space="0" w:color="auto"/>
            <w:bottom w:val="none" w:sz="0" w:space="0" w:color="auto"/>
            <w:right w:val="none" w:sz="0" w:space="0" w:color="auto"/>
          </w:divBdr>
        </w:div>
        <w:div w:id="2121602044">
          <w:marLeft w:val="480"/>
          <w:marRight w:val="0"/>
          <w:marTop w:val="0"/>
          <w:marBottom w:val="0"/>
          <w:divBdr>
            <w:top w:val="none" w:sz="0" w:space="0" w:color="auto"/>
            <w:left w:val="none" w:sz="0" w:space="0" w:color="auto"/>
            <w:bottom w:val="none" w:sz="0" w:space="0" w:color="auto"/>
            <w:right w:val="none" w:sz="0" w:space="0" w:color="auto"/>
          </w:divBdr>
        </w:div>
        <w:div w:id="797262494">
          <w:marLeft w:val="480"/>
          <w:marRight w:val="0"/>
          <w:marTop w:val="0"/>
          <w:marBottom w:val="0"/>
          <w:divBdr>
            <w:top w:val="none" w:sz="0" w:space="0" w:color="auto"/>
            <w:left w:val="none" w:sz="0" w:space="0" w:color="auto"/>
            <w:bottom w:val="none" w:sz="0" w:space="0" w:color="auto"/>
            <w:right w:val="none" w:sz="0" w:space="0" w:color="auto"/>
          </w:divBdr>
        </w:div>
        <w:div w:id="1003364079">
          <w:marLeft w:val="480"/>
          <w:marRight w:val="0"/>
          <w:marTop w:val="0"/>
          <w:marBottom w:val="0"/>
          <w:divBdr>
            <w:top w:val="none" w:sz="0" w:space="0" w:color="auto"/>
            <w:left w:val="none" w:sz="0" w:space="0" w:color="auto"/>
            <w:bottom w:val="none" w:sz="0" w:space="0" w:color="auto"/>
            <w:right w:val="none" w:sz="0" w:space="0" w:color="auto"/>
          </w:divBdr>
        </w:div>
        <w:div w:id="467554660">
          <w:marLeft w:val="480"/>
          <w:marRight w:val="0"/>
          <w:marTop w:val="0"/>
          <w:marBottom w:val="0"/>
          <w:divBdr>
            <w:top w:val="none" w:sz="0" w:space="0" w:color="auto"/>
            <w:left w:val="none" w:sz="0" w:space="0" w:color="auto"/>
            <w:bottom w:val="none" w:sz="0" w:space="0" w:color="auto"/>
            <w:right w:val="none" w:sz="0" w:space="0" w:color="auto"/>
          </w:divBdr>
        </w:div>
        <w:div w:id="1685472804">
          <w:marLeft w:val="480"/>
          <w:marRight w:val="0"/>
          <w:marTop w:val="0"/>
          <w:marBottom w:val="0"/>
          <w:divBdr>
            <w:top w:val="none" w:sz="0" w:space="0" w:color="auto"/>
            <w:left w:val="none" w:sz="0" w:space="0" w:color="auto"/>
            <w:bottom w:val="none" w:sz="0" w:space="0" w:color="auto"/>
            <w:right w:val="none" w:sz="0" w:space="0" w:color="auto"/>
          </w:divBdr>
        </w:div>
        <w:div w:id="1096174088">
          <w:marLeft w:val="480"/>
          <w:marRight w:val="0"/>
          <w:marTop w:val="0"/>
          <w:marBottom w:val="0"/>
          <w:divBdr>
            <w:top w:val="none" w:sz="0" w:space="0" w:color="auto"/>
            <w:left w:val="none" w:sz="0" w:space="0" w:color="auto"/>
            <w:bottom w:val="none" w:sz="0" w:space="0" w:color="auto"/>
            <w:right w:val="none" w:sz="0" w:space="0" w:color="auto"/>
          </w:divBdr>
        </w:div>
        <w:div w:id="1469283516">
          <w:marLeft w:val="480"/>
          <w:marRight w:val="0"/>
          <w:marTop w:val="0"/>
          <w:marBottom w:val="0"/>
          <w:divBdr>
            <w:top w:val="none" w:sz="0" w:space="0" w:color="auto"/>
            <w:left w:val="none" w:sz="0" w:space="0" w:color="auto"/>
            <w:bottom w:val="none" w:sz="0" w:space="0" w:color="auto"/>
            <w:right w:val="none" w:sz="0" w:space="0" w:color="auto"/>
          </w:divBdr>
        </w:div>
        <w:div w:id="1041629967">
          <w:marLeft w:val="480"/>
          <w:marRight w:val="0"/>
          <w:marTop w:val="0"/>
          <w:marBottom w:val="0"/>
          <w:divBdr>
            <w:top w:val="none" w:sz="0" w:space="0" w:color="auto"/>
            <w:left w:val="none" w:sz="0" w:space="0" w:color="auto"/>
            <w:bottom w:val="none" w:sz="0" w:space="0" w:color="auto"/>
            <w:right w:val="none" w:sz="0" w:space="0" w:color="auto"/>
          </w:divBdr>
        </w:div>
        <w:div w:id="1594893442">
          <w:marLeft w:val="480"/>
          <w:marRight w:val="0"/>
          <w:marTop w:val="0"/>
          <w:marBottom w:val="0"/>
          <w:divBdr>
            <w:top w:val="none" w:sz="0" w:space="0" w:color="auto"/>
            <w:left w:val="none" w:sz="0" w:space="0" w:color="auto"/>
            <w:bottom w:val="none" w:sz="0" w:space="0" w:color="auto"/>
            <w:right w:val="none" w:sz="0" w:space="0" w:color="auto"/>
          </w:divBdr>
        </w:div>
        <w:div w:id="1741563332">
          <w:marLeft w:val="480"/>
          <w:marRight w:val="0"/>
          <w:marTop w:val="0"/>
          <w:marBottom w:val="0"/>
          <w:divBdr>
            <w:top w:val="none" w:sz="0" w:space="0" w:color="auto"/>
            <w:left w:val="none" w:sz="0" w:space="0" w:color="auto"/>
            <w:bottom w:val="none" w:sz="0" w:space="0" w:color="auto"/>
            <w:right w:val="none" w:sz="0" w:space="0" w:color="auto"/>
          </w:divBdr>
        </w:div>
        <w:div w:id="285550650">
          <w:marLeft w:val="480"/>
          <w:marRight w:val="0"/>
          <w:marTop w:val="0"/>
          <w:marBottom w:val="0"/>
          <w:divBdr>
            <w:top w:val="none" w:sz="0" w:space="0" w:color="auto"/>
            <w:left w:val="none" w:sz="0" w:space="0" w:color="auto"/>
            <w:bottom w:val="none" w:sz="0" w:space="0" w:color="auto"/>
            <w:right w:val="none" w:sz="0" w:space="0" w:color="auto"/>
          </w:divBdr>
        </w:div>
        <w:div w:id="863254580">
          <w:marLeft w:val="480"/>
          <w:marRight w:val="0"/>
          <w:marTop w:val="0"/>
          <w:marBottom w:val="0"/>
          <w:divBdr>
            <w:top w:val="none" w:sz="0" w:space="0" w:color="auto"/>
            <w:left w:val="none" w:sz="0" w:space="0" w:color="auto"/>
            <w:bottom w:val="none" w:sz="0" w:space="0" w:color="auto"/>
            <w:right w:val="none" w:sz="0" w:space="0" w:color="auto"/>
          </w:divBdr>
        </w:div>
        <w:div w:id="1236815490">
          <w:marLeft w:val="480"/>
          <w:marRight w:val="0"/>
          <w:marTop w:val="0"/>
          <w:marBottom w:val="0"/>
          <w:divBdr>
            <w:top w:val="none" w:sz="0" w:space="0" w:color="auto"/>
            <w:left w:val="none" w:sz="0" w:space="0" w:color="auto"/>
            <w:bottom w:val="none" w:sz="0" w:space="0" w:color="auto"/>
            <w:right w:val="none" w:sz="0" w:space="0" w:color="auto"/>
          </w:divBdr>
        </w:div>
        <w:div w:id="1430395561">
          <w:marLeft w:val="480"/>
          <w:marRight w:val="0"/>
          <w:marTop w:val="0"/>
          <w:marBottom w:val="0"/>
          <w:divBdr>
            <w:top w:val="none" w:sz="0" w:space="0" w:color="auto"/>
            <w:left w:val="none" w:sz="0" w:space="0" w:color="auto"/>
            <w:bottom w:val="none" w:sz="0" w:space="0" w:color="auto"/>
            <w:right w:val="none" w:sz="0" w:space="0" w:color="auto"/>
          </w:divBdr>
        </w:div>
        <w:div w:id="1531410484">
          <w:marLeft w:val="480"/>
          <w:marRight w:val="0"/>
          <w:marTop w:val="0"/>
          <w:marBottom w:val="0"/>
          <w:divBdr>
            <w:top w:val="none" w:sz="0" w:space="0" w:color="auto"/>
            <w:left w:val="none" w:sz="0" w:space="0" w:color="auto"/>
            <w:bottom w:val="none" w:sz="0" w:space="0" w:color="auto"/>
            <w:right w:val="none" w:sz="0" w:space="0" w:color="auto"/>
          </w:divBdr>
        </w:div>
      </w:divsChild>
    </w:div>
    <w:div w:id="331882175">
      <w:bodyDiv w:val="1"/>
      <w:marLeft w:val="0"/>
      <w:marRight w:val="0"/>
      <w:marTop w:val="0"/>
      <w:marBottom w:val="0"/>
      <w:divBdr>
        <w:top w:val="none" w:sz="0" w:space="0" w:color="auto"/>
        <w:left w:val="none" w:sz="0" w:space="0" w:color="auto"/>
        <w:bottom w:val="none" w:sz="0" w:space="0" w:color="auto"/>
        <w:right w:val="none" w:sz="0" w:space="0" w:color="auto"/>
      </w:divBdr>
    </w:div>
    <w:div w:id="335153913">
      <w:bodyDiv w:val="1"/>
      <w:marLeft w:val="0"/>
      <w:marRight w:val="0"/>
      <w:marTop w:val="0"/>
      <w:marBottom w:val="0"/>
      <w:divBdr>
        <w:top w:val="none" w:sz="0" w:space="0" w:color="auto"/>
        <w:left w:val="none" w:sz="0" w:space="0" w:color="auto"/>
        <w:bottom w:val="none" w:sz="0" w:space="0" w:color="auto"/>
        <w:right w:val="none" w:sz="0" w:space="0" w:color="auto"/>
      </w:divBdr>
    </w:div>
    <w:div w:id="336269466">
      <w:bodyDiv w:val="1"/>
      <w:marLeft w:val="0"/>
      <w:marRight w:val="0"/>
      <w:marTop w:val="0"/>
      <w:marBottom w:val="0"/>
      <w:divBdr>
        <w:top w:val="none" w:sz="0" w:space="0" w:color="auto"/>
        <w:left w:val="none" w:sz="0" w:space="0" w:color="auto"/>
        <w:bottom w:val="none" w:sz="0" w:space="0" w:color="auto"/>
        <w:right w:val="none" w:sz="0" w:space="0" w:color="auto"/>
      </w:divBdr>
    </w:div>
    <w:div w:id="336618116">
      <w:bodyDiv w:val="1"/>
      <w:marLeft w:val="0"/>
      <w:marRight w:val="0"/>
      <w:marTop w:val="0"/>
      <w:marBottom w:val="0"/>
      <w:divBdr>
        <w:top w:val="none" w:sz="0" w:space="0" w:color="auto"/>
        <w:left w:val="none" w:sz="0" w:space="0" w:color="auto"/>
        <w:bottom w:val="none" w:sz="0" w:space="0" w:color="auto"/>
        <w:right w:val="none" w:sz="0" w:space="0" w:color="auto"/>
      </w:divBdr>
    </w:div>
    <w:div w:id="338777799">
      <w:bodyDiv w:val="1"/>
      <w:marLeft w:val="0"/>
      <w:marRight w:val="0"/>
      <w:marTop w:val="0"/>
      <w:marBottom w:val="0"/>
      <w:divBdr>
        <w:top w:val="none" w:sz="0" w:space="0" w:color="auto"/>
        <w:left w:val="none" w:sz="0" w:space="0" w:color="auto"/>
        <w:bottom w:val="none" w:sz="0" w:space="0" w:color="auto"/>
        <w:right w:val="none" w:sz="0" w:space="0" w:color="auto"/>
      </w:divBdr>
      <w:divsChild>
        <w:div w:id="4285705">
          <w:marLeft w:val="480"/>
          <w:marRight w:val="0"/>
          <w:marTop w:val="0"/>
          <w:marBottom w:val="0"/>
          <w:divBdr>
            <w:top w:val="none" w:sz="0" w:space="0" w:color="auto"/>
            <w:left w:val="none" w:sz="0" w:space="0" w:color="auto"/>
            <w:bottom w:val="none" w:sz="0" w:space="0" w:color="auto"/>
            <w:right w:val="none" w:sz="0" w:space="0" w:color="auto"/>
          </w:divBdr>
        </w:div>
        <w:div w:id="334235020">
          <w:marLeft w:val="480"/>
          <w:marRight w:val="0"/>
          <w:marTop w:val="0"/>
          <w:marBottom w:val="0"/>
          <w:divBdr>
            <w:top w:val="none" w:sz="0" w:space="0" w:color="auto"/>
            <w:left w:val="none" w:sz="0" w:space="0" w:color="auto"/>
            <w:bottom w:val="none" w:sz="0" w:space="0" w:color="auto"/>
            <w:right w:val="none" w:sz="0" w:space="0" w:color="auto"/>
          </w:divBdr>
        </w:div>
        <w:div w:id="519511467">
          <w:marLeft w:val="480"/>
          <w:marRight w:val="0"/>
          <w:marTop w:val="0"/>
          <w:marBottom w:val="0"/>
          <w:divBdr>
            <w:top w:val="none" w:sz="0" w:space="0" w:color="auto"/>
            <w:left w:val="none" w:sz="0" w:space="0" w:color="auto"/>
            <w:bottom w:val="none" w:sz="0" w:space="0" w:color="auto"/>
            <w:right w:val="none" w:sz="0" w:space="0" w:color="auto"/>
          </w:divBdr>
        </w:div>
        <w:div w:id="534268441">
          <w:marLeft w:val="480"/>
          <w:marRight w:val="0"/>
          <w:marTop w:val="0"/>
          <w:marBottom w:val="0"/>
          <w:divBdr>
            <w:top w:val="none" w:sz="0" w:space="0" w:color="auto"/>
            <w:left w:val="none" w:sz="0" w:space="0" w:color="auto"/>
            <w:bottom w:val="none" w:sz="0" w:space="0" w:color="auto"/>
            <w:right w:val="none" w:sz="0" w:space="0" w:color="auto"/>
          </w:divBdr>
        </w:div>
        <w:div w:id="591939878">
          <w:marLeft w:val="480"/>
          <w:marRight w:val="0"/>
          <w:marTop w:val="0"/>
          <w:marBottom w:val="0"/>
          <w:divBdr>
            <w:top w:val="none" w:sz="0" w:space="0" w:color="auto"/>
            <w:left w:val="none" w:sz="0" w:space="0" w:color="auto"/>
            <w:bottom w:val="none" w:sz="0" w:space="0" w:color="auto"/>
            <w:right w:val="none" w:sz="0" w:space="0" w:color="auto"/>
          </w:divBdr>
        </w:div>
        <w:div w:id="868449739">
          <w:marLeft w:val="480"/>
          <w:marRight w:val="0"/>
          <w:marTop w:val="0"/>
          <w:marBottom w:val="0"/>
          <w:divBdr>
            <w:top w:val="none" w:sz="0" w:space="0" w:color="auto"/>
            <w:left w:val="none" w:sz="0" w:space="0" w:color="auto"/>
            <w:bottom w:val="none" w:sz="0" w:space="0" w:color="auto"/>
            <w:right w:val="none" w:sz="0" w:space="0" w:color="auto"/>
          </w:divBdr>
        </w:div>
        <w:div w:id="927542739">
          <w:marLeft w:val="480"/>
          <w:marRight w:val="0"/>
          <w:marTop w:val="0"/>
          <w:marBottom w:val="0"/>
          <w:divBdr>
            <w:top w:val="none" w:sz="0" w:space="0" w:color="auto"/>
            <w:left w:val="none" w:sz="0" w:space="0" w:color="auto"/>
            <w:bottom w:val="none" w:sz="0" w:space="0" w:color="auto"/>
            <w:right w:val="none" w:sz="0" w:space="0" w:color="auto"/>
          </w:divBdr>
        </w:div>
        <w:div w:id="939024216">
          <w:marLeft w:val="480"/>
          <w:marRight w:val="0"/>
          <w:marTop w:val="0"/>
          <w:marBottom w:val="0"/>
          <w:divBdr>
            <w:top w:val="none" w:sz="0" w:space="0" w:color="auto"/>
            <w:left w:val="none" w:sz="0" w:space="0" w:color="auto"/>
            <w:bottom w:val="none" w:sz="0" w:space="0" w:color="auto"/>
            <w:right w:val="none" w:sz="0" w:space="0" w:color="auto"/>
          </w:divBdr>
        </w:div>
        <w:div w:id="956378297">
          <w:marLeft w:val="480"/>
          <w:marRight w:val="0"/>
          <w:marTop w:val="0"/>
          <w:marBottom w:val="0"/>
          <w:divBdr>
            <w:top w:val="none" w:sz="0" w:space="0" w:color="auto"/>
            <w:left w:val="none" w:sz="0" w:space="0" w:color="auto"/>
            <w:bottom w:val="none" w:sz="0" w:space="0" w:color="auto"/>
            <w:right w:val="none" w:sz="0" w:space="0" w:color="auto"/>
          </w:divBdr>
        </w:div>
        <w:div w:id="995256949">
          <w:marLeft w:val="480"/>
          <w:marRight w:val="0"/>
          <w:marTop w:val="0"/>
          <w:marBottom w:val="0"/>
          <w:divBdr>
            <w:top w:val="none" w:sz="0" w:space="0" w:color="auto"/>
            <w:left w:val="none" w:sz="0" w:space="0" w:color="auto"/>
            <w:bottom w:val="none" w:sz="0" w:space="0" w:color="auto"/>
            <w:right w:val="none" w:sz="0" w:space="0" w:color="auto"/>
          </w:divBdr>
        </w:div>
        <w:div w:id="998386717">
          <w:marLeft w:val="480"/>
          <w:marRight w:val="0"/>
          <w:marTop w:val="0"/>
          <w:marBottom w:val="0"/>
          <w:divBdr>
            <w:top w:val="none" w:sz="0" w:space="0" w:color="auto"/>
            <w:left w:val="none" w:sz="0" w:space="0" w:color="auto"/>
            <w:bottom w:val="none" w:sz="0" w:space="0" w:color="auto"/>
            <w:right w:val="none" w:sz="0" w:space="0" w:color="auto"/>
          </w:divBdr>
        </w:div>
        <w:div w:id="1004935729">
          <w:marLeft w:val="480"/>
          <w:marRight w:val="0"/>
          <w:marTop w:val="0"/>
          <w:marBottom w:val="0"/>
          <w:divBdr>
            <w:top w:val="none" w:sz="0" w:space="0" w:color="auto"/>
            <w:left w:val="none" w:sz="0" w:space="0" w:color="auto"/>
            <w:bottom w:val="none" w:sz="0" w:space="0" w:color="auto"/>
            <w:right w:val="none" w:sz="0" w:space="0" w:color="auto"/>
          </w:divBdr>
        </w:div>
        <w:div w:id="1023745903">
          <w:marLeft w:val="480"/>
          <w:marRight w:val="0"/>
          <w:marTop w:val="0"/>
          <w:marBottom w:val="0"/>
          <w:divBdr>
            <w:top w:val="none" w:sz="0" w:space="0" w:color="auto"/>
            <w:left w:val="none" w:sz="0" w:space="0" w:color="auto"/>
            <w:bottom w:val="none" w:sz="0" w:space="0" w:color="auto"/>
            <w:right w:val="none" w:sz="0" w:space="0" w:color="auto"/>
          </w:divBdr>
        </w:div>
        <w:div w:id="1066413930">
          <w:marLeft w:val="480"/>
          <w:marRight w:val="0"/>
          <w:marTop w:val="0"/>
          <w:marBottom w:val="0"/>
          <w:divBdr>
            <w:top w:val="none" w:sz="0" w:space="0" w:color="auto"/>
            <w:left w:val="none" w:sz="0" w:space="0" w:color="auto"/>
            <w:bottom w:val="none" w:sz="0" w:space="0" w:color="auto"/>
            <w:right w:val="none" w:sz="0" w:space="0" w:color="auto"/>
          </w:divBdr>
        </w:div>
        <w:div w:id="1094472093">
          <w:marLeft w:val="480"/>
          <w:marRight w:val="0"/>
          <w:marTop w:val="0"/>
          <w:marBottom w:val="0"/>
          <w:divBdr>
            <w:top w:val="none" w:sz="0" w:space="0" w:color="auto"/>
            <w:left w:val="none" w:sz="0" w:space="0" w:color="auto"/>
            <w:bottom w:val="none" w:sz="0" w:space="0" w:color="auto"/>
            <w:right w:val="none" w:sz="0" w:space="0" w:color="auto"/>
          </w:divBdr>
        </w:div>
        <w:div w:id="1098063317">
          <w:marLeft w:val="480"/>
          <w:marRight w:val="0"/>
          <w:marTop w:val="0"/>
          <w:marBottom w:val="0"/>
          <w:divBdr>
            <w:top w:val="none" w:sz="0" w:space="0" w:color="auto"/>
            <w:left w:val="none" w:sz="0" w:space="0" w:color="auto"/>
            <w:bottom w:val="none" w:sz="0" w:space="0" w:color="auto"/>
            <w:right w:val="none" w:sz="0" w:space="0" w:color="auto"/>
          </w:divBdr>
        </w:div>
        <w:div w:id="1216163775">
          <w:marLeft w:val="480"/>
          <w:marRight w:val="0"/>
          <w:marTop w:val="0"/>
          <w:marBottom w:val="0"/>
          <w:divBdr>
            <w:top w:val="none" w:sz="0" w:space="0" w:color="auto"/>
            <w:left w:val="none" w:sz="0" w:space="0" w:color="auto"/>
            <w:bottom w:val="none" w:sz="0" w:space="0" w:color="auto"/>
            <w:right w:val="none" w:sz="0" w:space="0" w:color="auto"/>
          </w:divBdr>
        </w:div>
        <w:div w:id="1581715238">
          <w:marLeft w:val="480"/>
          <w:marRight w:val="0"/>
          <w:marTop w:val="0"/>
          <w:marBottom w:val="0"/>
          <w:divBdr>
            <w:top w:val="none" w:sz="0" w:space="0" w:color="auto"/>
            <w:left w:val="none" w:sz="0" w:space="0" w:color="auto"/>
            <w:bottom w:val="none" w:sz="0" w:space="0" w:color="auto"/>
            <w:right w:val="none" w:sz="0" w:space="0" w:color="auto"/>
          </w:divBdr>
        </w:div>
        <w:div w:id="1626619882">
          <w:marLeft w:val="480"/>
          <w:marRight w:val="0"/>
          <w:marTop w:val="0"/>
          <w:marBottom w:val="0"/>
          <w:divBdr>
            <w:top w:val="none" w:sz="0" w:space="0" w:color="auto"/>
            <w:left w:val="none" w:sz="0" w:space="0" w:color="auto"/>
            <w:bottom w:val="none" w:sz="0" w:space="0" w:color="auto"/>
            <w:right w:val="none" w:sz="0" w:space="0" w:color="auto"/>
          </w:divBdr>
        </w:div>
        <w:div w:id="1784840052">
          <w:marLeft w:val="480"/>
          <w:marRight w:val="0"/>
          <w:marTop w:val="0"/>
          <w:marBottom w:val="0"/>
          <w:divBdr>
            <w:top w:val="none" w:sz="0" w:space="0" w:color="auto"/>
            <w:left w:val="none" w:sz="0" w:space="0" w:color="auto"/>
            <w:bottom w:val="none" w:sz="0" w:space="0" w:color="auto"/>
            <w:right w:val="none" w:sz="0" w:space="0" w:color="auto"/>
          </w:divBdr>
        </w:div>
        <w:div w:id="1883901067">
          <w:marLeft w:val="480"/>
          <w:marRight w:val="0"/>
          <w:marTop w:val="0"/>
          <w:marBottom w:val="0"/>
          <w:divBdr>
            <w:top w:val="none" w:sz="0" w:space="0" w:color="auto"/>
            <w:left w:val="none" w:sz="0" w:space="0" w:color="auto"/>
            <w:bottom w:val="none" w:sz="0" w:space="0" w:color="auto"/>
            <w:right w:val="none" w:sz="0" w:space="0" w:color="auto"/>
          </w:divBdr>
        </w:div>
        <w:div w:id="1900163133">
          <w:marLeft w:val="480"/>
          <w:marRight w:val="0"/>
          <w:marTop w:val="0"/>
          <w:marBottom w:val="0"/>
          <w:divBdr>
            <w:top w:val="none" w:sz="0" w:space="0" w:color="auto"/>
            <w:left w:val="none" w:sz="0" w:space="0" w:color="auto"/>
            <w:bottom w:val="none" w:sz="0" w:space="0" w:color="auto"/>
            <w:right w:val="none" w:sz="0" w:space="0" w:color="auto"/>
          </w:divBdr>
        </w:div>
        <w:div w:id="1933660089">
          <w:marLeft w:val="480"/>
          <w:marRight w:val="0"/>
          <w:marTop w:val="0"/>
          <w:marBottom w:val="0"/>
          <w:divBdr>
            <w:top w:val="none" w:sz="0" w:space="0" w:color="auto"/>
            <w:left w:val="none" w:sz="0" w:space="0" w:color="auto"/>
            <w:bottom w:val="none" w:sz="0" w:space="0" w:color="auto"/>
            <w:right w:val="none" w:sz="0" w:space="0" w:color="auto"/>
          </w:divBdr>
        </w:div>
        <w:div w:id="2019654031">
          <w:marLeft w:val="480"/>
          <w:marRight w:val="0"/>
          <w:marTop w:val="0"/>
          <w:marBottom w:val="0"/>
          <w:divBdr>
            <w:top w:val="none" w:sz="0" w:space="0" w:color="auto"/>
            <w:left w:val="none" w:sz="0" w:space="0" w:color="auto"/>
            <w:bottom w:val="none" w:sz="0" w:space="0" w:color="auto"/>
            <w:right w:val="none" w:sz="0" w:space="0" w:color="auto"/>
          </w:divBdr>
        </w:div>
        <w:div w:id="2063206925">
          <w:marLeft w:val="480"/>
          <w:marRight w:val="0"/>
          <w:marTop w:val="0"/>
          <w:marBottom w:val="0"/>
          <w:divBdr>
            <w:top w:val="none" w:sz="0" w:space="0" w:color="auto"/>
            <w:left w:val="none" w:sz="0" w:space="0" w:color="auto"/>
            <w:bottom w:val="none" w:sz="0" w:space="0" w:color="auto"/>
            <w:right w:val="none" w:sz="0" w:space="0" w:color="auto"/>
          </w:divBdr>
        </w:div>
        <w:div w:id="2116560870">
          <w:marLeft w:val="480"/>
          <w:marRight w:val="0"/>
          <w:marTop w:val="0"/>
          <w:marBottom w:val="0"/>
          <w:divBdr>
            <w:top w:val="none" w:sz="0" w:space="0" w:color="auto"/>
            <w:left w:val="none" w:sz="0" w:space="0" w:color="auto"/>
            <w:bottom w:val="none" w:sz="0" w:space="0" w:color="auto"/>
            <w:right w:val="none" w:sz="0" w:space="0" w:color="auto"/>
          </w:divBdr>
        </w:div>
      </w:divsChild>
    </w:div>
    <w:div w:id="342903075">
      <w:bodyDiv w:val="1"/>
      <w:marLeft w:val="0"/>
      <w:marRight w:val="0"/>
      <w:marTop w:val="0"/>
      <w:marBottom w:val="0"/>
      <w:divBdr>
        <w:top w:val="none" w:sz="0" w:space="0" w:color="auto"/>
        <w:left w:val="none" w:sz="0" w:space="0" w:color="auto"/>
        <w:bottom w:val="none" w:sz="0" w:space="0" w:color="auto"/>
        <w:right w:val="none" w:sz="0" w:space="0" w:color="auto"/>
      </w:divBdr>
    </w:div>
    <w:div w:id="343359942">
      <w:bodyDiv w:val="1"/>
      <w:marLeft w:val="0"/>
      <w:marRight w:val="0"/>
      <w:marTop w:val="0"/>
      <w:marBottom w:val="0"/>
      <w:divBdr>
        <w:top w:val="none" w:sz="0" w:space="0" w:color="auto"/>
        <w:left w:val="none" w:sz="0" w:space="0" w:color="auto"/>
        <w:bottom w:val="none" w:sz="0" w:space="0" w:color="auto"/>
        <w:right w:val="none" w:sz="0" w:space="0" w:color="auto"/>
      </w:divBdr>
    </w:div>
    <w:div w:id="351759520">
      <w:bodyDiv w:val="1"/>
      <w:marLeft w:val="0"/>
      <w:marRight w:val="0"/>
      <w:marTop w:val="0"/>
      <w:marBottom w:val="0"/>
      <w:divBdr>
        <w:top w:val="none" w:sz="0" w:space="0" w:color="auto"/>
        <w:left w:val="none" w:sz="0" w:space="0" w:color="auto"/>
        <w:bottom w:val="none" w:sz="0" w:space="0" w:color="auto"/>
        <w:right w:val="none" w:sz="0" w:space="0" w:color="auto"/>
      </w:divBdr>
      <w:divsChild>
        <w:div w:id="158694801">
          <w:marLeft w:val="480"/>
          <w:marRight w:val="0"/>
          <w:marTop w:val="0"/>
          <w:marBottom w:val="0"/>
          <w:divBdr>
            <w:top w:val="none" w:sz="0" w:space="0" w:color="auto"/>
            <w:left w:val="none" w:sz="0" w:space="0" w:color="auto"/>
            <w:bottom w:val="none" w:sz="0" w:space="0" w:color="auto"/>
            <w:right w:val="none" w:sz="0" w:space="0" w:color="auto"/>
          </w:divBdr>
        </w:div>
        <w:div w:id="179970117">
          <w:marLeft w:val="480"/>
          <w:marRight w:val="0"/>
          <w:marTop w:val="0"/>
          <w:marBottom w:val="0"/>
          <w:divBdr>
            <w:top w:val="none" w:sz="0" w:space="0" w:color="auto"/>
            <w:left w:val="none" w:sz="0" w:space="0" w:color="auto"/>
            <w:bottom w:val="none" w:sz="0" w:space="0" w:color="auto"/>
            <w:right w:val="none" w:sz="0" w:space="0" w:color="auto"/>
          </w:divBdr>
        </w:div>
        <w:div w:id="365646544">
          <w:marLeft w:val="480"/>
          <w:marRight w:val="0"/>
          <w:marTop w:val="0"/>
          <w:marBottom w:val="0"/>
          <w:divBdr>
            <w:top w:val="none" w:sz="0" w:space="0" w:color="auto"/>
            <w:left w:val="none" w:sz="0" w:space="0" w:color="auto"/>
            <w:bottom w:val="none" w:sz="0" w:space="0" w:color="auto"/>
            <w:right w:val="none" w:sz="0" w:space="0" w:color="auto"/>
          </w:divBdr>
        </w:div>
        <w:div w:id="882712732">
          <w:marLeft w:val="480"/>
          <w:marRight w:val="0"/>
          <w:marTop w:val="0"/>
          <w:marBottom w:val="0"/>
          <w:divBdr>
            <w:top w:val="none" w:sz="0" w:space="0" w:color="auto"/>
            <w:left w:val="none" w:sz="0" w:space="0" w:color="auto"/>
            <w:bottom w:val="none" w:sz="0" w:space="0" w:color="auto"/>
            <w:right w:val="none" w:sz="0" w:space="0" w:color="auto"/>
          </w:divBdr>
        </w:div>
        <w:div w:id="1663120099">
          <w:marLeft w:val="480"/>
          <w:marRight w:val="0"/>
          <w:marTop w:val="0"/>
          <w:marBottom w:val="0"/>
          <w:divBdr>
            <w:top w:val="none" w:sz="0" w:space="0" w:color="auto"/>
            <w:left w:val="none" w:sz="0" w:space="0" w:color="auto"/>
            <w:bottom w:val="none" w:sz="0" w:space="0" w:color="auto"/>
            <w:right w:val="none" w:sz="0" w:space="0" w:color="auto"/>
          </w:divBdr>
        </w:div>
        <w:div w:id="1920484777">
          <w:marLeft w:val="480"/>
          <w:marRight w:val="0"/>
          <w:marTop w:val="0"/>
          <w:marBottom w:val="0"/>
          <w:divBdr>
            <w:top w:val="none" w:sz="0" w:space="0" w:color="auto"/>
            <w:left w:val="none" w:sz="0" w:space="0" w:color="auto"/>
            <w:bottom w:val="none" w:sz="0" w:space="0" w:color="auto"/>
            <w:right w:val="none" w:sz="0" w:space="0" w:color="auto"/>
          </w:divBdr>
        </w:div>
      </w:divsChild>
    </w:div>
    <w:div w:id="352650384">
      <w:bodyDiv w:val="1"/>
      <w:marLeft w:val="0"/>
      <w:marRight w:val="0"/>
      <w:marTop w:val="0"/>
      <w:marBottom w:val="0"/>
      <w:divBdr>
        <w:top w:val="none" w:sz="0" w:space="0" w:color="auto"/>
        <w:left w:val="none" w:sz="0" w:space="0" w:color="auto"/>
        <w:bottom w:val="none" w:sz="0" w:space="0" w:color="auto"/>
        <w:right w:val="none" w:sz="0" w:space="0" w:color="auto"/>
      </w:divBdr>
    </w:div>
    <w:div w:id="358043529">
      <w:bodyDiv w:val="1"/>
      <w:marLeft w:val="0"/>
      <w:marRight w:val="0"/>
      <w:marTop w:val="0"/>
      <w:marBottom w:val="0"/>
      <w:divBdr>
        <w:top w:val="none" w:sz="0" w:space="0" w:color="auto"/>
        <w:left w:val="none" w:sz="0" w:space="0" w:color="auto"/>
        <w:bottom w:val="none" w:sz="0" w:space="0" w:color="auto"/>
        <w:right w:val="none" w:sz="0" w:space="0" w:color="auto"/>
      </w:divBdr>
    </w:div>
    <w:div w:id="360934253">
      <w:bodyDiv w:val="1"/>
      <w:marLeft w:val="0"/>
      <w:marRight w:val="0"/>
      <w:marTop w:val="0"/>
      <w:marBottom w:val="0"/>
      <w:divBdr>
        <w:top w:val="none" w:sz="0" w:space="0" w:color="auto"/>
        <w:left w:val="none" w:sz="0" w:space="0" w:color="auto"/>
        <w:bottom w:val="none" w:sz="0" w:space="0" w:color="auto"/>
        <w:right w:val="none" w:sz="0" w:space="0" w:color="auto"/>
      </w:divBdr>
    </w:div>
    <w:div w:id="366217862">
      <w:bodyDiv w:val="1"/>
      <w:marLeft w:val="0"/>
      <w:marRight w:val="0"/>
      <w:marTop w:val="0"/>
      <w:marBottom w:val="0"/>
      <w:divBdr>
        <w:top w:val="none" w:sz="0" w:space="0" w:color="auto"/>
        <w:left w:val="none" w:sz="0" w:space="0" w:color="auto"/>
        <w:bottom w:val="none" w:sz="0" w:space="0" w:color="auto"/>
        <w:right w:val="none" w:sz="0" w:space="0" w:color="auto"/>
      </w:divBdr>
    </w:div>
    <w:div w:id="366223119">
      <w:bodyDiv w:val="1"/>
      <w:marLeft w:val="0"/>
      <w:marRight w:val="0"/>
      <w:marTop w:val="0"/>
      <w:marBottom w:val="0"/>
      <w:divBdr>
        <w:top w:val="none" w:sz="0" w:space="0" w:color="auto"/>
        <w:left w:val="none" w:sz="0" w:space="0" w:color="auto"/>
        <w:bottom w:val="none" w:sz="0" w:space="0" w:color="auto"/>
        <w:right w:val="none" w:sz="0" w:space="0" w:color="auto"/>
      </w:divBdr>
      <w:divsChild>
        <w:div w:id="193078856">
          <w:marLeft w:val="480"/>
          <w:marRight w:val="0"/>
          <w:marTop w:val="0"/>
          <w:marBottom w:val="0"/>
          <w:divBdr>
            <w:top w:val="none" w:sz="0" w:space="0" w:color="auto"/>
            <w:left w:val="none" w:sz="0" w:space="0" w:color="auto"/>
            <w:bottom w:val="none" w:sz="0" w:space="0" w:color="auto"/>
            <w:right w:val="none" w:sz="0" w:space="0" w:color="auto"/>
          </w:divBdr>
        </w:div>
        <w:div w:id="253124838">
          <w:marLeft w:val="480"/>
          <w:marRight w:val="0"/>
          <w:marTop w:val="0"/>
          <w:marBottom w:val="0"/>
          <w:divBdr>
            <w:top w:val="none" w:sz="0" w:space="0" w:color="auto"/>
            <w:left w:val="none" w:sz="0" w:space="0" w:color="auto"/>
            <w:bottom w:val="none" w:sz="0" w:space="0" w:color="auto"/>
            <w:right w:val="none" w:sz="0" w:space="0" w:color="auto"/>
          </w:divBdr>
        </w:div>
        <w:div w:id="330371464">
          <w:marLeft w:val="480"/>
          <w:marRight w:val="0"/>
          <w:marTop w:val="0"/>
          <w:marBottom w:val="0"/>
          <w:divBdr>
            <w:top w:val="none" w:sz="0" w:space="0" w:color="auto"/>
            <w:left w:val="none" w:sz="0" w:space="0" w:color="auto"/>
            <w:bottom w:val="none" w:sz="0" w:space="0" w:color="auto"/>
            <w:right w:val="none" w:sz="0" w:space="0" w:color="auto"/>
          </w:divBdr>
        </w:div>
        <w:div w:id="355275470">
          <w:marLeft w:val="480"/>
          <w:marRight w:val="0"/>
          <w:marTop w:val="0"/>
          <w:marBottom w:val="0"/>
          <w:divBdr>
            <w:top w:val="none" w:sz="0" w:space="0" w:color="auto"/>
            <w:left w:val="none" w:sz="0" w:space="0" w:color="auto"/>
            <w:bottom w:val="none" w:sz="0" w:space="0" w:color="auto"/>
            <w:right w:val="none" w:sz="0" w:space="0" w:color="auto"/>
          </w:divBdr>
        </w:div>
        <w:div w:id="426927177">
          <w:marLeft w:val="480"/>
          <w:marRight w:val="0"/>
          <w:marTop w:val="0"/>
          <w:marBottom w:val="0"/>
          <w:divBdr>
            <w:top w:val="none" w:sz="0" w:space="0" w:color="auto"/>
            <w:left w:val="none" w:sz="0" w:space="0" w:color="auto"/>
            <w:bottom w:val="none" w:sz="0" w:space="0" w:color="auto"/>
            <w:right w:val="none" w:sz="0" w:space="0" w:color="auto"/>
          </w:divBdr>
        </w:div>
        <w:div w:id="523128990">
          <w:marLeft w:val="480"/>
          <w:marRight w:val="0"/>
          <w:marTop w:val="0"/>
          <w:marBottom w:val="0"/>
          <w:divBdr>
            <w:top w:val="none" w:sz="0" w:space="0" w:color="auto"/>
            <w:left w:val="none" w:sz="0" w:space="0" w:color="auto"/>
            <w:bottom w:val="none" w:sz="0" w:space="0" w:color="auto"/>
            <w:right w:val="none" w:sz="0" w:space="0" w:color="auto"/>
          </w:divBdr>
        </w:div>
        <w:div w:id="577515215">
          <w:marLeft w:val="480"/>
          <w:marRight w:val="0"/>
          <w:marTop w:val="0"/>
          <w:marBottom w:val="0"/>
          <w:divBdr>
            <w:top w:val="none" w:sz="0" w:space="0" w:color="auto"/>
            <w:left w:val="none" w:sz="0" w:space="0" w:color="auto"/>
            <w:bottom w:val="none" w:sz="0" w:space="0" w:color="auto"/>
            <w:right w:val="none" w:sz="0" w:space="0" w:color="auto"/>
          </w:divBdr>
        </w:div>
        <w:div w:id="642856229">
          <w:marLeft w:val="480"/>
          <w:marRight w:val="0"/>
          <w:marTop w:val="0"/>
          <w:marBottom w:val="0"/>
          <w:divBdr>
            <w:top w:val="none" w:sz="0" w:space="0" w:color="auto"/>
            <w:left w:val="none" w:sz="0" w:space="0" w:color="auto"/>
            <w:bottom w:val="none" w:sz="0" w:space="0" w:color="auto"/>
            <w:right w:val="none" w:sz="0" w:space="0" w:color="auto"/>
          </w:divBdr>
        </w:div>
        <w:div w:id="706299043">
          <w:marLeft w:val="480"/>
          <w:marRight w:val="0"/>
          <w:marTop w:val="0"/>
          <w:marBottom w:val="0"/>
          <w:divBdr>
            <w:top w:val="none" w:sz="0" w:space="0" w:color="auto"/>
            <w:left w:val="none" w:sz="0" w:space="0" w:color="auto"/>
            <w:bottom w:val="none" w:sz="0" w:space="0" w:color="auto"/>
            <w:right w:val="none" w:sz="0" w:space="0" w:color="auto"/>
          </w:divBdr>
        </w:div>
        <w:div w:id="817190306">
          <w:marLeft w:val="480"/>
          <w:marRight w:val="0"/>
          <w:marTop w:val="0"/>
          <w:marBottom w:val="0"/>
          <w:divBdr>
            <w:top w:val="none" w:sz="0" w:space="0" w:color="auto"/>
            <w:left w:val="none" w:sz="0" w:space="0" w:color="auto"/>
            <w:bottom w:val="none" w:sz="0" w:space="0" w:color="auto"/>
            <w:right w:val="none" w:sz="0" w:space="0" w:color="auto"/>
          </w:divBdr>
        </w:div>
        <w:div w:id="951088793">
          <w:marLeft w:val="480"/>
          <w:marRight w:val="0"/>
          <w:marTop w:val="0"/>
          <w:marBottom w:val="0"/>
          <w:divBdr>
            <w:top w:val="none" w:sz="0" w:space="0" w:color="auto"/>
            <w:left w:val="none" w:sz="0" w:space="0" w:color="auto"/>
            <w:bottom w:val="none" w:sz="0" w:space="0" w:color="auto"/>
            <w:right w:val="none" w:sz="0" w:space="0" w:color="auto"/>
          </w:divBdr>
        </w:div>
        <w:div w:id="970481780">
          <w:marLeft w:val="480"/>
          <w:marRight w:val="0"/>
          <w:marTop w:val="0"/>
          <w:marBottom w:val="0"/>
          <w:divBdr>
            <w:top w:val="none" w:sz="0" w:space="0" w:color="auto"/>
            <w:left w:val="none" w:sz="0" w:space="0" w:color="auto"/>
            <w:bottom w:val="none" w:sz="0" w:space="0" w:color="auto"/>
            <w:right w:val="none" w:sz="0" w:space="0" w:color="auto"/>
          </w:divBdr>
        </w:div>
        <w:div w:id="1120413649">
          <w:marLeft w:val="480"/>
          <w:marRight w:val="0"/>
          <w:marTop w:val="0"/>
          <w:marBottom w:val="0"/>
          <w:divBdr>
            <w:top w:val="none" w:sz="0" w:space="0" w:color="auto"/>
            <w:left w:val="none" w:sz="0" w:space="0" w:color="auto"/>
            <w:bottom w:val="none" w:sz="0" w:space="0" w:color="auto"/>
            <w:right w:val="none" w:sz="0" w:space="0" w:color="auto"/>
          </w:divBdr>
        </w:div>
        <w:div w:id="1224414787">
          <w:marLeft w:val="480"/>
          <w:marRight w:val="0"/>
          <w:marTop w:val="0"/>
          <w:marBottom w:val="0"/>
          <w:divBdr>
            <w:top w:val="none" w:sz="0" w:space="0" w:color="auto"/>
            <w:left w:val="none" w:sz="0" w:space="0" w:color="auto"/>
            <w:bottom w:val="none" w:sz="0" w:space="0" w:color="auto"/>
            <w:right w:val="none" w:sz="0" w:space="0" w:color="auto"/>
          </w:divBdr>
        </w:div>
        <w:div w:id="1465778455">
          <w:marLeft w:val="480"/>
          <w:marRight w:val="0"/>
          <w:marTop w:val="0"/>
          <w:marBottom w:val="0"/>
          <w:divBdr>
            <w:top w:val="none" w:sz="0" w:space="0" w:color="auto"/>
            <w:left w:val="none" w:sz="0" w:space="0" w:color="auto"/>
            <w:bottom w:val="none" w:sz="0" w:space="0" w:color="auto"/>
            <w:right w:val="none" w:sz="0" w:space="0" w:color="auto"/>
          </w:divBdr>
        </w:div>
        <w:div w:id="1495877870">
          <w:marLeft w:val="480"/>
          <w:marRight w:val="0"/>
          <w:marTop w:val="0"/>
          <w:marBottom w:val="0"/>
          <w:divBdr>
            <w:top w:val="none" w:sz="0" w:space="0" w:color="auto"/>
            <w:left w:val="none" w:sz="0" w:space="0" w:color="auto"/>
            <w:bottom w:val="none" w:sz="0" w:space="0" w:color="auto"/>
            <w:right w:val="none" w:sz="0" w:space="0" w:color="auto"/>
          </w:divBdr>
        </w:div>
        <w:div w:id="1508859210">
          <w:marLeft w:val="480"/>
          <w:marRight w:val="0"/>
          <w:marTop w:val="0"/>
          <w:marBottom w:val="0"/>
          <w:divBdr>
            <w:top w:val="none" w:sz="0" w:space="0" w:color="auto"/>
            <w:left w:val="none" w:sz="0" w:space="0" w:color="auto"/>
            <w:bottom w:val="none" w:sz="0" w:space="0" w:color="auto"/>
            <w:right w:val="none" w:sz="0" w:space="0" w:color="auto"/>
          </w:divBdr>
        </w:div>
        <w:div w:id="1618951013">
          <w:marLeft w:val="480"/>
          <w:marRight w:val="0"/>
          <w:marTop w:val="0"/>
          <w:marBottom w:val="0"/>
          <w:divBdr>
            <w:top w:val="none" w:sz="0" w:space="0" w:color="auto"/>
            <w:left w:val="none" w:sz="0" w:space="0" w:color="auto"/>
            <w:bottom w:val="none" w:sz="0" w:space="0" w:color="auto"/>
            <w:right w:val="none" w:sz="0" w:space="0" w:color="auto"/>
          </w:divBdr>
        </w:div>
        <w:div w:id="1645815973">
          <w:marLeft w:val="480"/>
          <w:marRight w:val="0"/>
          <w:marTop w:val="0"/>
          <w:marBottom w:val="0"/>
          <w:divBdr>
            <w:top w:val="none" w:sz="0" w:space="0" w:color="auto"/>
            <w:left w:val="none" w:sz="0" w:space="0" w:color="auto"/>
            <w:bottom w:val="none" w:sz="0" w:space="0" w:color="auto"/>
            <w:right w:val="none" w:sz="0" w:space="0" w:color="auto"/>
          </w:divBdr>
        </w:div>
        <w:div w:id="1660576305">
          <w:marLeft w:val="480"/>
          <w:marRight w:val="0"/>
          <w:marTop w:val="0"/>
          <w:marBottom w:val="0"/>
          <w:divBdr>
            <w:top w:val="none" w:sz="0" w:space="0" w:color="auto"/>
            <w:left w:val="none" w:sz="0" w:space="0" w:color="auto"/>
            <w:bottom w:val="none" w:sz="0" w:space="0" w:color="auto"/>
            <w:right w:val="none" w:sz="0" w:space="0" w:color="auto"/>
          </w:divBdr>
        </w:div>
        <w:div w:id="1673219659">
          <w:marLeft w:val="480"/>
          <w:marRight w:val="0"/>
          <w:marTop w:val="0"/>
          <w:marBottom w:val="0"/>
          <w:divBdr>
            <w:top w:val="none" w:sz="0" w:space="0" w:color="auto"/>
            <w:left w:val="none" w:sz="0" w:space="0" w:color="auto"/>
            <w:bottom w:val="none" w:sz="0" w:space="0" w:color="auto"/>
            <w:right w:val="none" w:sz="0" w:space="0" w:color="auto"/>
          </w:divBdr>
        </w:div>
        <w:div w:id="1751997968">
          <w:marLeft w:val="480"/>
          <w:marRight w:val="0"/>
          <w:marTop w:val="0"/>
          <w:marBottom w:val="0"/>
          <w:divBdr>
            <w:top w:val="none" w:sz="0" w:space="0" w:color="auto"/>
            <w:left w:val="none" w:sz="0" w:space="0" w:color="auto"/>
            <w:bottom w:val="none" w:sz="0" w:space="0" w:color="auto"/>
            <w:right w:val="none" w:sz="0" w:space="0" w:color="auto"/>
          </w:divBdr>
        </w:div>
        <w:div w:id="1859156734">
          <w:marLeft w:val="480"/>
          <w:marRight w:val="0"/>
          <w:marTop w:val="0"/>
          <w:marBottom w:val="0"/>
          <w:divBdr>
            <w:top w:val="none" w:sz="0" w:space="0" w:color="auto"/>
            <w:left w:val="none" w:sz="0" w:space="0" w:color="auto"/>
            <w:bottom w:val="none" w:sz="0" w:space="0" w:color="auto"/>
            <w:right w:val="none" w:sz="0" w:space="0" w:color="auto"/>
          </w:divBdr>
        </w:div>
        <w:div w:id="1906648687">
          <w:marLeft w:val="480"/>
          <w:marRight w:val="0"/>
          <w:marTop w:val="0"/>
          <w:marBottom w:val="0"/>
          <w:divBdr>
            <w:top w:val="none" w:sz="0" w:space="0" w:color="auto"/>
            <w:left w:val="none" w:sz="0" w:space="0" w:color="auto"/>
            <w:bottom w:val="none" w:sz="0" w:space="0" w:color="auto"/>
            <w:right w:val="none" w:sz="0" w:space="0" w:color="auto"/>
          </w:divBdr>
        </w:div>
        <w:div w:id="2043706071">
          <w:marLeft w:val="480"/>
          <w:marRight w:val="0"/>
          <w:marTop w:val="0"/>
          <w:marBottom w:val="0"/>
          <w:divBdr>
            <w:top w:val="none" w:sz="0" w:space="0" w:color="auto"/>
            <w:left w:val="none" w:sz="0" w:space="0" w:color="auto"/>
            <w:bottom w:val="none" w:sz="0" w:space="0" w:color="auto"/>
            <w:right w:val="none" w:sz="0" w:space="0" w:color="auto"/>
          </w:divBdr>
        </w:div>
        <w:div w:id="2138520682">
          <w:marLeft w:val="480"/>
          <w:marRight w:val="0"/>
          <w:marTop w:val="0"/>
          <w:marBottom w:val="0"/>
          <w:divBdr>
            <w:top w:val="none" w:sz="0" w:space="0" w:color="auto"/>
            <w:left w:val="none" w:sz="0" w:space="0" w:color="auto"/>
            <w:bottom w:val="none" w:sz="0" w:space="0" w:color="auto"/>
            <w:right w:val="none" w:sz="0" w:space="0" w:color="auto"/>
          </w:divBdr>
        </w:div>
      </w:divsChild>
    </w:div>
    <w:div w:id="368260090">
      <w:bodyDiv w:val="1"/>
      <w:marLeft w:val="0"/>
      <w:marRight w:val="0"/>
      <w:marTop w:val="0"/>
      <w:marBottom w:val="0"/>
      <w:divBdr>
        <w:top w:val="none" w:sz="0" w:space="0" w:color="auto"/>
        <w:left w:val="none" w:sz="0" w:space="0" w:color="auto"/>
        <w:bottom w:val="none" w:sz="0" w:space="0" w:color="auto"/>
        <w:right w:val="none" w:sz="0" w:space="0" w:color="auto"/>
      </w:divBdr>
    </w:div>
    <w:div w:id="369767839">
      <w:bodyDiv w:val="1"/>
      <w:marLeft w:val="0"/>
      <w:marRight w:val="0"/>
      <w:marTop w:val="0"/>
      <w:marBottom w:val="0"/>
      <w:divBdr>
        <w:top w:val="none" w:sz="0" w:space="0" w:color="auto"/>
        <w:left w:val="none" w:sz="0" w:space="0" w:color="auto"/>
        <w:bottom w:val="none" w:sz="0" w:space="0" w:color="auto"/>
        <w:right w:val="none" w:sz="0" w:space="0" w:color="auto"/>
      </w:divBdr>
      <w:divsChild>
        <w:div w:id="8456758">
          <w:marLeft w:val="480"/>
          <w:marRight w:val="0"/>
          <w:marTop w:val="0"/>
          <w:marBottom w:val="0"/>
          <w:divBdr>
            <w:top w:val="none" w:sz="0" w:space="0" w:color="auto"/>
            <w:left w:val="none" w:sz="0" w:space="0" w:color="auto"/>
            <w:bottom w:val="none" w:sz="0" w:space="0" w:color="auto"/>
            <w:right w:val="none" w:sz="0" w:space="0" w:color="auto"/>
          </w:divBdr>
        </w:div>
        <w:div w:id="133569477">
          <w:marLeft w:val="480"/>
          <w:marRight w:val="0"/>
          <w:marTop w:val="0"/>
          <w:marBottom w:val="0"/>
          <w:divBdr>
            <w:top w:val="none" w:sz="0" w:space="0" w:color="auto"/>
            <w:left w:val="none" w:sz="0" w:space="0" w:color="auto"/>
            <w:bottom w:val="none" w:sz="0" w:space="0" w:color="auto"/>
            <w:right w:val="none" w:sz="0" w:space="0" w:color="auto"/>
          </w:divBdr>
        </w:div>
        <w:div w:id="144900977">
          <w:marLeft w:val="480"/>
          <w:marRight w:val="0"/>
          <w:marTop w:val="0"/>
          <w:marBottom w:val="0"/>
          <w:divBdr>
            <w:top w:val="none" w:sz="0" w:space="0" w:color="auto"/>
            <w:left w:val="none" w:sz="0" w:space="0" w:color="auto"/>
            <w:bottom w:val="none" w:sz="0" w:space="0" w:color="auto"/>
            <w:right w:val="none" w:sz="0" w:space="0" w:color="auto"/>
          </w:divBdr>
        </w:div>
        <w:div w:id="241915824">
          <w:marLeft w:val="480"/>
          <w:marRight w:val="0"/>
          <w:marTop w:val="0"/>
          <w:marBottom w:val="0"/>
          <w:divBdr>
            <w:top w:val="none" w:sz="0" w:space="0" w:color="auto"/>
            <w:left w:val="none" w:sz="0" w:space="0" w:color="auto"/>
            <w:bottom w:val="none" w:sz="0" w:space="0" w:color="auto"/>
            <w:right w:val="none" w:sz="0" w:space="0" w:color="auto"/>
          </w:divBdr>
        </w:div>
        <w:div w:id="253831078">
          <w:marLeft w:val="480"/>
          <w:marRight w:val="0"/>
          <w:marTop w:val="0"/>
          <w:marBottom w:val="0"/>
          <w:divBdr>
            <w:top w:val="none" w:sz="0" w:space="0" w:color="auto"/>
            <w:left w:val="none" w:sz="0" w:space="0" w:color="auto"/>
            <w:bottom w:val="none" w:sz="0" w:space="0" w:color="auto"/>
            <w:right w:val="none" w:sz="0" w:space="0" w:color="auto"/>
          </w:divBdr>
        </w:div>
        <w:div w:id="332730731">
          <w:marLeft w:val="480"/>
          <w:marRight w:val="0"/>
          <w:marTop w:val="0"/>
          <w:marBottom w:val="0"/>
          <w:divBdr>
            <w:top w:val="none" w:sz="0" w:space="0" w:color="auto"/>
            <w:left w:val="none" w:sz="0" w:space="0" w:color="auto"/>
            <w:bottom w:val="none" w:sz="0" w:space="0" w:color="auto"/>
            <w:right w:val="none" w:sz="0" w:space="0" w:color="auto"/>
          </w:divBdr>
        </w:div>
        <w:div w:id="359160453">
          <w:marLeft w:val="480"/>
          <w:marRight w:val="0"/>
          <w:marTop w:val="0"/>
          <w:marBottom w:val="0"/>
          <w:divBdr>
            <w:top w:val="none" w:sz="0" w:space="0" w:color="auto"/>
            <w:left w:val="none" w:sz="0" w:space="0" w:color="auto"/>
            <w:bottom w:val="none" w:sz="0" w:space="0" w:color="auto"/>
            <w:right w:val="none" w:sz="0" w:space="0" w:color="auto"/>
          </w:divBdr>
        </w:div>
        <w:div w:id="413748004">
          <w:marLeft w:val="480"/>
          <w:marRight w:val="0"/>
          <w:marTop w:val="0"/>
          <w:marBottom w:val="0"/>
          <w:divBdr>
            <w:top w:val="none" w:sz="0" w:space="0" w:color="auto"/>
            <w:left w:val="none" w:sz="0" w:space="0" w:color="auto"/>
            <w:bottom w:val="none" w:sz="0" w:space="0" w:color="auto"/>
            <w:right w:val="none" w:sz="0" w:space="0" w:color="auto"/>
          </w:divBdr>
        </w:div>
        <w:div w:id="431752443">
          <w:marLeft w:val="480"/>
          <w:marRight w:val="0"/>
          <w:marTop w:val="0"/>
          <w:marBottom w:val="0"/>
          <w:divBdr>
            <w:top w:val="none" w:sz="0" w:space="0" w:color="auto"/>
            <w:left w:val="none" w:sz="0" w:space="0" w:color="auto"/>
            <w:bottom w:val="none" w:sz="0" w:space="0" w:color="auto"/>
            <w:right w:val="none" w:sz="0" w:space="0" w:color="auto"/>
          </w:divBdr>
        </w:div>
        <w:div w:id="552080876">
          <w:marLeft w:val="480"/>
          <w:marRight w:val="0"/>
          <w:marTop w:val="0"/>
          <w:marBottom w:val="0"/>
          <w:divBdr>
            <w:top w:val="none" w:sz="0" w:space="0" w:color="auto"/>
            <w:left w:val="none" w:sz="0" w:space="0" w:color="auto"/>
            <w:bottom w:val="none" w:sz="0" w:space="0" w:color="auto"/>
            <w:right w:val="none" w:sz="0" w:space="0" w:color="auto"/>
          </w:divBdr>
        </w:div>
        <w:div w:id="720176649">
          <w:marLeft w:val="480"/>
          <w:marRight w:val="0"/>
          <w:marTop w:val="0"/>
          <w:marBottom w:val="0"/>
          <w:divBdr>
            <w:top w:val="none" w:sz="0" w:space="0" w:color="auto"/>
            <w:left w:val="none" w:sz="0" w:space="0" w:color="auto"/>
            <w:bottom w:val="none" w:sz="0" w:space="0" w:color="auto"/>
            <w:right w:val="none" w:sz="0" w:space="0" w:color="auto"/>
          </w:divBdr>
        </w:div>
        <w:div w:id="726489792">
          <w:marLeft w:val="480"/>
          <w:marRight w:val="0"/>
          <w:marTop w:val="0"/>
          <w:marBottom w:val="0"/>
          <w:divBdr>
            <w:top w:val="none" w:sz="0" w:space="0" w:color="auto"/>
            <w:left w:val="none" w:sz="0" w:space="0" w:color="auto"/>
            <w:bottom w:val="none" w:sz="0" w:space="0" w:color="auto"/>
            <w:right w:val="none" w:sz="0" w:space="0" w:color="auto"/>
          </w:divBdr>
        </w:div>
        <w:div w:id="768355619">
          <w:marLeft w:val="480"/>
          <w:marRight w:val="0"/>
          <w:marTop w:val="0"/>
          <w:marBottom w:val="0"/>
          <w:divBdr>
            <w:top w:val="none" w:sz="0" w:space="0" w:color="auto"/>
            <w:left w:val="none" w:sz="0" w:space="0" w:color="auto"/>
            <w:bottom w:val="none" w:sz="0" w:space="0" w:color="auto"/>
            <w:right w:val="none" w:sz="0" w:space="0" w:color="auto"/>
          </w:divBdr>
        </w:div>
        <w:div w:id="824783173">
          <w:marLeft w:val="480"/>
          <w:marRight w:val="0"/>
          <w:marTop w:val="0"/>
          <w:marBottom w:val="0"/>
          <w:divBdr>
            <w:top w:val="none" w:sz="0" w:space="0" w:color="auto"/>
            <w:left w:val="none" w:sz="0" w:space="0" w:color="auto"/>
            <w:bottom w:val="none" w:sz="0" w:space="0" w:color="auto"/>
            <w:right w:val="none" w:sz="0" w:space="0" w:color="auto"/>
          </w:divBdr>
        </w:div>
        <w:div w:id="915164750">
          <w:marLeft w:val="480"/>
          <w:marRight w:val="0"/>
          <w:marTop w:val="0"/>
          <w:marBottom w:val="0"/>
          <w:divBdr>
            <w:top w:val="none" w:sz="0" w:space="0" w:color="auto"/>
            <w:left w:val="none" w:sz="0" w:space="0" w:color="auto"/>
            <w:bottom w:val="none" w:sz="0" w:space="0" w:color="auto"/>
            <w:right w:val="none" w:sz="0" w:space="0" w:color="auto"/>
          </w:divBdr>
        </w:div>
        <w:div w:id="954747698">
          <w:marLeft w:val="480"/>
          <w:marRight w:val="0"/>
          <w:marTop w:val="0"/>
          <w:marBottom w:val="0"/>
          <w:divBdr>
            <w:top w:val="none" w:sz="0" w:space="0" w:color="auto"/>
            <w:left w:val="none" w:sz="0" w:space="0" w:color="auto"/>
            <w:bottom w:val="none" w:sz="0" w:space="0" w:color="auto"/>
            <w:right w:val="none" w:sz="0" w:space="0" w:color="auto"/>
          </w:divBdr>
        </w:div>
        <w:div w:id="1039545835">
          <w:marLeft w:val="480"/>
          <w:marRight w:val="0"/>
          <w:marTop w:val="0"/>
          <w:marBottom w:val="0"/>
          <w:divBdr>
            <w:top w:val="none" w:sz="0" w:space="0" w:color="auto"/>
            <w:left w:val="none" w:sz="0" w:space="0" w:color="auto"/>
            <w:bottom w:val="none" w:sz="0" w:space="0" w:color="auto"/>
            <w:right w:val="none" w:sz="0" w:space="0" w:color="auto"/>
          </w:divBdr>
        </w:div>
        <w:div w:id="1169255755">
          <w:marLeft w:val="480"/>
          <w:marRight w:val="0"/>
          <w:marTop w:val="0"/>
          <w:marBottom w:val="0"/>
          <w:divBdr>
            <w:top w:val="none" w:sz="0" w:space="0" w:color="auto"/>
            <w:left w:val="none" w:sz="0" w:space="0" w:color="auto"/>
            <w:bottom w:val="none" w:sz="0" w:space="0" w:color="auto"/>
            <w:right w:val="none" w:sz="0" w:space="0" w:color="auto"/>
          </w:divBdr>
        </w:div>
        <w:div w:id="1176724530">
          <w:marLeft w:val="480"/>
          <w:marRight w:val="0"/>
          <w:marTop w:val="0"/>
          <w:marBottom w:val="0"/>
          <w:divBdr>
            <w:top w:val="none" w:sz="0" w:space="0" w:color="auto"/>
            <w:left w:val="none" w:sz="0" w:space="0" w:color="auto"/>
            <w:bottom w:val="none" w:sz="0" w:space="0" w:color="auto"/>
            <w:right w:val="none" w:sz="0" w:space="0" w:color="auto"/>
          </w:divBdr>
        </w:div>
        <w:div w:id="1349989400">
          <w:marLeft w:val="480"/>
          <w:marRight w:val="0"/>
          <w:marTop w:val="0"/>
          <w:marBottom w:val="0"/>
          <w:divBdr>
            <w:top w:val="none" w:sz="0" w:space="0" w:color="auto"/>
            <w:left w:val="none" w:sz="0" w:space="0" w:color="auto"/>
            <w:bottom w:val="none" w:sz="0" w:space="0" w:color="auto"/>
            <w:right w:val="none" w:sz="0" w:space="0" w:color="auto"/>
          </w:divBdr>
        </w:div>
        <w:div w:id="1381828665">
          <w:marLeft w:val="480"/>
          <w:marRight w:val="0"/>
          <w:marTop w:val="0"/>
          <w:marBottom w:val="0"/>
          <w:divBdr>
            <w:top w:val="none" w:sz="0" w:space="0" w:color="auto"/>
            <w:left w:val="none" w:sz="0" w:space="0" w:color="auto"/>
            <w:bottom w:val="none" w:sz="0" w:space="0" w:color="auto"/>
            <w:right w:val="none" w:sz="0" w:space="0" w:color="auto"/>
          </w:divBdr>
        </w:div>
        <w:div w:id="1466895271">
          <w:marLeft w:val="480"/>
          <w:marRight w:val="0"/>
          <w:marTop w:val="0"/>
          <w:marBottom w:val="0"/>
          <w:divBdr>
            <w:top w:val="none" w:sz="0" w:space="0" w:color="auto"/>
            <w:left w:val="none" w:sz="0" w:space="0" w:color="auto"/>
            <w:bottom w:val="none" w:sz="0" w:space="0" w:color="auto"/>
            <w:right w:val="none" w:sz="0" w:space="0" w:color="auto"/>
          </w:divBdr>
        </w:div>
        <w:div w:id="1648589684">
          <w:marLeft w:val="480"/>
          <w:marRight w:val="0"/>
          <w:marTop w:val="0"/>
          <w:marBottom w:val="0"/>
          <w:divBdr>
            <w:top w:val="none" w:sz="0" w:space="0" w:color="auto"/>
            <w:left w:val="none" w:sz="0" w:space="0" w:color="auto"/>
            <w:bottom w:val="none" w:sz="0" w:space="0" w:color="auto"/>
            <w:right w:val="none" w:sz="0" w:space="0" w:color="auto"/>
          </w:divBdr>
        </w:div>
        <w:div w:id="1650092674">
          <w:marLeft w:val="480"/>
          <w:marRight w:val="0"/>
          <w:marTop w:val="0"/>
          <w:marBottom w:val="0"/>
          <w:divBdr>
            <w:top w:val="none" w:sz="0" w:space="0" w:color="auto"/>
            <w:left w:val="none" w:sz="0" w:space="0" w:color="auto"/>
            <w:bottom w:val="none" w:sz="0" w:space="0" w:color="auto"/>
            <w:right w:val="none" w:sz="0" w:space="0" w:color="auto"/>
          </w:divBdr>
        </w:div>
        <w:div w:id="1884561296">
          <w:marLeft w:val="480"/>
          <w:marRight w:val="0"/>
          <w:marTop w:val="0"/>
          <w:marBottom w:val="0"/>
          <w:divBdr>
            <w:top w:val="none" w:sz="0" w:space="0" w:color="auto"/>
            <w:left w:val="none" w:sz="0" w:space="0" w:color="auto"/>
            <w:bottom w:val="none" w:sz="0" w:space="0" w:color="auto"/>
            <w:right w:val="none" w:sz="0" w:space="0" w:color="auto"/>
          </w:divBdr>
        </w:div>
        <w:div w:id="1891721504">
          <w:marLeft w:val="480"/>
          <w:marRight w:val="0"/>
          <w:marTop w:val="0"/>
          <w:marBottom w:val="0"/>
          <w:divBdr>
            <w:top w:val="none" w:sz="0" w:space="0" w:color="auto"/>
            <w:left w:val="none" w:sz="0" w:space="0" w:color="auto"/>
            <w:bottom w:val="none" w:sz="0" w:space="0" w:color="auto"/>
            <w:right w:val="none" w:sz="0" w:space="0" w:color="auto"/>
          </w:divBdr>
        </w:div>
      </w:divsChild>
    </w:div>
    <w:div w:id="371538680">
      <w:bodyDiv w:val="1"/>
      <w:marLeft w:val="0"/>
      <w:marRight w:val="0"/>
      <w:marTop w:val="0"/>
      <w:marBottom w:val="0"/>
      <w:divBdr>
        <w:top w:val="none" w:sz="0" w:space="0" w:color="auto"/>
        <w:left w:val="none" w:sz="0" w:space="0" w:color="auto"/>
        <w:bottom w:val="none" w:sz="0" w:space="0" w:color="auto"/>
        <w:right w:val="none" w:sz="0" w:space="0" w:color="auto"/>
      </w:divBdr>
      <w:divsChild>
        <w:div w:id="243491300">
          <w:marLeft w:val="480"/>
          <w:marRight w:val="0"/>
          <w:marTop w:val="0"/>
          <w:marBottom w:val="0"/>
          <w:divBdr>
            <w:top w:val="none" w:sz="0" w:space="0" w:color="auto"/>
            <w:left w:val="none" w:sz="0" w:space="0" w:color="auto"/>
            <w:bottom w:val="none" w:sz="0" w:space="0" w:color="auto"/>
            <w:right w:val="none" w:sz="0" w:space="0" w:color="auto"/>
          </w:divBdr>
        </w:div>
        <w:div w:id="372655874">
          <w:marLeft w:val="480"/>
          <w:marRight w:val="0"/>
          <w:marTop w:val="0"/>
          <w:marBottom w:val="0"/>
          <w:divBdr>
            <w:top w:val="none" w:sz="0" w:space="0" w:color="auto"/>
            <w:left w:val="none" w:sz="0" w:space="0" w:color="auto"/>
            <w:bottom w:val="none" w:sz="0" w:space="0" w:color="auto"/>
            <w:right w:val="none" w:sz="0" w:space="0" w:color="auto"/>
          </w:divBdr>
        </w:div>
        <w:div w:id="403916837">
          <w:marLeft w:val="480"/>
          <w:marRight w:val="0"/>
          <w:marTop w:val="0"/>
          <w:marBottom w:val="0"/>
          <w:divBdr>
            <w:top w:val="none" w:sz="0" w:space="0" w:color="auto"/>
            <w:left w:val="none" w:sz="0" w:space="0" w:color="auto"/>
            <w:bottom w:val="none" w:sz="0" w:space="0" w:color="auto"/>
            <w:right w:val="none" w:sz="0" w:space="0" w:color="auto"/>
          </w:divBdr>
        </w:div>
        <w:div w:id="413011274">
          <w:marLeft w:val="480"/>
          <w:marRight w:val="0"/>
          <w:marTop w:val="0"/>
          <w:marBottom w:val="0"/>
          <w:divBdr>
            <w:top w:val="none" w:sz="0" w:space="0" w:color="auto"/>
            <w:left w:val="none" w:sz="0" w:space="0" w:color="auto"/>
            <w:bottom w:val="none" w:sz="0" w:space="0" w:color="auto"/>
            <w:right w:val="none" w:sz="0" w:space="0" w:color="auto"/>
          </w:divBdr>
        </w:div>
        <w:div w:id="717364219">
          <w:marLeft w:val="480"/>
          <w:marRight w:val="0"/>
          <w:marTop w:val="0"/>
          <w:marBottom w:val="0"/>
          <w:divBdr>
            <w:top w:val="none" w:sz="0" w:space="0" w:color="auto"/>
            <w:left w:val="none" w:sz="0" w:space="0" w:color="auto"/>
            <w:bottom w:val="none" w:sz="0" w:space="0" w:color="auto"/>
            <w:right w:val="none" w:sz="0" w:space="0" w:color="auto"/>
          </w:divBdr>
        </w:div>
        <w:div w:id="792017264">
          <w:marLeft w:val="480"/>
          <w:marRight w:val="0"/>
          <w:marTop w:val="0"/>
          <w:marBottom w:val="0"/>
          <w:divBdr>
            <w:top w:val="none" w:sz="0" w:space="0" w:color="auto"/>
            <w:left w:val="none" w:sz="0" w:space="0" w:color="auto"/>
            <w:bottom w:val="none" w:sz="0" w:space="0" w:color="auto"/>
            <w:right w:val="none" w:sz="0" w:space="0" w:color="auto"/>
          </w:divBdr>
        </w:div>
        <w:div w:id="986669719">
          <w:marLeft w:val="480"/>
          <w:marRight w:val="0"/>
          <w:marTop w:val="0"/>
          <w:marBottom w:val="0"/>
          <w:divBdr>
            <w:top w:val="none" w:sz="0" w:space="0" w:color="auto"/>
            <w:left w:val="none" w:sz="0" w:space="0" w:color="auto"/>
            <w:bottom w:val="none" w:sz="0" w:space="0" w:color="auto"/>
            <w:right w:val="none" w:sz="0" w:space="0" w:color="auto"/>
          </w:divBdr>
        </w:div>
        <w:div w:id="1138496039">
          <w:marLeft w:val="480"/>
          <w:marRight w:val="0"/>
          <w:marTop w:val="0"/>
          <w:marBottom w:val="0"/>
          <w:divBdr>
            <w:top w:val="none" w:sz="0" w:space="0" w:color="auto"/>
            <w:left w:val="none" w:sz="0" w:space="0" w:color="auto"/>
            <w:bottom w:val="none" w:sz="0" w:space="0" w:color="auto"/>
            <w:right w:val="none" w:sz="0" w:space="0" w:color="auto"/>
          </w:divBdr>
        </w:div>
        <w:div w:id="1266502096">
          <w:marLeft w:val="480"/>
          <w:marRight w:val="0"/>
          <w:marTop w:val="0"/>
          <w:marBottom w:val="0"/>
          <w:divBdr>
            <w:top w:val="none" w:sz="0" w:space="0" w:color="auto"/>
            <w:left w:val="none" w:sz="0" w:space="0" w:color="auto"/>
            <w:bottom w:val="none" w:sz="0" w:space="0" w:color="auto"/>
            <w:right w:val="none" w:sz="0" w:space="0" w:color="auto"/>
          </w:divBdr>
        </w:div>
        <w:div w:id="1337803234">
          <w:marLeft w:val="480"/>
          <w:marRight w:val="0"/>
          <w:marTop w:val="0"/>
          <w:marBottom w:val="0"/>
          <w:divBdr>
            <w:top w:val="none" w:sz="0" w:space="0" w:color="auto"/>
            <w:left w:val="none" w:sz="0" w:space="0" w:color="auto"/>
            <w:bottom w:val="none" w:sz="0" w:space="0" w:color="auto"/>
            <w:right w:val="none" w:sz="0" w:space="0" w:color="auto"/>
          </w:divBdr>
        </w:div>
        <w:div w:id="1472138639">
          <w:marLeft w:val="480"/>
          <w:marRight w:val="0"/>
          <w:marTop w:val="0"/>
          <w:marBottom w:val="0"/>
          <w:divBdr>
            <w:top w:val="none" w:sz="0" w:space="0" w:color="auto"/>
            <w:left w:val="none" w:sz="0" w:space="0" w:color="auto"/>
            <w:bottom w:val="none" w:sz="0" w:space="0" w:color="auto"/>
            <w:right w:val="none" w:sz="0" w:space="0" w:color="auto"/>
          </w:divBdr>
        </w:div>
        <w:div w:id="1808668671">
          <w:marLeft w:val="480"/>
          <w:marRight w:val="0"/>
          <w:marTop w:val="0"/>
          <w:marBottom w:val="0"/>
          <w:divBdr>
            <w:top w:val="none" w:sz="0" w:space="0" w:color="auto"/>
            <w:left w:val="none" w:sz="0" w:space="0" w:color="auto"/>
            <w:bottom w:val="none" w:sz="0" w:space="0" w:color="auto"/>
            <w:right w:val="none" w:sz="0" w:space="0" w:color="auto"/>
          </w:divBdr>
        </w:div>
        <w:div w:id="2040162695">
          <w:marLeft w:val="480"/>
          <w:marRight w:val="0"/>
          <w:marTop w:val="0"/>
          <w:marBottom w:val="0"/>
          <w:divBdr>
            <w:top w:val="none" w:sz="0" w:space="0" w:color="auto"/>
            <w:left w:val="none" w:sz="0" w:space="0" w:color="auto"/>
            <w:bottom w:val="none" w:sz="0" w:space="0" w:color="auto"/>
            <w:right w:val="none" w:sz="0" w:space="0" w:color="auto"/>
          </w:divBdr>
        </w:div>
      </w:divsChild>
    </w:div>
    <w:div w:id="377903672">
      <w:bodyDiv w:val="1"/>
      <w:marLeft w:val="0"/>
      <w:marRight w:val="0"/>
      <w:marTop w:val="0"/>
      <w:marBottom w:val="0"/>
      <w:divBdr>
        <w:top w:val="none" w:sz="0" w:space="0" w:color="auto"/>
        <w:left w:val="none" w:sz="0" w:space="0" w:color="auto"/>
        <w:bottom w:val="none" w:sz="0" w:space="0" w:color="auto"/>
        <w:right w:val="none" w:sz="0" w:space="0" w:color="auto"/>
      </w:divBdr>
    </w:div>
    <w:div w:id="379984845">
      <w:bodyDiv w:val="1"/>
      <w:marLeft w:val="0"/>
      <w:marRight w:val="0"/>
      <w:marTop w:val="0"/>
      <w:marBottom w:val="0"/>
      <w:divBdr>
        <w:top w:val="none" w:sz="0" w:space="0" w:color="auto"/>
        <w:left w:val="none" w:sz="0" w:space="0" w:color="auto"/>
        <w:bottom w:val="none" w:sz="0" w:space="0" w:color="auto"/>
        <w:right w:val="none" w:sz="0" w:space="0" w:color="auto"/>
      </w:divBdr>
    </w:div>
    <w:div w:id="380516432">
      <w:bodyDiv w:val="1"/>
      <w:marLeft w:val="0"/>
      <w:marRight w:val="0"/>
      <w:marTop w:val="0"/>
      <w:marBottom w:val="0"/>
      <w:divBdr>
        <w:top w:val="none" w:sz="0" w:space="0" w:color="auto"/>
        <w:left w:val="none" w:sz="0" w:space="0" w:color="auto"/>
        <w:bottom w:val="none" w:sz="0" w:space="0" w:color="auto"/>
        <w:right w:val="none" w:sz="0" w:space="0" w:color="auto"/>
      </w:divBdr>
    </w:div>
    <w:div w:id="380710099">
      <w:bodyDiv w:val="1"/>
      <w:marLeft w:val="0"/>
      <w:marRight w:val="0"/>
      <w:marTop w:val="0"/>
      <w:marBottom w:val="0"/>
      <w:divBdr>
        <w:top w:val="none" w:sz="0" w:space="0" w:color="auto"/>
        <w:left w:val="none" w:sz="0" w:space="0" w:color="auto"/>
        <w:bottom w:val="none" w:sz="0" w:space="0" w:color="auto"/>
        <w:right w:val="none" w:sz="0" w:space="0" w:color="auto"/>
      </w:divBdr>
    </w:div>
    <w:div w:id="381709916">
      <w:bodyDiv w:val="1"/>
      <w:marLeft w:val="0"/>
      <w:marRight w:val="0"/>
      <w:marTop w:val="0"/>
      <w:marBottom w:val="0"/>
      <w:divBdr>
        <w:top w:val="none" w:sz="0" w:space="0" w:color="auto"/>
        <w:left w:val="none" w:sz="0" w:space="0" w:color="auto"/>
        <w:bottom w:val="none" w:sz="0" w:space="0" w:color="auto"/>
        <w:right w:val="none" w:sz="0" w:space="0" w:color="auto"/>
      </w:divBdr>
    </w:div>
    <w:div w:id="396320202">
      <w:bodyDiv w:val="1"/>
      <w:marLeft w:val="0"/>
      <w:marRight w:val="0"/>
      <w:marTop w:val="0"/>
      <w:marBottom w:val="0"/>
      <w:divBdr>
        <w:top w:val="none" w:sz="0" w:space="0" w:color="auto"/>
        <w:left w:val="none" w:sz="0" w:space="0" w:color="auto"/>
        <w:bottom w:val="none" w:sz="0" w:space="0" w:color="auto"/>
        <w:right w:val="none" w:sz="0" w:space="0" w:color="auto"/>
      </w:divBdr>
    </w:div>
    <w:div w:id="401105788">
      <w:bodyDiv w:val="1"/>
      <w:marLeft w:val="0"/>
      <w:marRight w:val="0"/>
      <w:marTop w:val="0"/>
      <w:marBottom w:val="0"/>
      <w:divBdr>
        <w:top w:val="none" w:sz="0" w:space="0" w:color="auto"/>
        <w:left w:val="none" w:sz="0" w:space="0" w:color="auto"/>
        <w:bottom w:val="none" w:sz="0" w:space="0" w:color="auto"/>
        <w:right w:val="none" w:sz="0" w:space="0" w:color="auto"/>
      </w:divBdr>
    </w:div>
    <w:div w:id="406389215">
      <w:bodyDiv w:val="1"/>
      <w:marLeft w:val="0"/>
      <w:marRight w:val="0"/>
      <w:marTop w:val="0"/>
      <w:marBottom w:val="0"/>
      <w:divBdr>
        <w:top w:val="none" w:sz="0" w:space="0" w:color="auto"/>
        <w:left w:val="none" w:sz="0" w:space="0" w:color="auto"/>
        <w:bottom w:val="none" w:sz="0" w:space="0" w:color="auto"/>
        <w:right w:val="none" w:sz="0" w:space="0" w:color="auto"/>
      </w:divBdr>
    </w:div>
    <w:div w:id="406655955">
      <w:bodyDiv w:val="1"/>
      <w:marLeft w:val="0"/>
      <w:marRight w:val="0"/>
      <w:marTop w:val="0"/>
      <w:marBottom w:val="0"/>
      <w:divBdr>
        <w:top w:val="none" w:sz="0" w:space="0" w:color="auto"/>
        <w:left w:val="none" w:sz="0" w:space="0" w:color="auto"/>
        <w:bottom w:val="none" w:sz="0" w:space="0" w:color="auto"/>
        <w:right w:val="none" w:sz="0" w:space="0" w:color="auto"/>
      </w:divBdr>
    </w:div>
    <w:div w:id="407848109">
      <w:bodyDiv w:val="1"/>
      <w:marLeft w:val="0"/>
      <w:marRight w:val="0"/>
      <w:marTop w:val="0"/>
      <w:marBottom w:val="0"/>
      <w:divBdr>
        <w:top w:val="none" w:sz="0" w:space="0" w:color="auto"/>
        <w:left w:val="none" w:sz="0" w:space="0" w:color="auto"/>
        <w:bottom w:val="none" w:sz="0" w:space="0" w:color="auto"/>
        <w:right w:val="none" w:sz="0" w:space="0" w:color="auto"/>
      </w:divBdr>
      <w:divsChild>
        <w:div w:id="332955082">
          <w:marLeft w:val="480"/>
          <w:marRight w:val="0"/>
          <w:marTop w:val="0"/>
          <w:marBottom w:val="0"/>
          <w:divBdr>
            <w:top w:val="none" w:sz="0" w:space="0" w:color="auto"/>
            <w:left w:val="none" w:sz="0" w:space="0" w:color="auto"/>
            <w:bottom w:val="none" w:sz="0" w:space="0" w:color="auto"/>
            <w:right w:val="none" w:sz="0" w:space="0" w:color="auto"/>
          </w:divBdr>
        </w:div>
        <w:div w:id="407655304">
          <w:marLeft w:val="480"/>
          <w:marRight w:val="0"/>
          <w:marTop w:val="0"/>
          <w:marBottom w:val="0"/>
          <w:divBdr>
            <w:top w:val="none" w:sz="0" w:space="0" w:color="auto"/>
            <w:left w:val="none" w:sz="0" w:space="0" w:color="auto"/>
            <w:bottom w:val="none" w:sz="0" w:space="0" w:color="auto"/>
            <w:right w:val="none" w:sz="0" w:space="0" w:color="auto"/>
          </w:divBdr>
        </w:div>
        <w:div w:id="879972009">
          <w:marLeft w:val="480"/>
          <w:marRight w:val="0"/>
          <w:marTop w:val="0"/>
          <w:marBottom w:val="0"/>
          <w:divBdr>
            <w:top w:val="none" w:sz="0" w:space="0" w:color="auto"/>
            <w:left w:val="none" w:sz="0" w:space="0" w:color="auto"/>
            <w:bottom w:val="none" w:sz="0" w:space="0" w:color="auto"/>
            <w:right w:val="none" w:sz="0" w:space="0" w:color="auto"/>
          </w:divBdr>
        </w:div>
        <w:div w:id="997659788">
          <w:marLeft w:val="480"/>
          <w:marRight w:val="0"/>
          <w:marTop w:val="0"/>
          <w:marBottom w:val="0"/>
          <w:divBdr>
            <w:top w:val="none" w:sz="0" w:space="0" w:color="auto"/>
            <w:left w:val="none" w:sz="0" w:space="0" w:color="auto"/>
            <w:bottom w:val="none" w:sz="0" w:space="0" w:color="auto"/>
            <w:right w:val="none" w:sz="0" w:space="0" w:color="auto"/>
          </w:divBdr>
        </w:div>
        <w:div w:id="1567718533">
          <w:marLeft w:val="480"/>
          <w:marRight w:val="0"/>
          <w:marTop w:val="0"/>
          <w:marBottom w:val="0"/>
          <w:divBdr>
            <w:top w:val="none" w:sz="0" w:space="0" w:color="auto"/>
            <w:left w:val="none" w:sz="0" w:space="0" w:color="auto"/>
            <w:bottom w:val="none" w:sz="0" w:space="0" w:color="auto"/>
            <w:right w:val="none" w:sz="0" w:space="0" w:color="auto"/>
          </w:divBdr>
        </w:div>
        <w:div w:id="1607888898">
          <w:marLeft w:val="480"/>
          <w:marRight w:val="0"/>
          <w:marTop w:val="0"/>
          <w:marBottom w:val="0"/>
          <w:divBdr>
            <w:top w:val="none" w:sz="0" w:space="0" w:color="auto"/>
            <w:left w:val="none" w:sz="0" w:space="0" w:color="auto"/>
            <w:bottom w:val="none" w:sz="0" w:space="0" w:color="auto"/>
            <w:right w:val="none" w:sz="0" w:space="0" w:color="auto"/>
          </w:divBdr>
        </w:div>
      </w:divsChild>
    </w:div>
    <w:div w:id="411702928">
      <w:bodyDiv w:val="1"/>
      <w:marLeft w:val="0"/>
      <w:marRight w:val="0"/>
      <w:marTop w:val="0"/>
      <w:marBottom w:val="0"/>
      <w:divBdr>
        <w:top w:val="none" w:sz="0" w:space="0" w:color="auto"/>
        <w:left w:val="none" w:sz="0" w:space="0" w:color="auto"/>
        <w:bottom w:val="none" w:sz="0" w:space="0" w:color="auto"/>
        <w:right w:val="none" w:sz="0" w:space="0" w:color="auto"/>
      </w:divBdr>
    </w:div>
    <w:div w:id="412817272">
      <w:bodyDiv w:val="1"/>
      <w:marLeft w:val="0"/>
      <w:marRight w:val="0"/>
      <w:marTop w:val="0"/>
      <w:marBottom w:val="0"/>
      <w:divBdr>
        <w:top w:val="none" w:sz="0" w:space="0" w:color="auto"/>
        <w:left w:val="none" w:sz="0" w:space="0" w:color="auto"/>
        <w:bottom w:val="none" w:sz="0" w:space="0" w:color="auto"/>
        <w:right w:val="none" w:sz="0" w:space="0" w:color="auto"/>
      </w:divBdr>
      <w:divsChild>
        <w:div w:id="69887664">
          <w:marLeft w:val="480"/>
          <w:marRight w:val="0"/>
          <w:marTop w:val="0"/>
          <w:marBottom w:val="0"/>
          <w:divBdr>
            <w:top w:val="none" w:sz="0" w:space="0" w:color="auto"/>
            <w:left w:val="none" w:sz="0" w:space="0" w:color="auto"/>
            <w:bottom w:val="none" w:sz="0" w:space="0" w:color="auto"/>
            <w:right w:val="none" w:sz="0" w:space="0" w:color="auto"/>
          </w:divBdr>
        </w:div>
        <w:div w:id="78412745">
          <w:marLeft w:val="480"/>
          <w:marRight w:val="0"/>
          <w:marTop w:val="0"/>
          <w:marBottom w:val="0"/>
          <w:divBdr>
            <w:top w:val="none" w:sz="0" w:space="0" w:color="auto"/>
            <w:left w:val="none" w:sz="0" w:space="0" w:color="auto"/>
            <w:bottom w:val="none" w:sz="0" w:space="0" w:color="auto"/>
            <w:right w:val="none" w:sz="0" w:space="0" w:color="auto"/>
          </w:divBdr>
        </w:div>
        <w:div w:id="166288928">
          <w:marLeft w:val="480"/>
          <w:marRight w:val="0"/>
          <w:marTop w:val="0"/>
          <w:marBottom w:val="0"/>
          <w:divBdr>
            <w:top w:val="none" w:sz="0" w:space="0" w:color="auto"/>
            <w:left w:val="none" w:sz="0" w:space="0" w:color="auto"/>
            <w:bottom w:val="none" w:sz="0" w:space="0" w:color="auto"/>
            <w:right w:val="none" w:sz="0" w:space="0" w:color="auto"/>
          </w:divBdr>
        </w:div>
        <w:div w:id="205527388">
          <w:marLeft w:val="480"/>
          <w:marRight w:val="0"/>
          <w:marTop w:val="0"/>
          <w:marBottom w:val="0"/>
          <w:divBdr>
            <w:top w:val="none" w:sz="0" w:space="0" w:color="auto"/>
            <w:left w:val="none" w:sz="0" w:space="0" w:color="auto"/>
            <w:bottom w:val="none" w:sz="0" w:space="0" w:color="auto"/>
            <w:right w:val="none" w:sz="0" w:space="0" w:color="auto"/>
          </w:divBdr>
        </w:div>
        <w:div w:id="258297817">
          <w:marLeft w:val="480"/>
          <w:marRight w:val="0"/>
          <w:marTop w:val="0"/>
          <w:marBottom w:val="0"/>
          <w:divBdr>
            <w:top w:val="none" w:sz="0" w:space="0" w:color="auto"/>
            <w:left w:val="none" w:sz="0" w:space="0" w:color="auto"/>
            <w:bottom w:val="none" w:sz="0" w:space="0" w:color="auto"/>
            <w:right w:val="none" w:sz="0" w:space="0" w:color="auto"/>
          </w:divBdr>
        </w:div>
        <w:div w:id="363793777">
          <w:marLeft w:val="480"/>
          <w:marRight w:val="0"/>
          <w:marTop w:val="0"/>
          <w:marBottom w:val="0"/>
          <w:divBdr>
            <w:top w:val="none" w:sz="0" w:space="0" w:color="auto"/>
            <w:left w:val="none" w:sz="0" w:space="0" w:color="auto"/>
            <w:bottom w:val="none" w:sz="0" w:space="0" w:color="auto"/>
            <w:right w:val="none" w:sz="0" w:space="0" w:color="auto"/>
          </w:divBdr>
        </w:div>
        <w:div w:id="437602596">
          <w:marLeft w:val="480"/>
          <w:marRight w:val="0"/>
          <w:marTop w:val="0"/>
          <w:marBottom w:val="0"/>
          <w:divBdr>
            <w:top w:val="none" w:sz="0" w:space="0" w:color="auto"/>
            <w:left w:val="none" w:sz="0" w:space="0" w:color="auto"/>
            <w:bottom w:val="none" w:sz="0" w:space="0" w:color="auto"/>
            <w:right w:val="none" w:sz="0" w:space="0" w:color="auto"/>
          </w:divBdr>
        </w:div>
        <w:div w:id="506479846">
          <w:marLeft w:val="480"/>
          <w:marRight w:val="0"/>
          <w:marTop w:val="0"/>
          <w:marBottom w:val="0"/>
          <w:divBdr>
            <w:top w:val="none" w:sz="0" w:space="0" w:color="auto"/>
            <w:left w:val="none" w:sz="0" w:space="0" w:color="auto"/>
            <w:bottom w:val="none" w:sz="0" w:space="0" w:color="auto"/>
            <w:right w:val="none" w:sz="0" w:space="0" w:color="auto"/>
          </w:divBdr>
        </w:div>
        <w:div w:id="509177824">
          <w:marLeft w:val="480"/>
          <w:marRight w:val="0"/>
          <w:marTop w:val="0"/>
          <w:marBottom w:val="0"/>
          <w:divBdr>
            <w:top w:val="none" w:sz="0" w:space="0" w:color="auto"/>
            <w:left w:val="none" w:sz="0" w:space="0" w:color="auto"/>
            <w:bottom w:val="none" w:sz="0" w:space="0" w:color="auto"/>
            <w:right w:val="none" w:sz="0" w:space="0" w:color="auto"/>
          </w:divBdr>
        </w:div>
        <w:div w:id="769007547">
          <w:marLeft w:val="480"/>
          <w:marRight w:val="0"/>
          <w:marTop w:val="0"/>
          <w:marBottom w:val="0"/>
          <w:divBdr>
            <w:top w:val="none" w:sz="0" w:space="0" w:color="auto"/>
            <w:left w:val="none" w:sz="0" w:space="0" w:color="auto"/>
            <w:bottom w:val="none" w:sz="0" w:space="0" w:color="auto"/>
            <w:right w:val="none" w:sz="0" w:space="0" w:color="auto"/>
          </w:divBdr>
        </w:div>
        <w:div w:id="1094520520">
          <w:marLeft w:val="480"/>
          <w:marRight w:val="0"/>
          <w:marTop w:val="0"/>
          <w:marBottom w:val="0"/>
          <w:divBdr>
            <w:top w:val="none" w:sz="0" w:space="0" w:color="auto"/>
            <w:left w:val="none" w:sz="0" w:space="0" w:color="auto"/>
            <w:bottom w:val="none" w:sz="0" w:space="0" w:color="auto"/>
            <w:right w:val="none" w:sz="0" w:space="0" w:color="auto"/>
          </w:divBdr>
        </w:div>
        <w:div w:id="1141388859">
          <w:marLeft w:val="480"/>
          <w:marRight w:val="0"/>
          <w:marTop w:val="0"/>
          <w:marBottom w:val="0"/>
          <w:divBdr>
            <w:top w:val="none" w:sz="0" w:space="0" w:color="auto"/>
            <w:left w:val="none" w:sz="0" w:space="0" w:color="auto"/>
            <w:bottom w:val="none" w:sz="0" w:space="0" w:color="auto"/>
            <w:right w:val="none" w:sz="0" w:space="0" w:color="auto"/>
          </w:divBdr>
        </w:div>
        <w:div w:id="1345547379">
          <w:marLeft w:val="480"/>
          <w:marRight w:val="0"/>
          <w:marTop w:val="0"/>
          <w:marBottom w:val="0"/>
          <w:divBdr>
            <w:top w:val="none" w:sz="0" w:space="0" w:color="auto"/>
            <w:left w:val="none" w:sz="0" w:space="0" w:color="auto"/>
            <w:bottom w:val="none" w:sz="0" w:space="0" w:color="auto"/>
            <w:right w:val="none" w:sz="0" w:space="0" w:color="auto"/>
          </w:divBdr>
        </w:div>
        <w:div w:id="1473862918">
          <w:marLeft w:val="480"/>
          <w:marRight w:val="0"/>
          <w:marTop w:val="0"/>
          <w:marBottom w:val="0"/>
          <w:divBdr>
            <w:top w:val="none" w:sz="0" w:space="0" w:color="auto"/>
            <w:left w:val="none" w:sz="0" w:space="0" w:color="auto"/>
            <w:bottom w:val="none" w:sz="0" w:space="0" w:color="auto"/>
            <w:right w:val="none" w:sz="0" w:space="0" w:color="auto"/>
          </w:divBdr>
        </w:div>
        <w:div w:id="1606232099">
          <w:marLeft w:val="480"/>
          <w:marRight w:val="0"/>
          <w:marTop w:val="0"/>
          <w:marBottom w:val="0"/>
          <w:divBdr>
            <w:top w:val="none" w:sz="0" w:space="0" w:color="auto"/>
            <w:left w:val="none" w:sz="0" w:space="0" w:color="auto"/>
            <w:bottom w:val="none" w:sz="0" w:space="0" w:color="auto"/>
            <w:right w:val="none" w:sz="0" w:space="0" w:color="auto"/>
          </w:divBdr>
        </w:div>
        <w:div w:id="1624461011">
          <w:marLeft w:val="480"/>
          <w:marRight w:val="0"/>
          <w:marTop w:val="0"/>
          <w:marBottom w:val="0"/>
          <w:divBdr>
            <w:top w:val="none" w:sz="0" w:space="0" w:color="auto"/>
            <w:left w:val="none" w:sz="0" w:space="0" w:color="auto"/>
            <w:bottom w:val="none" w:sz="0" w:space="0" w:color="auto"/>
            <w:right w:val="none" w:sz="0" w:space="0" w:color="auto"/>
          </w:divBdr>
        </w:div>
        <w:div w:id="1737433654">
          <w:marLeft w:val="480"/>
          <w:marRight w:val="0"/>
          <w:marTop w:val="0"/>
          <w:marBottom w:val="0"/>
          <w:divBdr>
            <w:top w:val="none" w:sz="0" w:space="0" w:color="auto"/>
            <w:left w:val="none" w:sz="0" w:space="0" w:color="auto"/>
            <w:bottom w:val="none" w:sz="0" w:space="0" w:color="auto"/>
            <w:right w:val="none" w:sz="0" w:space="0" w:color="auto"/>
          </w:divBdr>
        </w:div>
        <w:div w:id="1830291043">
          <w:marLeft w:val="480"/>
          <w:marRight w:val="0"/>
          <w:marTop w:val="0"/>
          <w:marBottom w:val="0"/>
          <w:divBdr>
            <w:top w:val="none" w:sz="0" w:space="0" w:color="auto"/>
            <w:left w:val="none" w:sz="0" w:space="0" w:color="auto"/>
            <w:bottom w:val="none" w:sz="0" w:space="0" w:color="auto"/>
            <w:right w:val="none" w:sz="0" w:space="0" w:color="auto"/>
          </w:divBdr>
        </w:div>
        <w:div w:id="2043169140">
          <w:marLeft w:val="480"/>
          <w:marRight w:val="0"/>
          <w:marTop w:val="0"/>
          <w:marBottom w:val="0"/>
          <w:divBdr>
            <w:top w:val="none" w:sz="0" w:space="0" w:color="auto"/>
            <w:left w:val="none" w:sz="0" w:space="0" w:color="auto"/>
            <w:bottom w:val="none" w:sz="0" w:space="0" w:color="auto"/>
            <w:right w:val="none" w:sz="0" w:space="0" w:color="auto"/>
          </w:divBdr>
        </w:div>
        <w:div w:id="2145342185">
          <w:marLeft w:val="480"/>
          <w:marRight w:val="0"/>
          <w:marTop w:val="0"/>
          <w:marBottom w:val="0"/>
          <w:divBdr>
            <w:top w:val="none" w:sz="0" w:space="0" w:color="auto"/>
            <w:left w:val="none" w:sz="0" w:space="0" w:color="auto"/>
            <w:bottom w:val="none" w:sz="0" w:space="0" w:color="auto"/>
            <w:right w:val="none" w:sz="0" w:space="0" w:color="auto"/>
          </w:divBdr>
        </w:div>
      </w:divsChild>
    </w:div>
    <w:div w:id="417286083">
      <w:bodyDiv w:val="1"/>
      <w:marLeft w:val="0"/>
      <w:marRight w:val="0"/>
      <w:marTop w:val="0"/>
      <w:marBottom w:val="0"/>
      <w:divBdr>
        <w:top w:val="none" w:sz="0" w:space="0" w:color="auto"/>
        <w:left w:val="none" w:sz="0" w:space="0" w:color="auto"/>
        <w:bottom w:val="none" w:sz="0" w:space="0" w:color="auto"/>
        <w:right w:val="none" w:sz="0" w:space="0" w:color="auto"/>
      </w:divBdr>
      <w:divsChild>
        <w:div w:id="280117807">
          <w:marLeft w:val="480"/>
          <w:marRight w:val="0"/>
          <w:marTop w:val="0"/>
          <w:marBottom w:val="0"/>
          <w:divBdr>
            <w:top w:val="none" w:sz="0" w:space="0" w:color="auto"/>
            <w:left w:val="none" w:sz="0" w:space="0" w:color="auto"/>
            <w:bottom w:val="none" w:sz="0" w:space="0" w:color="auto"/>
            <w:right w:val="none" w:sz="0" w:space="0" w:color="auto"/>
          </w:divBdr>
        </w:div>
        <w:div w:id="396827565">
          <w:marLeft w:val="480"/>
          <w:marRight w:val="0"/>
          <w:marTop w:val="0"/>
          <w:marBottom w:val="0"/>
          <w:divBdr>
            <w:top w:val="none" w:sz="0" w:space="0" w:color="auto"/>
            <w:left w:val="none" w:sz="0" w:space="0" w:color="auto"/>
            <w:bottom w:val="none" w:sz="0" w:space="0" w:color="auto"/>
            <w:right w:val="none" w:sz="0" w:space="0" w:color="auto"/>
          </w:divBdr>
        </w:div>
        <w:div w:id="453135157">
          <w:marLeft w:val="480"/>
          <w:marRight w:val="0"/>
          <w:marTop w:val="0"/>
          <w:marBottom w:val="0"/>
          <w:divBdr>
            <w:top w:val="none" w:sz="0" w:space="0" w:color="auto"/>
            <w:left w:val="none" w:sz="0" w:space="0" w:color="auto"/>
            <w:bottom w:val="none" w:sz="0" w:space="0" w:color="auto"/>
            <w:right w:val="none" w:sz="0" w:space="0" w:color="auto"/>
          </w:divBdr>
        </w:div>
        <w:div w:id="579146420">
          <w:marLeft w:val="480"/>
          <w:marRight w:val="0"/>
          <w:marTop w:val="0"/>
          <w:marBottom w:val="0"/>
          <w:divBdr>
            <w:top w:val="none" w:sz="0" w:space="0" w:color="auto"/>
            <w:left w:val="none" w:sz="0" w:space="0" w:color="auto"/>
            <w:bottom w:val="none" w:sz="0" w:space="0" w:color="auto"/>
            <w:right w:val="none" w:sz="0" w:space="0" w:color="auto"/>
          </w:divBdr>
        </w:div>
        <w:div w:id="852183836">
          <w:marLeft w:val="480"/>
          <w:marRight w:val="0"/>
          <w:marTop w:val="0"/>
          <w:marBottom w:val="0"/>
          <w:divBdr>
            <w:top w:val="none" w:sz="0" w:space="0" w:color="auto"/>
            <w:left w:val="none" w:sz="0" w:space="0" w:color="auto"/>
            <w:bottom w:val="none" w:sz="0" w:space="0" w:color="auto"/>
            <w:right w:val="none" w:sz="0" w:space="0" w:color="auto"/>
          </w:divBdr>
        </w:div>
        <w:div w:id="870609876">
          <w:marLeft w:val="480"/>
          <w:marRight w:val="0"/>
          <w:marTop w:val="0"/>
          <w:marBottom w:val="0"/>
          <w:divBdr>
            <w:top w:val="none" w:sz="0" w:space="0" w:color="auto"/>
            <w:left w:val="none" w:sz="0" w:space="0" w:color="auto"/>
            <w:bottom w:val="none" w:sz="0" w:space="0" w:color="auto"/>
            <w:right w:val="none" w:sz="0" w:space="0" w:color="auto"/>
          </w:divBdr>
        </w:div>
        <w:div w:id="1116487464">
          <w:marLeft w:val="480"/>
          <w:marRight w:val="0"/>
          <w:marTop w:val="0"/>
          <w:marBottom w:val="0"/>
          <w:divBdr>
            <w:top w:val="none" w:sz="0" w:space="0" w:color="auto"/>
            <w:left w:val="none" w:sz="0" w:space="0" w:color="auto"/>
            <w:bottom w:val="none" w:sz="0" w:space="0" w:color="auto"/>
            <w:right w:val="none" w:sz="0" w:space="0" w:color="auto"/>
          </w:divBdr>
        </w:div>
        <w:div w:id="1162236633">
          <w:marLeft w:val="480"/>
          <w:marRight w:val="0"/>
          <w:marTop w:val="0"/>
          <w:marBottom w:val="0"/>
          <w:divBdr>
            <w:top w:val="none" w:sz="0" w:space="0" w:color="auto"/>
            <w:left w:val="none" w:sz="0" w:space="0" w:color="auto"/>
            <w:bottom w:val="none" w:sz="0" w:space="0" w:color="auto"/>
            <w:right w:val="none" w:sz="0" w:space="0" w:color="auto"/>
          </w:divBdr>
        </w:div>
        <w:div w:id="1318530827">
          <w:marLeft w:val="480"/>
          <w:marRight w:val="0"/>
          <w:marTop w:val="0"/>
          <w:marBottom w:val="0"/>
          <w:divBdr>
            <w:top w:val="none" w:sz="0" w:space="0" w:color="auto"/>
            <w:left w:val="none" w:sz="0" w:space="0" w:color="auto"/>
            <w:bottom w:val="none" w:sz="0" w:space="0" w:color="auto"/>
            <w:right w:val="none" w:sz="0" w:space="0" w:color="auto"/>
          </w:divBdr>
        </w:div>
        <w:div w:id="1538274690">
          <w:marLeft w:val="480"/>
          <w:marRight w:val="0"/>
          <w:marTop w:val="0"/>
          <w:marBottom w:val="0"/>
          <w:divBdr>
            <w:top w:val="none" w:sz="0" w:space="0" w:color="auto"/>
            <w:left w:val="none" w:sz="0" w:space="0" w:color="auto"/>
            <w:bottom w:val="none" w:sz="0" w:space="0" w:color="auto"/>
            <w:right w:val="none" w:sz="0" w:space="0" w:color="auto"/>
          </w:divBdr>
        </w:div>
        <w:div w:id="1614828070">
          <w:marLeft w:val="480"/>
          <w:marRight w:val="0"/>
          <w:marTop w:val="0"/>
          <w:marBottom w:val="0"/>
          <w:divBdr>
            <w:top w:val="none" w:sz="0" w:space="0" w:color="auto"/>
            <w:left w:val="none" w:sz="0" w:space="0" w:color="auto"/>
            <w:bottom w:val="none" w:sz="0" w:space="0" w:color="auto"/>
            <w:right w:val="none" w:sz="0" w:space="0" w:color="auto"/>
          </w:divBdr>
        </w:div>
        <w:div w:id="1834947502">
          <w:marLeft w:val="480"/>
          <w:marRight w:val="0"/>
          <w:marTop w:val="0"/>
          <w:marBottom w:val="0"/>
          <w:divBdr>
            <w:top w:val="none" w:sz="0" w:space="0" w:color="auto"/>
            <w:left w:val="none" w:sz="0" w:space="0" w:color="auto"/>
            <w:bottom w:val="none" w:sz="0" w:space="0" w:color="auto"/>
            <w:right w:val="none" w:sz="0" w:space="0" w:color="auto"/>
          </w:divBdr>
        </w:div>
        <w:div w:id="2070377242">
          <w:marLeft w:val="480"/>
          <w:marRight w:val="0"/>
          <w:marTop w:val="0"/>
          <w:marBottom w:val="0"/>
          <w:divBdr>
            <w:top w:val="none" w:sz="0" w:space="0" w:color="auto"/>
            <w:left w:val="none" w:sz="0" w:space="0" w:color="auto"/>
            <w:bottom w:val="none" w:sz="0" w:space="0" w:color="auto"/>
            <w:right w:val="none" w:sz="0" w:space="0" w:color="auto"/>
          </w:divBdr>
        </w:div>
      </w:divsChild>
    </w:div>
    <w:div w:id="420489204">
      <w:bodyDiv w:val="1"/>
      <w:marLeft w:val="0"/>
      <w:marRight w:val="0"/>
      <w:marTop w:val="0"/>
      <w:marBottom w:val="0"/>
      <w:divBdr>
        <w:top w:val="none" w:sz="0" w:space="0" w:color="auto"/>
        <w:left w:val="none" w:sz="0" w:space="0" w:color="auto"/>
        <w:bottom w:val="none" w:sz="0" w:space="0" w:color="auto"/>
        <w:right w:val="none" w:sz="0" w:space="0" w:color="auto"/>
      </w:divBdr>
    </w:div>
    <w:div w:id="431434105">
      <w:bodyDiv w:val="1"/>
      <w:marLeft w:val="0"/>
      <w:marRight w:val="0"/>
      <w:marTop w:val="0"/>
      <w:marBottom w:val="0"/>
      <w:divBdr>
        <w:top w:val="none" w:sz="0" w:space="0" w:color="auto"/>
        <w:left w:val="none" w:sz="0" w:space="0" w:color="auto"/>
        <w:bottom w:val="none" w:sz="0" w:space="0" w:color="auto"/>
        <w:right w:val="none" w:sz="0" w:space="0" w:color="auto"/>
      </w:divBdr>
      <w:divsChild>
        <w:div w:id="85663440">
          <w:marLeft w:val="480"/>
          <w:marRight w:val="0"/>
          <w:marTop w:val="0"/>
          <w:marBottom w:val="0"/>
          <w:divBdr>
            <w:top w:val="none" w:sz="0" w:space="0" w:color="auto"/>
            <w:left w:val="none" w:sz="0" w:space="0" w:color="auto"/>
            <w:bottom w:val="none" w:sz="0" w:space="0" w:color="auto"/>
            <w:right w:val="none" w:sz="0" w:space="0" w:color="auto"/>
          </w:divBdr>
        </w:div>
        <w:div w:id="194464259">
          <w:marLeft w:val="480"/>
          <w:marRight w:val="0"/>
          <w:marTop w:val="0"/>
          <w:marBottom w:val="0"/>
          <w:divBdr>
            <w:top w:val="none" w:sz="0" w:space="0" w:color="auto"/>
            <w:left w:val="none" w:sz="0" w:space="0" w:color="auto"/>
            <w:bottom w:val="none" w:sz="0" w:space="0" w:color="auto"/>
            <w:right w:val="none" w:sz="0" w:space="0" w:color="auto"/>
          </w:divBdr>
        </w:div>
        <w:div w:id="356741402">
          <w:marLeft w:val="480"/>
          <w:marRight w:val="0"/>
          <w:marTop w:val="0"/>
          <w:marBottom w:val="0"/>
          <w:divBdr>
            <w:top w:val="none" w:sz="0" w:space="0" w:color="auto"/>
            <w:left w:val="none" w:sz="0" w:space="0" w:color="auto"/>
            <w:bottom w:val="none" w:sz="0" w:space="0" w:color="auto"/>
            <w:right w:val="none" w:sz="0" w:space="0" w:color="auto"/>
          </w:divBdr>
        </w:div>
        <w:div w:id="476990632">
          <w:marLeft w:val="480"/>
          <w:marRight w:val="0"/>
          <w:marTop w:val="0"/>
          <w:marBottom w:val="0"/>
          <w:divBdr>
            <w:top w:val="none" w:sz="0" w:space="0" w:color="auto"/>
            <w:left w:val="none" w:sz="0" w:space="0" w:color="auto"/>
            <w:bottom w:val="none" w:sz="0" w:space="0" w:color="auto"/>
            <w:right w:val="none" w:sz="0" w:space="0" w:color="auto"/>
          </w:divBdr>
        </w:div>
        <w:div w:id="513959664">
          <w:marLeft w:val="480"/>
          <w:marRight w:val="0"/>
          <w:marTop w:val="0"/>
          <w:marBottom w:val="0"/>
          <w:divBdr>
            <w:top w:val="none" w:sz="0" w:space="0" w:color="auto"/>
            <w:left w:val="none" w:sz="0" w:space="0" w:color="auto"/>
            <w:bottom w:val="none" w:sz="0" w:space="0" w:color="auto"/>
            <w:right w:val="none" w:sz="0" w:space="0" w:color="auto"/>
          </w:divBdr>
        </w:div>
        <w:div w:id="748845609">
          <w:marLeft w:val="480"/>
          <w:marRight w:val="0"/>
          <w:marTop w:val="0"/>
          <w:marBottom w:val="0"/>
          <w:divBdr>
            <w:top w:val="none" w:sz="0" w:space="0" w:color="auto"/>
            <w:left w:val="none" w:sz="0" w:space="0" w:color="auto"/>
            <w:bottom w:val="none" w:sz="0" w:space="0" w:color="auto"/>
            <w:right w:val="none" w:sz="0" w:space="0" w:color="auto"/>
          </w:divBdr>
        </w:div>
        <w:div w:id="819078150">
          <w:marLeft w:val="480"/>
          <w:marRight w:val="0"/>
          <w:marTop w:val="0"/>
          <w:marBottom w:val="0"/>
          <w:divBdr>
            <w:top w:val="none" w:sz="0" w:space="0" w:color="auto"/>
            <w:left w:val="none" w:sz="0" w:space="0" w:color="auto"/>
            <w:bottom w:val="none" w:sz="0" w:space="0" w:color="auto"/>
            <w:right w:val="none" w:sz="0" w:space="0" w:color="auto"/>
          </w:divBdr>
        </w:div>
        <w:div w:id="833956275">
          <w:marLeft w:val="480"/>
          <w:marRight w:val="0"/>
          <w:marTop w:val="0"/>
          <w:marBottom w:val="0"/>
          <w:divBdr>
            <w:top w:val="none" w:sz="0" w:space="0" w:color="auto"/>
            <w:left w:val="none" w:sz="0" w:space="0" w:color="auto"/>
            <w:bottom w:val="none" w:sz="0" w:space="0" w:color="auto"/>
            <w:right w:val="none" w:sz="0" w:space="0" w:color="auto"/>
          </w:divBdr>
        </w:div>
        <w:div w:id="866674288">
          <w:marLeft w:val="480"/>
          <w:marRight w:val="0"/>
          <w:marTop w:val="0"/>
          <w:marBottom w:val="0"/>
          <w:divBdr>
            <w:top w:val="none" w:sz="0" w:space="0" w:color="auto"/>
            <w:left w:val="none" w:sz="0" w:space="0" w:color="auto"/>
            <w:bottom w:val="none" w:sz="0" w:space="0" w:color="auto"/>
            <w:right w:val="none" w:sz="0" w:space="0" w:color="auto"/>
          </w:divBdr>
        </w:div>
        <w:div w:id="969477332">
          <w:marLeft w:val="480"/>
          <w:marRight w:val="0"/>
          <w:marTop w:val="0"/>
          <w:marBottom w:val="0"/>
          <w:divBdr>
            <w:top w:val="none" w:sz="0" w:space="0" w:color="auto"/>
            <w:left w:val="none" w:sz="0" w:space="0" w:color="auto"/>
            <w:bottom w:val="none" w:sz="0" w:space="0" w:color="auto"/>
            <w:right w:val="none" w:sz="0" w:space="0" w:color="auto"/>
          </w:divBdr>
        </w:div>
        <w:div w:id="1064373047">
          <w:marLeft w:val="480"/>
          <w:marRight w:val="0"/>
          <w:marTop w:val="0"/>
          <w:marBottom w:val="0"/>
          <w:divBdr>
            <w:top w:val="none" w:sz="0" w:space="0" w:color="auto"/>
            <w:left w:val="none" w:sz="0" w:space="0" w:color="auto"/>
            <w:bottom w:val="none" w:sz="0" w:space="0" w:color="auto"/>
            <w:right w:val="none" w:sz="0" w:space="0" w:color="auto"/>
          </w:divBdr>
        </w:div>
        <w:div w:id="1294091287">
          <w:marLeft w:val="480"/>
          <w:marRight w:val="0"/>
          <w:marTop w:val="0"/>
          <w:marBottom w:val="0"/>
          <w:divBdr>
            <w:top w:val="none" w:sz="0" w:space="0" w:color="auto"/>
            <w:left w:val="none" w:sz="0" w:space="0" w:color="auto"/>
            <w:bottom w:val="none" w:sz="0" w:space="0" w:color="auto"/>
            <w:right w:val="none" w:sz="0" w:space="0" w:color="auto"/>
          </w:divBdr>
        </w:div>
        <w:div w:id="1681540026">
          <w:marLeft w:val="480"/>
          <w:marRight w:val="0"/>
          <w:marTop w:val="0"/>
          <w:marBottom w:val="0"/>
          <w:divBdr>
            <w:top w:val="none" w:sz="0" w:space="0" w:color="auto"/>
            <w:left w:val="none" w:sz="0" w:space="0" w:color="auto"/>
            <w:bottom w:val="none" w:sz="0" w:space="0" w:color="auto"/>
            <w:right w:val="none" w:sz="0" w:space="0" w:color="auto"/>
          </w:divBdr>
        </w:div>
        <w:div w:id="1693650859">
          <w:marLeft w:val="480"/>
          <w:marRight w:val="0"/>
          <w:marTop w:val="0"/>
          <w:marBottom w:val="0"/>
          <w:divBdr>
            <w:top w:val="none" w:sz="0" w:space="0" w:color="auto"/>
            <w:left w:val="none" w:sz="0" w:space="0" w:color="auto"/>
            <w:bottom w:val="none" w:sz="0" w:space="0" w:color="auto"/>
            <w:right w:val="none" w:sz="0" w:space="0" w:color="auto"/>
          </w:divBdr>
        </w:div>
        <w:div w:id="1775202385">
          <w:marLeft w:val="480"/>
          <w:marRight w:val="0"/>
          <w:marTop w:val="0"/>
          <w:marBottom w:val="0"/>
          <w:divBdr>
            <w:top w:val="none" w:sz="0" w:space="0" w:color="auto"/>
            <w:left w:val="none" w:sz="0" w:space="0" w:color="auto"/>
            <w:bottom w:val="none" w:sz="0" w:space="0" w:color="auto"/>
            <w:right w:val="none" w:sz="0" w:space="0" w:color="auto"/>
          </w:divBdr>
        </w:div>
        <w:div w:id="1868248500">
          <w:marLeft w:val="480"/>
          <w:marRight w:val="0"/>
          <w:marTop w:val="0"/>
          <w:marBottom w:val="0"/>
          <w:divBdr>
            <w:top w:val="none" w:sz="0" w:space="0" w:color="auto"/>
            <w:left w:val="none" w:sz="0" w:space="0" w:color="auto"/>
            <w:bottom w:val="none" w:sz="0" w:space="0" w:color="auto"/>
            <w:right w:val="none" w:sz="0" w:space="0" w:color="auto"/>
          </w:divBdr>
        </w:div>
        <w:div w:id="1922985717">
          <w:marLeft w:val="480"/>
          <w:marRight w:val="0"/>
          <w:marTop w:val="0"/>
          <w:marBottom w:val="0"/>
          <w:divBdr>
            <w:top w:val="none" w:sz="0" w:space="0" w:color="auto"/>
            <w:left w:val="none" w:sz="0" w:space="0" w:color="auto"/>
            <w:bottom w:val="none" w:sz="0" w:space="0" w:color="auto"/>
            <w:right w:val="none" w:sz="0" w:space="0" w:color="auto"/>
          </w:divBdr>
        </w:div>
        <w:div w:id="2008627557">
          <w:marLeft w:val="480"/>
          <w:marRight w:val="0"/>
          <w:marTop w:val="0"/>
          <w:marBottom w:val="0"/>
          <w:divBdr>
            <w:top w:val="none" w:sz="0" w:space="0" w:color="auto"/>
            <w:left w:val="none" w:sz="0" w:space="0" w:color="auto"/>
            <w:bottom w:val="none" w:sz="0" w:space="0" w:color="auto"/>
            <w:right w:val="none" w:sz="0" w:space="0" w:color="auto"/>
          </w:divBdr>
        </w:div>
      </w:divsChild>
    </w:div>
    <w:div w:id="436680833">
      <w:bodyDiv w:val="1"/>
      <w:marLeft w:val="0"/>
      <w:marRight w:val="0"/>
      <w:marTop w:val="0"/>
      <w:marBottom w:val="0"/>
      <w:divBdr>
        <w:top w:val="none" w:sz="0" w:space="0" w:color="auto"/>
        <w:left w:val="none" w:sz="0" w:space="0" w:color="auto"/>
        <w:bottom w:val="none" w:sz="0" w:space="0" w:color="auto"/>
        <w:right w:val="none" w:sz="0" w:space="0" w:color="auto"/>
      </w:divBdr>
    </w:div>
    <w:div w:id="443888706">
      <w:bodyDiv w:val="1"/>
      <w:marLeft w:val="0"/>
      <w:marRight w:val="0"/>
      <w:marTop w:val="0"/>
      <w:marBottom w:val="0"/>
      <w:divBdr>
        <w:top w:val="none" w:sz="0" w:space="0" w:color="auto"/>
        <w:left w:val="none" w:sz="0" w:space="0" w:color="auto"/>
        <w:bottom w:val="none" w:sz="0" w:space="0" w:color="auto"/>
        <w:right w:val="none" w:sz="0" w:space="0" w:color="auto"/>
      </w:divBdr>
    </w:div>
    <w:div w:id="444081378">
      <w:bodyDiv w:val="1"/>
      <w:marLeft w:val="0"/>
      <w:marRight w:val="0"/>
      <w:marTop w:val="0"/>
      <w:marBottom w:val="0"/>
      <w:divBdr>
        <w:top w:val="none" w:sz="0" w:space="0" w:color="auto"/>
        <w:left w:val="none" w:sz="0" w:space="0" w:color="auto"/>
        <w:bottom w:val="none" w:sz="0" w:space="0" w:color="auto"/>
        <w:right w:val="none" w:sz="0" w:space="0" w:color="auto"/>
      </w:divBdr>
    </w:div>
    <w:div w:id="448092023">
      <w:bodyDiv w:val="1"/>
      <w:marLeft w:val="0"/>
      <w:marRight w:val="0"/>
      <w:marTop w:val="0"/>
      <w:marBottom w:val="0"/>
      <w:divBdr>
        <w:top w:val="none" w:sz="0" w:space="0" w:color="auto"/>
        <w:left w:val="none" w:sz="0" w:space="0" w:color="auto"/>
        <w:bottom w:val="none" w:sz="0" w:space="0" w:color="auto"/>
        <w:right w:val="none" w:sz="0" w:space="0" w:color="auto"/>
      </w:divBdr>
    </w:div>
    <w:div w:id="450586399">
      <w:bodyDiv w:val="1"/>
      <w:marLeft w:val="0"/>
      <w:marRight w:val="0"/>
      <w:marTop w:val="0"/>
      <w:marBottom w:val="0"/>
      <w:divBdr>
        <w:top w:val="none" w:sz="0" w:space="0" w:color="auto"/>
        <w:left w:val="none" w:sz="0" w:space="0" w:color="auto"/>
        <w:bottom w:val="none" w:sz="0" w:space="0" w:color="auto"/>
        <w:right w:val="none" w:sz="0" w:space="0" w:color="auto"/>
      </w:divBdr>
    </w:div>
    <w:div w:id="451435376">
      <w:bodyDiv w:val="1"/>
      <w:marLeft w:val="0"/>
      <w:marRight w:val="0"/>
      <w:marTop w:val="0"/>
      <w:marBottom w:val="0"/>
      <w:divBdr>
        <w:top w:val="none" w:sz="0" w:space="0" w:color="auto"/>
        <w:left w:val="none" w:sz="0" w:space="0" w:color="auto"/>
        <w:bottom w:val="none" w:sz="0" w:space="0" w:color="auto"/>
        <w:right w:val="none" w:sz="0" w:space="0" w:color="auto"/>
      </w:divBdr>
      <w:divsChild>
        <w:div w:id="24720084">
          <w:marLeft w:val="480"/>
          <w:marRight w:val="0"/>
          <w:marTop w:val="0"/>
          <w:marBottom w:val="0"/>
          <w:divBdr>
            <w:top w:val="none" w:sz="0" w:space="0" w:color="auto"/>
            <w:left w:val="none" w:sz="0" w:space="0" w:color="auto"/>
            <w:bottom w:val="none" w:sz="0" w:space="0" w:color="auto"/>
            <w:right w:val="none" w:sz="0" w:space="0" w:color="auto"/>
          </w:divBdr>
        </w:div>
        <w:div w:id="116996244">
          <w:marLeft w:val="480"/>
          <w:marRight w:val="0"/>
          <w:marTop w:val="0"/>
          <w:marBottom w:val="0"/>
          <w:divBdr>
            <w:top w:val="none" w:sz="0" w:space="0" w:color="auto"/>
            <w:left w:val="none" w:sz="0" w:space="0" w:color="auto"/>
            <w:bottom w:val="none" w:sz="0" w:space="0" w:color="auto"/>
            <w:right w:val="none" w:sz="0" w:space="0" w:color="auto"/>
          </w:divBdr>
        </w:div>
        <w:div w:id="333537324">
          <w:marLeft w:val="480"/>
          <w:marRight w:val="0"/>
          <w:marTop w:val="0"/>
          <w:marBottom w:val="0"/>
          <w:divBdr>
            <w:top w:val="none" w:sz="0" w:space="0" w:color="auto"/>
            <w:left w:val="none" w:sz="0" w:space="0" w:color="auto"/>
            <w:bottom w:val="none" w:sz="0" w:space="0" w:color="auto"/>
            <w:right w:val="none" w:sz="0" w:space="0" w:color="auto"/>
          </w:divBdr>
        </w:div>
        <w:div w:id="372585952">
          <w:marLeft w:val="480"/>
          <w:marRight w:val="0"/>
          <w:marTop w:val="0"/>
          <w:marBottom w:val="0"/>
          <w:divBdr>
            <w:top w:val="none" w:sz="0" w:space="0" w:color="auto"/>
            <w:left w:val="none" w:sz="0" w:space="0" w:color="auto"/>
            <w:bottom w:val="none" w:sz="0" w:space="0" w:color="auto"/>
            <w:right w:val="none" w:sz="0" w:space="0" w:color="auto"/>
          </w:divBdr>
        </w:div>
        <w:div w:id="377709107">
          <w:marLeft w:val="480"/>
          <w:marRight w:val="0"/>
          <w:marTop w:val="0"/>
          <w:marBottom w:val="0"/>
          <w:divBdr>
            <w:top w:val="none" w:sz="0" w:space="0" w:color="auto"/>
            <w:left w:val="none" w:sz="0" w:space="0" w:color="auto"/>
            <w:bottom w:val="none" w:sz="0" w:space="0" w:color="auto"/>
            <w:right w:val="none" w:sz="0" w:space="0" w:color="auto"/>
          </w:divBdr>
        </w:div>
        <w:div w:id="392973294">
          <w:marLeft w:val="480"/>
          <w:marRight w:val="0"/>
          <w:marTop w:val="0"/>
          <w:marBottom w:val="0"/>
          <w:divBdr>
            <w:top w:val="none" w:sz="0" w:space="0" w:color="auto"/>
            <w:left w:val="none" w:sz="0" w:space="0" w:color="auto"/>
            <w:bottom w:val="none" w:sz="0" w:space="0" w:color="auto"/>
            <w:right w:val="none" w:sz="0" w:space="0" w:color="auto"/>
          </w:divBdr>
        </w:div>
        <w:div w:id="449595680">
          <w:marLeft w:val="480"/>
          <w:marRight w:val="0"/>
          <w:marTop w:val="0"/>
          <w:marBottom w:val="0"/>
          <w:divBdr>
            <w:top w:val="none" w:sz="0" w:space="0" w:color="auto"/>
            <w:left w:val="none" w:sz="0" w:space="0" w:color="auto"/>
            <w:bottom w:val="none" w:sz="0" w:space="0" w:color="auto"/>
            <w:right w:val="none" w:sz="0" w:space="0" w:color="auto"/>
          </w:divBdr>
        </w:div>
        <w:div w:id="469787706">
          <w:marLeft w:val="480"/>
          <w:marRight w:val="0"/>
          <w:marTop w:val="0"/>
          <w:marBottom w:val="0"/>
          <w:divBdr>
            <w:top w:val="none" w:sz="0" w:space="0" w:color="auto"/>
            <w:left w:val="none" w:sz="0" w:space="0" w:color="auto"/>
            <w:bottom w:val="none" w:sz="0" w:space="0" w:color="auto"/>
            <w:right w:val="none" w:sz="0" w:space="0" w:color="auto"/>
          </w:divBdr>
        </w:div>
        <w:div w:id="484511986">
          <w:marLeft w:val="480"/>
          <w:marRight w:val="0"/>
          <w:marTop w:val="0"/>
          <w:marBottom w:val="0"/>
          <w:divBdr>
            <w:top w:val="none" w:sz="0" w:space="0" w:color="auto"/>
            <w:left w:val="none" w:sz="0" w:space="0" w:color="auto"/>
            <w:bottom w:val="none" w:sz="0" w:space="0" w:color="auto"/>
            <w:right w:val="none" w:sz="0" w:space="0" w:color="auto"/>
          </w:divBdr>
        </w:div>
        <w:div w:id="498353002">
          <w:marLeft w:val="480"/>
          <w:marRight w:val="0"/>
          <w:marTop w:val="0"/>
          <w:marBottom w:val="0"/>
          <w:divBdr>
            <w:top w:val="none" w:sz="0" w:space="0" w:color="auto"/>
            <w:left w:val="none" w:sz="0" w:space="0" w:color="auto"/>
            <w:bottom w:val="none" w:sz="0" w:space="0" w:color="auto"/>
            <w:right w:val="none" w:sz="0" w:space="0" w:color="auto"/>
          </w:divBdr>
        </w:div>
        <w:div w:id="746147732">
          <w:marLeft w:val="480"/>
          <w:marRight w:val="0"/>
          <w:marTop w:val="0"/>
          <w:marBottom w:val="0"/>
          <w:divBdr>
            <w:top w:val="none" w:sz="0" w:space="0" w:color="auto"/>
            <w:left w:val="none" w:sz="0" w:space="0" w:color="auto"/>
            <w:bottom w:val="none" w:sz="0" w:space="0" w:color="auto"/>
            <w:right w:val="none" w:sz="0" w:space="0" w:color="auto"/>
          </w:divBdr>
        </w:div>
        <w:div w:id="1103497979">
          <w:marLeft w:val="480"/>
          <w:marRight w:val="0"/>
          <w:marTop w:val="0"/>
          <w:marBottom w:val="0"/>
          <w:divBdr>
            <w:top w:val="none" w:sz="0" w:space="0" w:color="auto"/>
            <w:left w:val="none" w:sz="0" w:space="0" w:color="auto"/>
            <w:bottom w:val="none" w:sz="0" w:space="0" w:color="auto"/>
            <w:right w:val="none" w:sz="0" w:space="0" w:color="auto"/>
          </w:divBdr>
        </w:div>
        <w:div w:id="1499154360">
          <w:marLeft w:val="480"/>
          <w:marRight w:val="0"/>
          <w:marTop w:val="0"/>
          <w:marBottom w:val="0"/>
          <w:divBdr>
            <w:top w:val="none" w:sz="0" w:space="0" w:color="auto"/>
            <w:left w:val="none" w:sz="0" w:space="0" w:color="auto"/>
            <w:bottom w:val="none" w:sz="0" w:space="0" w:color="auto"/>
            <w:right w:val="none" w:sz="0" w:space="0" w:color="auto"/>
          </w:divBdr>
        </w:div>
        <w:div w:id="1565408057">
          <w:marLeft w:val="480"/>
          <w:marRight w:val="0"/>
          <w:marTop w:val="0"/>
          <w:marBottom w:val="0"/>
          <w:divBdr>
            <w:top w:val="none" w:sz="0" w:space="0" w:color="auto"/>
            <w:left w:val="none" w:sz="0" w:space="0" w:color="auto"/>
            <w:bottom w:val="none" w:sz="0" w:space="0" w:color="auto"/>
            <w:right w:val="none" w:sz="0" w:space="0" w:color="auto"/>
          </w:divBdr>
        </w:div>
        <w:div w:id="1574241185">
          <w:marLeft w:val="480"/>
          <w:marRight w:val="0"/>
          <w:marTop w:val="0"/>
          <w:marBottom w:val="0"/>
          <w:divBdr>
            <w:top w:val="none" w:sz="0" w:space="0" w:color="auto"/>
            <w:left w:val="none" w:sz="0" w:space="0" w:color="auto"/>
            <w:bottom w:val="none" w:sz="0" w:space="0" w:color="auto"/>
            <w:right w:val="none" w:sz="0" w:space="0" w:color="auto"/>
          </w:divBdr>
        </w:div>
        <w:div w:id="1578200945">
          <w:marLeft w:val="480"/>
          <w:marRight w:val="0"/>
          <w:marTop w:val="0"/>
          <w:marBottom w:val="0"/>
          <w:divBdr>
            <w:top w:val="none" w:sz="0" w:space="0" w:color="auto"/>
            <w:left w:val="none" w:sz="0" w:space="0" w:color="auto"/>
            <w:bottom w:val="none" w:sz="0" w:space="0" w:color="auto"/>
            <w:right w:val="none" w:sz="0" w:space="0" w:color="auto"/>
          </w:divBdr>
        </w:div>
        <w:div w:id="1589969680">
          <w:marLeft w:val="480"/>
          <w:marRight w:val="0"/>
          <w:marTop w:val="0"/>
          <w:marBottom w:val="0"/>
          <w:divBdr>
            <w:top w:val="none" w:sz="0" w:space="0" w:color="auto"/>
            <w:left w:val="none" w:sz="0" w:space="0" w:color="auto"/>
            <w:bottom w:val="none" w:sz="0" w:space="0" w:color="auto"/>
            <w:right w:val="none" w:sz="0" w:space="0" w:color="auto"/>
          </w:divBdr>
        </w:div>
        <w:div w:id="1682318089">
          <w:marLeft w:val="480"/>
          <w:marRight w:val="0"/>
          <w:marTop w:val="0"/>
          <w:marBottom w:val="0"/>
          <w:divBdr>
            <w:top w:val="none" w:sz="0" w:space="0" w:color="auto"/>
            <w:left w:val="none" w:sz="0" w:space="0" w:color="auto"/>
            <w:bottom w:val="none" w:sz="0" w:space="0" w:color="auto"/>
            <w:right w:val="none" w:sz="0" w:space="0" w:color="auto"/>
          </w:divBdr>
        </w:div>
        <w:div w:id="1783963447">
          <w:marLeft w:val="480"/>
          <w:marRight w:val="0"/>
          <w:marTop w:val="0"/>
          <w:marBottom w:val="0"/>
          <w:divBdr>
            <w:top w:val="none" w:sz="0" w:space="0" w:color="auto"/>
            <w:left w:val="none" w:sz="0" w:space="0" w:color="auto"/>
            <w:bottom w:val="none" w:sz="0" w:space="0" w:color="auto"/>
            <w:right w:val="none" w:sz="0" w:space="0" w:color="auto"/>
          </w:divBdr>
        </w:div>
        <w:div w:id="1870683802">
          <w:marLeft w:val="480"/>
          <w:marRight w:val="0"/>
          <w:marTop w:val="0"/>
          <w:marBottom w:val="0"/>
          <w:divBdr>
            <w:top w:val="none" w:sz="0" w:space="0" w:color="auto"/>
            <w:left w:val="none" w:sz="0" w:space="0" w:color="auto"/>
            <w:bottom w:val="none" w:sz="0" w:space="0" w:color="auto"/>
            <w:right w:val="none" w:sz="0" w:space="0" w:color="auto"/>
          </w:divBdr>
        </w:div>
        <w:div w:id="1969121695">
          <w:marLeft w:val="480"/>
          <w:marRight w:val="0"/>
          <w:marTop w:val="0"/>
          <w:marBottom w:val="0"/>
          <w:divBdr>
            <w:top w:val="none" w:sz="0" w:space="0" w:color="auto"/>
            <w:left w:val="none" w:sz="0" w:space="0" w:color="auto"/>
            <w:bottom w:val="none" w:sz="0" w:space="0" w:color="auto"/>
            <w:right w:val="none" w:sz="0" w:space="0" w:color="auto"/>
          </w:divBdr>
        </w:div>
      </w:divsChild>
    </w:div>
    <w:div w:id="455493569">
      <w:bodyDiv w:val="1"/>
      <w:marLeft w:val="0"/>
      <w:marRight w:val="0"/>
      <w:marTop w:val="0"/>
      <w:marBottom w:val="0"/>
      <w:divBdr>
        <w:top w:val="none" w:sz="0" w:space="0" w:color="auto"/>
        <w:left w:val="none" w:sz="0" w:space="0" w:color="auto"/>
        <w:bottom w:val="none" w:sz="0" w:space="0" w:color="auto"/>
        <w:right w:val="none" w:sz="0" w:space="0" w:color="auto"/>
      </w:divBdr>
      <w:divsChild>
        <w:div w:id="476919606">
          <w:marLeft w:val="480"/>
          <w:marRight w:val="0"/>
          <w:marTop w:val="0"/>
          <w:marBottom w:val="0"/>
          <w:divBdr>
            <w:top w:val="none" w:sz="0" w:space="0" w:color="auto"/>
            <w:left w:val="none" w:sz="0" w:space="0" w:color="auto"/>
            <w:bottom w:val="none" w:sz="0" w:space="0" w:color="auto"/>
            <w:right w:val="none" w:sz="0" w:space="0" w:color="auto"/>
          </w:divBdr>
        </w:div>
        <w:div w:id="558901969">
          <w:marLeft w:val="480"/>
          <w:marRight w:val="0"/>
          <w:marTop w:val="0"/>
          <w:marBottom w:val="0"/>
          <w:divBdr>
            <w:top w:val="none" w:sz="0" w:space="0" w:color="auto"/>
            <w:left w:val="none" w:sz="0" w:space="0" w:color="auto"/>
            <w:bottom w:val="none" w:sz="0" w:space="0" w:color="auto"/>
            <w:right w:val="none" w:sz="0" w:space="0" w:color="auto"/>
          </w:divBdr>
        </w:div>
        <w:div w:id="858009725">
          <w:marLeft w:val="480"/>
          <w:marRight w:val="0"/>
          <w:marTop w:val="0"/>
          <w:marBottom w:val="0"/>
          <w:divBdr>
            <w:top w:val="none" w:sz="0" w:space="0" w:color="auto"/>
            <w:left w:val="none" w:sz="0" w:space="0" w:color="auto"/>
            <w:bottom w:val="none" w:sz="0" w:space="0" w:color="auto"/>
            <w:right w:val="none" w:sz="0" w:space="0" w:color="auto"/>
          </w:divBdr>
        </w:div>
        <w:div w:id="875240917">
          <w:marLeft w:val="480"/>
          <w:marRight w:val="0"/>
          <w:marTop w:val="0"/>
          <w:marBottom w:val="0"/>
          <w:divBdr>
            <w:top w:val="none" w:sz="0" w:space="0" w:color="auto"/>
            <w:left w:val="none" w:sz="0" w:space="0" w:color="auto"/>
            <w:bottom w:val="none" w:sz="0" w:space="0" w:color="auto"/>
            <w:right w:val="none" w:sz="0" w:space="0" w:color="auto"/>
          </w:divBdr>
        </w:div>
        <w:div w:id="1190220253">
          <w:marLeft w:val="480"/>
          <w:marRight w:val="0"/>
          <w:marTop w:val="0"/>
          <w:marBottom w:val="0"/>
          <w:divBdr>
            <w:top w:val="none" w:sz="0" w:space="0" w:color="auto"/>
            <w:left w:val="none" w:sz="0" w:space="0" w:color="auto"/>
            <w:bottom w:val="none" w:sz="0" w:space="0" w:color="auto"/>
            <w:right w:val="none" w:sz="0" w:space="0" w:color="auto"/>
          </w:divBdr>
        </w:div>
        <w:div w:id="1939673020">
          <w:marLeft w:val="480"/>
          <w:marRight w:val="0"/>
          <w:marTop w:val="0"/>
          <w:marBottom w:val="0"/>
          <w:divBdr>
            <w:top w:val="none" w:sz="0" w:space="0" w:color="auto"/>
            <w:left w:val="none" w:sz="0" w:space="0" w:color="auto"/>
            <w:bottom w:val="none" w:sz="0" w:space="0" w:color="auto"/>
            <w:right w:val="none" w:sz="0" w:space="0" w:color="auto"/>
          </w:divBdr>
        </w:div>
      </w:divsChild>
    </w:div>
    <w:div w:id="455680271">
      <w:bodyDiv w:val="1"/>
      <w:marLeft w:val="0"/>
      <w:marRight w:val="0"/>
      <w:marTop w:val="0"/>
      <w:marBottom w:val="0"/>
      <w:divBdr>
        <w:top w:val="none" w:sz="0" w:space="0" w:color="auto"/>
        <w:left w:val="none" w:sz="0" w:space="0" w:color="auto"/>
        <w:bottom w:val="none" w:sz="0" w:space="0" w:color="auto"/>
        <w:right w:val="none" w:sz="0" w:space="0" w:color="auto"/>
      </w:divBdr>
    </w:div>
    <w:div w:id="456877960">
      <w:bodyDiv w:val="1"/>
      <w:marLeft w:val="0"/>
      <w:marRight w:val="0"/>
      <w:marTop w:val="0"/>
      <w:marBottom w:val="0"/>
      <w:divBdr>
        <w:top w:val="none" w:sz="0" w:space="0" w:color="auto"/>
        <w:left w:val="none" w:sz="0" w:space="0" w:color="auto"/>
        <w:bottom w:val="none" w:sz="0" w:space="0" w:color="auto"/>
        <w:right w:val="none" w:sz="0" w:space="0" w:color="auto"/>
      </w:divBdr>
      <w:divsChild>
        <w:div w:id="183911220">
          <w:marLeft w:val="480"/>
          <w:marRight w:val="0"/>
          <w:marTop w:val="0"/>
          <w:marBottom w:val="0"/>
          <w:divBdr>
            <w:top w:val="none" w:sz="0" w:space="0" w:color="auto"/>
            <w:left w:val="none" w:sz="0" w:space="0" w:color="auto"/>
            <w:bottom w:val="none" w:sz="0" w:space="0" w:color="auto"/>
            <w:right w:val="none" w:sz="0" w:space="0" w:color="auto"/>
          </w:divBdr>
        </w:div>
        <w:div w:id="268971999">
          <w:marLeft w:val="480"/>
          <w:marRight w:val="0"/>
          <w:marTop w:val="0"/>
          <w:marBottom w:val="0"/>
          <w:divBdr>
            <w:top w:val="none" w:sz="0" w:space="0" w:color="auto"/>
            <w:left w:val="none" w:sz="0" w:space="0" w:color="auto"/>
            <w:bottom w:val="none" w:sz="0" w:space="0" w:color="auto"/>
            <w:right w:val="none" w:sz="0" w:space="0" w:color="auto"/>
          </w:divBdr>
        </w:div>
        <w:div w:id="328951045">
          <w:marLeft w:val="480"/>
          <w:marRight w:val="0"/>
          <w:marTop w:val="0"/>
          <w:marBottom w:val="0"/>
          <w:divBdr>
            <w:top w:val="none" w:sz="0" w:space="0" w:color="auto"/>
            <w:left w:val="none" w:sz="0" w:space="0" w:color="auto"/>
            <w:bottom w:val="none" w:sz="0" w:space="0" w:color="auto"/>
            <w:right w:val="none" w:sz="0" w:space="0" w:color="auto"/>
          </w:divBdr>
        </w:div>
        <w:div w:id="353239150">
          <w:marLeft w:val="480"/>
          <w:marRight w:val="0"/>
          <w:marTop w:val="0"/>
          <w:marBottom w:val="0"/>
          <w:divBdr>
            <w:top w:val="none" w:sz="0" w:space="0" w:color="auto"/>
            <w:left w:val="none" w:sz="0" w:space="0" w:color="auto"/>
            <w:bottom w:val="none" w:sz="0" w:space="0" w:color="auto"/>
            <w:right w:val="none" w:sz="0" w:space="0" w:color="auto"/>
          </w:divBdr>
        </w:div>
        <w:div w:id="604390466">
          <w:marLeft w:val="480"/>
          <w:marRight w:val="0"/>
          <w:marTop w:val="0"/>
          <w:marBottom w:val="0"/>
          <w:divBdr>
            <w:top w:val="none" w:sz="0" w:space="0" w:color="auto"/>
            <w:left w:val="none" w:sz="0" w:space="0" w:color="auto"/>
            <w:bottom w:val="none" w:sz="0" w:space="0" w:color="auto"/>
            <w:right w:val="none" w:sz="0" w:space="0" w:color="auto"/>
          </w:divBdr>
        </w:div>
        <w:div w:id="619066950">
          <w:marLeft w:val="480"/>
          <w:marRight w:val="0"/>
          <w:marTop w:val="0"/>
          <w:marBottom w:val="0"/>
          <w:divBdr>
            <w:top w:val="none" w:sz="0" w:space="0" w:color="auto"/>
            <w:left w:val="none" w:sz="0" w:space="0" w:color="auto"/>
            <w:bottom w:val="none" w:sz="0" w:space="0" w:color="auto"/>
            <w:right w:val="none" w:sz="0" w:space="0" w:color="auto"/>
          </w:divBdr>
        </w:div>
        <w:div w:id="712996723">
          <w:marLeft w:val="480"/>
          <w:marRight w:val="0"/>
          <w:marTop w:val="0"/>
          <w:marBottom w:val="0"/>
          <w:divBdr>
            <w:top w:val="none" w:sz="0" w:space="0" w:color="auto"/>
            <w:left w:val="none" w:sz="0" w:space="0" w:color="auto"/>
            <w:bottom w:val="none" w:sz="0" w:space="0" w:color="auto"/>
            <w:right w:val="none" w:sz="0" w:space="0" w:color="auto"/>
          </w:divBdr>
        </w:div>
        <w:div w:id="824473827">
          <w:marLeft w:val="480"/>
          <w:marRight w:val="0"/>
          <w:marTop w:val="0"/>
          <w:marBottom w:val="0"/>
          <w:divBdr>
            <w:top w:val="none" w:sz="0" w:space="0" w:color="auto"/>
            <w:left w:val="none" w:sz="0" w:space="0" w:color="auto"/>
            <w:bottom w:val="none" w:sz="0" w:space="0" w:color="auto"/>
            <w:right w:val="none" w:sz="0" w:space="0" w:color="auto"/>
          </w:divBdr>
        </w:div>
        <w:div w:id="984771913">
          <w:marLeft w:val="480"/>
          <w:marRight w:val="0"/>
          <w:marTop w:val="0"/>
          <w:marBottom w:val="0"/>
          <w:divBdr>
            <w:top w:val="none" w:sz="0" w:space="0" w:color="auto"/>
            <w:left w:val="none" w:sz="0" w:space="0" w:color="auto"/>
            <w:bottom w:val="none" w:sz="0" w:space="0" w:color="auto"/>
            <w:right w:val="none" w:sz="0" w:space="0" w:color="auto"/>
          </w:divBdr>
        </w:div>
        <w:div w:id="1025522890">
          <w:marLeft w:val="480"/>
          <w:marRight w:val="0"/>
          <w:marTop w:val="0"/>
          <w:marBottom w:val="0"/>
          <w:divBdr>
            <w:top w:val="none" w:sz="0" w:space="0" w:color="auto"/>
            <w:left w:val="none" w:sz="0" w:space="0" w:color="auto"/>
            <w:bottom w:val="none" w:sz="0" w:space="0" w:color="auto"/>
            <w:right w:val="none" w:sz="0" w:space="0" w:color="auto"/>
          </w:divBdr>
        </w:div>
        <w:div w:id="1082339625">
          <w:marLeft w:val="480"/>
          <w:marRight w:val="0"/>
          <w:marTop w:val="0"/>
          <w:marBottom w:val="0"/>
          <w:divBdr>
            <w:top w:val="none" w:sz="0" w:space="0" w:color="auto"/>
            <w:left w:val="none" w:sz="0" w:space="0" w:color="auto"/>
            <w:bottom w:val="none" w:sz="0" w:space="0" w:color="auto"/>
            <w:right w:val="none" w:sz="0" w:space="0" w:color="auto"/>
          </w:divBdr>
        </w:div>
        <w:div w:id="1277298313">
          <w:marLeft w:val="480"/>
          <w:marRight w:val="0"/>
          <w:marTop w:val="0"/>
          <w:marBottom w:val="0"/>
          <w:divBdr>
            <w:top w:val="none" w:sz="0" w:space="0" w:color="auto"/>
            <w:left w:val="none" w:sz="0" w:space="0" w:color="auto"/>
            <w:bottom w:val="none" w:sz="0" w:space="0" w:color="auto"/>
            <w:right w:val="none" w:sz="0" w:space="0" w:color="auto"/>
          </w:divBdr>
        </w:div>
        <w:div w:id="1322123825">
          <w:marLeft w:val="480"/>
          <w:marRight w:val="0"/>
          <w:marTop w:val="0"/>
          <w:marBottom w:val="0"/>
          <w:divBdr>
            <w:top w:val="none" w:sz="0" w:space="0" w:color="auto"/>
            <w:left w:val="none" w:sz="0" w:space="0" w:color="auto"/>
            <w:bottom w:val="none" w:sz="0" w:space="0" w:color="auto"/>
            <w:right w:val="none" w:sz="0" w:space="0" w:color="auto"/>
          </w:divBdr>
        </w:div>
        <w:div w:id="1376199743">
          <w:marLeft w:val="480"/>
          <w:marRight w:val="0"/>
          <w:marTop w:val="0"/>
          <w:marBottom w:val="0"/>
          <w:divBdr>
            <w:top w:val="none" w:sz="0" w:space="0" w:color="auto"/>
            <w:left w:val="none" w:sz="0" w:space="0" w:color="auto"/>
            <w:bottom w:val="none" w:sz="0" w:space="0" w:color="auto"/>
            <w:right w:val="none" w:sz="0" w:space="0" w:color="auto"/>
          </w:divBdr>
        </w:div>
      </w:divsChild>
    </w:div>
    <w:div w:id="461464000">
      <w:bodyDiv w:val="1"/>
      <w:marLeft w:val="0"/>
      <w:marRight w:val="0"/>
      <w:marTop w:val="0"/>
      <w:marBottom w:val="0"/>
      <w:divBdr>
        <w:top w:val="none" w:sz="0" w:space="0" w:color="auto"/>
        <w:left w:val="none" w:sz="0" w:space="0" w:color="auto"/>
        <w:bottom w:val="none" w:sz="0" w:space="0" w:color="auto"/>
        <w:right w:val="none" w:sz="0" w:space="0" w:color="auto"/>
      </w:divBdr>
    </w:div>
    <w:div w:id="465589117">
      <w:bodyDiv w:val="1"/>
      <w:marLeft w:val="0"/>
      <w:marRight w:val="0"/>
      <w:marTop w:val="0"/>
      <w:marBottom w:val="0"/>
      <w:divBdr>
        <w:top w:val="none" w:sz="0" w:space="0" w:color="auto"/>
        <w:left w:val="none" w:sz="0" w:space="0" w:color="auto"/>
        <w:bottom w:val="none" w:sz="0" w:space="0" w:color="auto"/>
        <w:right w:val="none" w:sz="0" w:space="0" w:color="auto"/>
      </w:divBdr>
    </w:div>
    <w:div w:id="469829765">
      <w:bodyDiv w:val="1"/>
      <w:marLeft w:val="0"/>
      <w:marRight w:val="0"/>
      <w:marTop w:val="0"/>
      <w:marBottom w:val="0"/>
      <w:divBdr>
        <w:top w:val="none" w:sz="0" w:space="0" w:color="auto"/>
        <w:left w:val="none" w:sz="0" w:space="0" w:color="auto"/>
        <w:bottom w:val="none" w:sz="0" w:space="0" w:color="auto"/>
        <w:right w:val="none" w:sz="0" w:space="0" w:color="auto"/>
      </w:divBdr>
    </w:div>
    <w:div w:id="471102067">
      <w:bodyDiv w:val="1"/>
      <w:marLeft w:val="0"/>
      <w:marRight w:val="0"/>
      <w:marTop w:val="0"/>
      <w:marBottom w:val="0"/>
      <w:divBdr>
        <w:top w:val="none" w:sz="0" w:space="0" w:color="auto"/>
        <w:left w:val="none" w:sz="0" w:space="0" w:color="auto"/>
        <w:bottom w:val="none" w:sz="0" w:space="0" w:color="auto"/>
        <w:right w:val="none" w:sz="0" w:space="0" w:color="auto"/>
      </w:divBdr>
    </w:div>
    <w:div w:id="471214161">
      <w:bodyDiv w:val="1"/>
      <w:marLeft w:val="0"/>
      <w:marRight w:val="0"/>
      <w:marTop w:val="0"/>
      <w:marBottom w:val="0"/>
      <w:divBdr>
        <w:top w:val="none" w:sz="0" w:space="0" w:color="auto"/>
        <w:left w:val="none" w:sz="0" w:space="0" w:color="auto"/>
        <w:bottom w:val="none" w:sz="0" w:space="0" w:color="auto"/>
        <w:right w:val="none" w:sz="0" w:space="0" w:color="auto"/>
      </w:divBdr>
    </w:div>
    <w:div w:id="485511774">
      <w:bodyDiv w:val="1"/>
      <w:marLeft w:val="0"/>
      <w:marRight w:val="0"/>
      <w:marTop w:val="0"/>
      <w:marBottom w:val="0"/>
      <w:divBdr>
        <w:top w:val="none" w:sz="0" w:space="0" w:color="auto"/>
        <w:left w:val="none" w:sz="0" w:space="0" w:color="auto"/>
        <w:bottom w:val="none" w:sz="0" w:space="0" w:color="auto"/>
        <w:right w:val="none" w:sz="0" w:space="0" w:color="auto"/>
      </w:divBdr>
    </w:div>
    <w:div w:id="494497391">
      <w:bodyDiv w:val="1"/>
      <w:marLeft w:val="0"/>
      <w:marRight w:val="0"/>
      <w:marTop w:val="0"/>
      <w:marBottom w:val="0"/>
      <w:divBdr>
        <w:top w:val="none" w:sz="0" w:space="0" w:color="auto"/>
        <w:left w:val="none" w:sz="0" w:space="0" w:color="auto"/>
        <w:bottom w:val="none" w:sz="0" w:space="0" w:color="auto"/>
        <w:right w:val="none" w:sz="0" w:space="0" w:color="auto"/>
      </w:divBdr>
    </w:div>
    <w:div w:id="495459323">
      <w:bodyDiv w:val="1"/>
      <w:marLeft w:val="0"/>
      <w:marRight w:val="0"/>
      <w:marTop w:val="0"/>
      <w:marBottom w:val="0"/>
      <w:divBdr>
        <w:top w:val="none" w:sz="0" w:space="0" w:color="auto"/>
        <w:left w:val="none" w:sz="0" w:space="0" w:color="auto"/>
        <w:bottom w:val="none" w:sz="0" w:space="0" w:color="auto"/>
        <w:right w:val="none" w:sz="0" w:space="0" w:color="auto"/>
      </w:divBdr>
    </w:div>
    <w:div w:id="498157286">
      <w:bodyDiv w:val="1"/>
      <w:marLeft w:val="0"/>
      <w:marRight w:val="0"/>
      <w:marTop w:val="0"/>
      <w:marBottom w:val="0"/>
      <w:divBdr>
        <w:top w:val="none" w:sz="0" w:space="0" w:color="auto"/>
        <w:left w:val="none" w:sz="0" w:space="0" w:color="auto"/>
        <w:bottom w:val="none" w:sz="0" w:space="0" w:color="auto"/>
        <w:right w:val="none" w:sz="0" w:space="0" w:color="auto"/>
      </w:divBdr>
      <w:divsChild>
        <w:div w:id="305474429">
          <w:marLeft w:val="480"/>
          <w:marRight w:val="0"/>
          <w:marTop w:val="0"/>
          <w:marBottom w:val="0"/>
          <w:divBdr>
            <w:top w:val="none" w:sz="0" w:space="0" w:color="auto"/>
            <w:left w:val="none" w:sz="0" w:space="0" w:color="auto"/>
            <w:bottom w:val="none" w:sz="0" w:space="0" w:color="auto"/>
            <w:right w:val="none" w:sz="0" w:space="0" w:color="auto"/>
          </w:divBdr>
        </w:div>
        <w:div w:id="338889594">
          <w:marLeft w:val="480"/>
          <w:marRight w:val="0"/>
          <w:marTop w:val="0"/>
          <w:marBottom w:val="0"/>
          <w:divBdr>
            <w:top w:val="none" w:sz="0" w:space="0" w:color="auto"/>
            <w:left w:val="none" w:sz="0" w:space="0" w:color="auto"/>
            <w:bottom w:val="none" w:sz="0" w:space="0" w:color="auto"/>
            <w:right w:val="none" w:sz="0" w:space="0" w:color="auto"/>
          </w:divBdr>
        </w:div>
        <w:div w:id="575627122">
          <w:marLeft w:val="480"/>
          <w:marRight w:val="0"/>
          <w:marTop w:val="0"/>
          <w:marBottom w:val="0"/>
          <w:divBdr>
            <w:top w:val="none" w:sz="0" w:space="0" w:color="auto"/>
            <w:left w:val="none" w:sz="0" w:space="0" w:color="auto"/>
            <w:bottom w:val="none" w:sz="0" w:space="0" w:color="auto"/>
            <w:right w:val="none" w:sz="0" w:space="0" w:color="auto"/>
          </w:divBdr>
        </w:div>
        <w:div w:id="612174169">
          <w:marLeft w:val="480"/>
          <w:marRight w:val="0"/>
          <w:marTop w:val="0"/>
          <w:marBottom w:val="0"/>
          <w:divBdr>
            <w:top w:val="none" w:sz="0" w:space="0" w:color="auto"/>
            <w:left w:val="none" w:sz="0" w:space="0" w:color="auto"/>
            <w:bottom w:val="none" w:sz="0" w:space="0" w:color="auto"/>
            <w:right w:val="none" w:sz="0" w:space="0" w:color="auto"/>
          </w:divBdr>
        </w:div>
        <w:div w:id="640353144">
          <w:marLeft w:val="480"/>
          <w:marRight w:val="0"/>
          <w:marTop w:val="0"/>
          <w:marBottom w:val="0"/>
          <w:divBdr>
            <w:top w:val="none" w:sz="0" w:space="0" w:color="auto"/>
            <w:left w:val="none" w:sz="0" w:space="0" w:color="auto"/>
            <w:bottom w:val="none" w:sz="0" w:space="0" w:color="auto"/>
            <w:right w:val="none" w:sz="0" w:space="0" w:color="auto"/>
          </w:divBdr>
        </w:div>
        <w:div w:id="1176268530">
          <w:marLeft w:val="480"/>
          <w:marRight w:val="0"/>
          <w:marTop w:val="0"/>
          <w:marBottom w:val="0"/>
          <w:divBdr>
            <w:top w:val="none" w:sz="0" w:space="0" w:color="auto"/>
            <w:left w:val="none" w:sz="0" w:space="0" w:color="auto"/>
            <w:bottom w:val="none" w:sz="0" w:space="0" w:color="auto"/>
            <w:right w:val="none" w:sz="0" w:space="0" w:color="auto"/>
          </w:divBdr>
        </w:div>
        <w:div w:id="1206722020">
          <w:marLeft w:val="480"/>
          <w:marRight w:val="0"/>
          <w:marTop w:val="0"/>
          <w:marBottom w:val="0"/>
          <w:divBdr>
            <w:top w:val="none" w:sz="0" w:space="0" w:color="auto"/>
            <w:left w:val="none" w:sz="0" w:space="0" w:color="auto"/>
            <w:bottom w:val="none" w:sz="0" w:space="0" w:color="auto"/>
            <w:right w:val="none" w:sz="0" w:space="0" w:color="auto"/>
          </w:divBdr>
        </w:div>
        <w:div w:id="1251155516">
          <w:marLeft w:val="480"/>
          <w:marRight w:val="0"/>
          <w:marTop w:val="0"/>
          <w:marBottom w:val="0"/>
          <w:divBdr>
            <w:top w:val="none" w:sz="0" w:space="0" w:color="auto"/>
            <w:left w:val="none" w:sz="0" w:space="0" w:color="auto"/>
            <w:bottom w:val="none" w:sz="0" w:space="0" w:color="auto"/>
            <w:right w:val="none" w:sz="0" w:space="0" w:color="auto"/>
          </w:divBdr>
        </w:div>
        <w:div w:id="1293713393">
          <w:marLeft w:val="480"/>
          <w:marRight w:val="0"/>
          <w:marTop w:val="0"/>
          <w:marBottom w:val="0"/>
          <w:divBdr>
            <w:top w:val="none" w:sz="0" w:space="0" w:color="auto"/>
            <w:left w:val="none" w:sz="0" w:space="0" w:color="auto"/>
            <w:bottom w:val="none" w:sz="0" w:space="0" w:color="auto"/>
            <w:right w:val="none" w:sz="0" w:space="0" w:color="auto"/>
          </w:divBdr>
        </w:div>
        <w:div w:id="1372068228">
          <w:marLeft w:val="480"/>
          <w:marRight w:val="0"/>
          <w:marTop w:val="0"/>
          <w:marBottom w:val="0"/>
          <w:divBdr>
            <w:top w:val="none" w:sz="0" w:space="0" w:color="auto"/>
            <w:left w:val="none" w:sz="0" w:space="0" w:color="auto"/>
            <w:bottom w:val="none" w:sz="0" w:space="0" w:color="auto"/>
            <w:right w:val="none" w:sz="0" w:space="0" w:color="auto"/>
          </w:divBdr>
        </w:div>
        <w:div w:id="1515218765">
          <w:marLeft w:val="480"/>
          <w:marRight w:val="0"/>
          <w:marTop w:val="0"/>
          <w:marBottom w:val="0"/>
          <w:divBdr>
            <w:top w:val="none" w:sz="0" w:space="0" w:color="auto"/>
            <w:left w:val="none" w:sz="0" w:space="0" w:color="auto"/>
            <w:bottom w:val="none" w:sz="0" w:space="0" w:color="auto"/>
            <w:right w:val="none" w:sz="0" w:space="0" w:color="auto"/>
          </w:divBdr>
        </w:div>
        <w:div w:id="1518960223">
          <w:marLeft w:val="480"/>
          <w:marRight w:val="0"/>
          <w:marTop w:val="0"/>
          <w:marBottom w:val="0"/>
          <w:divBdr>
            <w:top w:val="none" w:sz="0" w:space="0" w:color="auto"/>
            <w:left w:val="none" w:sz="0" w:space="0" w:color="auto"/>
            <w:bottom w:val="none" w:sz="0" w:space="0" w:color="auto"/>
            <w:right w:val="none" w:sz="0" w:space="0" w:color="auto"/>
          </w:divBdr>
        </w:div>
        <w:div w:id="1587226694">
          <w:marLeft w:val="480"/>
          <w:marRight w:val="0"/>
          <w:marTop w:val="0"/>
          <w:marBottom w:val="0"/>
          <w:divBdr>
            <w:top w:val="none" w:sz="0" w:space="0" w:color="auto"/>
            <w:left w:val="none" w:sz="0" w:space="0" w:color="auto"/>
            <w:bottom w:val="none" w:sz="0" w:space="0" w:color="auto"/>
            <w:right w:val="none" w:sz="0" w:space="0" w:color="auto"/>
          </w:divBdr>
        </w:div>
        <w:div w:id="1762094383">
          <w:marLeft w:val="480"/>
          <w:marRight w:val="0"/>
          <w:marTop w:val="0"/>
          <w:marBottom w:val="0"/>
          <w:divBdr>
            <w:top w:val="none" w:sz="0" w:space="0" w:color="auto"/>
            <w:left w:val="none" w:sz="0" w:space="0" w:color="auto"/>
            <w:bottom w:val="none" w:sz="0" w:space="0" w:color="auto"/>
            <w:right w:val="none" w:sz="0" w:space="0" w:color="auto"/>
          </w:divBdr>
        </w:div>
        <w:div w:id="1803381346">
          <w:marLeft w:val="480"/>
          <w:marRight w:val="0"/>
          <w:marTop w:val="0"/>
          <w:marBottom w:val="0"/>
          <w:divBdr>
            <w:top w:val="none" w:sz="0" w:space="0" w:color="auto"/>
            <w:left w:val="none" w:sz="0" w:space="0" w:color="auto"/>
            <w:bottom w:val="none" w:sz="0" w:space="0" w:color="auto"/>
            <w:right w:val="none" w:sz="0" w:space="0" w:color="auto"/>
          </w:divBdr>
        </w:div>
        <w:div w:id="2084637794">
          <w:marLeft w:val="480"/>
          <w:marRight w:val="0"/>
          <w:marTop w:val="0"/>
          <w:marBottom w:val="0"/>
          <w:divBdr>
            <w:top w:val="none" w:sz="0" w:space="0" w:color="auto"/>
            <w:left w:val="none" w:sz="0" w:space="0" w:color="auto"/>
            <w:bottom w:val="none" w:sz="0" w:space="0" w:color="auto"/>
            <w:right w:val="none" w:sz="0" w:space="0" w:color="auto"/>
          </w:divBdr>
        </w:div>
      </w:divsChild>
    </w:div>
    <w:div w:id="502669997">
      <w:bodyDiv w:val="1"/>
      <w:marLeft w:val="0"/>
      <w:marRight w:val="0"/>
      <w:marTop w:val="0"/>
      <w:marBottom w:val="0"/>
      <w:divBdr>
        <w:top w:val="none" w:sz="0" w:space="0" w:color="auto"/>
        <w:left w:val="none" w:sz="0" w:space="0" w:color="auto"/>
        <w:bottom w:val="none" w:sz="0" w:space="0" w:color="auto"/>
        <w:right w:val="none" w:sz="0" w:space="0" w:color="auto"/>
      </w:divBdr>
    </w:div>
    <w:div w:id="504712967">
      <w:bodyDiv w:val="1"/>
      <w:marLeft w:val="0"/>
      <w:marRight w:val="0"/>
      <w:marTop w:val="0"/>
      <w:marBottom w:val="0"/>
      <w:divBdr>
        <w:top w:val="none" w:sz="0" w:space="0" w:color="auto"/>
        <w:left w:val="none" w:sz="0" w:space="0" w:color="auto"/>
        <w:bottom w:val="none" w:sz="0" w:space="0" w:color="auto"/>
        <w:right w:val="none" w:sz="0" w:space="0" w:color="auto"/>
      </w:divBdr>
    </w:div>
    <w:div w:id="509568553">
      <w:bodyDiv w:val="1"/>
      <w:marLeft w:val="0"/>
      <w:marRight w:val="0"/>
      <w:marTop w:val="0"/>
      <w:marBottom w:val="0"/>
      <w:divBdr>
        <w:top w:val="none" w:sz="0" w:space="0" w:color="auto"/>
        <w:left w:val="none" w:sz="0" w:space="0" w:color="auto"/>
        <w:bottom w:val="none" w:sz="0" w:space="0" w:color="auto"/>
        <w:right w:val="none" w:sz="0" w:space="0" w:color="auto"/>
      </w:divBdr>
      <w:divsChild>
        <w:div w:id="1477837531">
          <w:marLeft w:val="480"/>
          <w:marRight w:val="0"/>
          <w:marTop w:val="0"/>
          <w:marBottom w:val="0"/>
          <w:divBdr>
            <w:top w:val="none" w:sz="0" w:space="0" w:color="auto"/>
            <w:left w:val="none" w:sz="0" w:space="0" w:color="auto"/>
            <w:bottom w:val="none" w:sz="0" w:space="0" w:color="auto"/>
            <w:right w:val="none" w:sz="0" w:space="0" w:color="auto"/>
          </w:divBdr>
        </w:div>
      </w:divsChild>
    </w:div>
    <w:div w:id="517162839">
      <w:bodyDiv w:val="1"/>
      <w:marLeft w:val="0"/>
      <w:marRight w:val="0"/>
      <w:marTop w:val="0"/>
      <w:marBottom w:val="0"/>
      <w:divBdr>
        <w:top w:val="none" w:sz="0" w:space="0" w:color="auto"/>
        <w:left w:val="none" w:sz="0" w:space="0" w:color="auto"/>
        <w:bottom w:val="none" w:sz="0" w:space="0" w:color="auto"/>
        <w:right w:val="none" w:sz="0" w:space="0" w:color="auto"/>
      </w:divBdr>
      <w:divsChild>
        <w:div w:id="390270700">
          <w:marLeft w:val="480"/>
          <w:marRight w:val="0"/>
          <w:marTop w:val="0"/>
          <w:marBottom w:val="0"/>
          <w:divBdr>
            <w:top w:val="none" w:sz="0" w:space="0" w:color="auto"/>
            <w:left w:val="none" w:sz="0" w:space="0" w:color="auto"/>
            <w:bottom w:val="none" w:sz="0" w:space="0" w:color="auto"/>
            <w:right w:val="none" w:sz="0" w:space="0" w:color="auto"/>
          </w:divBdr>
        </w:div>
        <w:div w:id="757677902">
          <w:marLeft w:val="480"/>
          <w:marRight w:val="0"/>
          <w:marTop w:val="0"/>
          <w:marBottom w:val="0"/>
          <w:divBdr>
            <w:top w:val="none" w:sz="0" w:space="0" w:color="auto"/>
            <w:left w:val="none" w:sz="0" w:space="0" w:color="auto"/>
            <w:bottom w:val="none" w:sz="0" w:space="0" w:color="auto"/>
            <w:right w:val="none" w:sz="0" w:space="0" w:color="auto"/>
          </w:divBdr>
        </w:div>
        <w:div w:id="913664370">
          <w:marLeft w:val="480"/>
          <w:marRight w:val="0"/>
          <w:marTop w:val="0"/>
          <w:marBottom w:val="0"/>
          <w:divBdr>
            <w:top w:val="none" w:sz="0" w:space="0" w:color="auto"/>
            <w:left w:val="none" w:sz="0" w:space="0" w:color="auto"/>
            <w:bottom w:val="none" w:sz="0" w:space="0" w:color="auto"/>
            <w:right w:val="none" w:sz="0" w:space="0" w:color="auto"/>
          </w:divBdr>
        </w:div>
        <w:div w:id="944386303">
          <w:marLeft w:val="480"/>
          <w:marRight w:val="0"/>
          <w:marTop w:val="0"/>
          <w:marBottom w:val="0"/>
          <w:divBdr>
            <w:top w:val="none" w:sz="0" w:space="0" w:color="auto"/>
            <w:left w:val="none" w:sz="0" w:space="0" w:color="auto"/>
            <w:bottom w:val="none" w:sz="0" w:space="0" w:color="auto"/>
            <w:right w:val="none" w:sz="0" w:space="0" w:color="auto"/>
          </w:divBdr>
        </w:div>
        <w:div w:id="1115711396">
          <w:marLeft w:val="480"/>
          <w:marRight w:val="0"/>
          <w:marTop w:val="0"/>
          <w:marBottom w:val="0"/>
          <w:divBdr>
            <w:top w:val="none" w:sz="0" w:space="0" w:color="auto"/>
            <w:left w:val="none" w:sz="0" w:space="0" w:color="auto"/>
            <w:bottom w:val="none" w:sz="0" w:space="0" w:color="auto"/>
            <w:right w:val="none" w:sz="0" w:space="0" w:color="auto"/>
          </w:divBdr>
        </w:div>
        <w:div w:id="1469011220">
          <w:marLeft w:val="480"/>
          <w:marRight w:val="0"/>
          <w:marTop w:val="0"/>
          <w:marBottom w:val="0"/>
          <w:divBdr>
            <w:top w:val="none" w:sz="0" w:space="0" w:color="auto"/>
            <w:left w:val="none" w:sz="0" w:space="0" w:color="auto"/>
            <w:bottom w:val="none" w:sz="0" w:space="0" w:color="auto"/>
            <w:right w:val="none" w:sz="0" w:space="0" w:color="auto"/>
          </w:divBdr>
        </w:div>
        <w:div w:id="1607344197">
          <w:marLeft w:val="480"/>
          <w:marRight w:val="0"/>
          <w:marTop w:val="0"/>
          <w:marBottom w:val="0"/>
          <w:divBdr>
            <w:top w:val="none" w:sz="0" w:space="0" w:color="auto"/>
            <w:left w:val="none" w:sz="0" w:space="0" w:color="auto"/>
            <w:bottom w:val="none" w:sz="0" w:space="0" w:color="auto"/>
            <w:right w:val="none" w:sz="0" w:space="0" w:color="auto"/>
          </w:divBdr>
        </w:div>
        <w:div w:id="2005935865">
          <w:marLeft w:val="480"/>
          <w:marRight w:val="0"/>
          <w:marTop w:val="0"/>
          <w:marBottom w:val="0"/>
          <w:divBdr>
            <w:top w:val="none" w:sz="0" w:space="0" w:color="auto"/>
            <w:left w:val="none" w:sz="0" w:space="0" w:color="auto"/>
            <w:bottom w:val="none" w:sz="0" w:space="0" w:color="auto"/>
            <w:right w:val="none" w:sz="0" w:space="0" w:color="auto"/>
          </w:divBdr>
        </w:div>
        <w:div w:id="2077581951">
          <w:marLeft w:val="480"/>
          <w:marRight w:val="0"/>
          <w:marTop w:val="0"/>
          <w:marBottom w:val="0"/>
          <w:divBdr>
            <w:top w:val="none" w:sz="0" w:space="0" w:color="auto"/>
            <w:left w:val="none" w:sz="0" w:space="0" w:color="auto"/>
            <w:bottom w:val="none" w:sz="0" w:space="0" w:color="auto"/>
            <w:right w:val="none" w:sz="0" w:space="0" w:color="auto"/>
          </w:divBdr>
        </w:div>
        <w:div w:id="2082559064">
          <w:marLeft w:val="480"/>
          <w:marRight w:val="0"/>
          <w:marTop w:val="0"/>
          <w:marBottom w:val="0"/>
          <w:divBdr>
            <w:top w:val="none" w:sz="0" w:space="0" w:color="auto"/>
            <w:left w:val="none" w:sz="0" w:space="0" w:color="auto"/>
            <w:bottom w:val="none" w:sz="0" w:space="0" w:color="auto"/>
            <w:right w:val="none" w:sz="0" w:space="0" w:color="auto"/>
          </w:divBdr>
        </w:div>
        <w:div w:id="2100056703">
          <w:marLeft w:val="480"/>
          <w:marRight w:val="0"/>
          <w:marTop w:val="0"/>
          <w:marBottom w:val="0"/>
          <w:divBdr>
            <w:top w:val="none" w:sz="0" w:space="0" w:color="auto"/>
            <w:left w:val="none" w:sz="0" w:space="0" w:color="auto"/>
            <w:bottom w:val="none" w:sz="0" w:space="0" w:color="auto"/>
            <w:right w:val="none" w:sz="0" w:space="0" w:color="auto"/>
          </w:divBdr>
        </w:div>
        <w:div w:id="2129352277">
          <w:marLeft w:val="480"/>
          <w:marRight w:val="0"/>
          <w:marTop w:val="0"/>
          <w:marBottom w:val="0"/>
          <w:divBdr>
            <w:top w:val="none" w:sz="0" w:space="0" w:color="auto"/>
            <w:left w:val="none" w:sz="0" w:space="0" w:color="auto"/>
            <w:bottom w:val="none" w:sz="0" w:space="0" w:color="auto"/>
            <w:right w:val="none" w:sz="0" w:space="0" w:color="auto"/>
          </w:divBdr>
        </w:div>
      </w:divsChild>
    </w:div>
    <w:div w:id="517353172">
      <w:bodyDiv w:val="1"/>
      <w:marLeft w:val="0"/>
      <w:marRight w:val="0"/>
      <w:marTop w:val="0"/>
      <w:marBottom w:val="0"/>
      <w:divBdr>
        <w:top w:val="none" w:sz="0" w:space="0" w:color="auto"/>
        <w:left w:val="none" w:sz="0" w:space="0" w:color="auto"/>
        <w:bottom w:val="none" w:sz="0" w:space="0" w:color="auto"/>
        <w:right w:val="none" w:sz="0" w:space="0" w:color="auto"/>
      </w:divBdr>
    </w:div>
    <w:div w:id="523327768">
      <w:bodyDiv w:val="1"/>
      <w:marLeft w:val="0"/>
      <w:marRight w:val="0"/>
      <w:marTop w:val="0"/>
      <w:marBottom w:val="0"/>
      <w:divBdr>
        <w:top w:val="none" w:sz="0" w:space="0" w:color="auto"/>
        <w:left w:val="none" w:sz="0" w:space="0" w:color="auto"/>
        <w:bottom w:val="none" w:sz="0" w:space="0" w:color="auto"/>
        <w:right w:val="none" w:sz="0" w:space="0" w:color="auto"/>
      </w:divBdr>
      <w:divsChild>
        <w:div w:id="70273510">
          <w:marLeft w:val="480"/>
          <w:marRight w:val="0"/>
          <w:marTop w:val="0"/>
          <w:marBottom w:val="0"/>
          <w:divBdr>
            <w:top w:val="none" w:sz="0" w:space="0" w:color="auto"/>
            <w:left w:val="none" w:sz="0" w:space="0" w:color="auto"/>
            <w:bottom w:val="none" w:sz="0" w:space="0" w:color="auto"/>
            <w:right w:val="none" w:sz="0" w:space="0" w:color="auto"/>
          </w:divBdr>
        </w:div>
        <w:div w:id="72970017">
          <w:marLeft w:val="480"/>
          <w:marRight w:val="0"/>
          <w:marTop w:val="0"/>
          <w:marBottom w:val="0"/>
          <w:divBdr>
            <w:top w:val="none" w:sz="0" w:space="0" w:color="auto"/>
            <w:left w:val="none" w:sz="0" w:space="0" w:color="auto"/>
            <w:bottom w:val="none" w:sz="0" w:space="0" w:color="auto"/>
            <w:right w:val="none" w:sz="0" w:space="0" w:color="auto"/>
          </w:divBdr>
        </w:div>
        <w:div w:id="97875470">
          <w:marLeft w:val="480"/>
          <w:marRight w:val="0"/>
          <w:marTop w:val="0"/>
          <w:marBottom w:val="0"/>
          <w:divBdr>
            <w:top w:val="none" w:sz="0" w:space="0" w:color="auto"/>
            <w:left w:val="none" w:sz="0" w:space="0" w:color="auto"/>
            <w:bottom w:val="none" w:sz="0" w:space="0" w:color="auto"/>
            <w:right w:val="none" w:sz="0" w:space="0" w:color="auto"/>
          </w:divBdr>
        </w:div>
        <w:div w:id="105736632">
          <w:marLeft w:val="480"/>
          <w:marRight w:val="0"/>
          <w:marTop w:val="0"/>
          <w:marBottom w:val="0"/>
          <w:divBdr>
            <w:top w:val="none" w:sz="0" w:space="0" w:color="auto"/>
            <w:left w:val="none" w:sz="0" w:space="0" w:color="auto"/>
            <w:bottom w:val="none" w:sz="0" w:space="0" w:color="auto"/>
            <w:right w:val="none" w:sz="0" w:space="0" w:color="auto"/>
          </w:divBdr>
        </w:div>
        <w:div w:id="225993635">
          <w:marLeft w:val="480"/>
          <w:marRight w:val="0"/>
          <w:marTop w:val="0"/>
          <w:marBottom w:val="0"/>
          <w:divBdr>
            <w:top w:val="none" w:sz="0" w:space="0" w:color="auto"/>
            <w:left w:val="none" w:sz="0" w:space="0" w:color="auto"/>
            <w:bottom w:val="none" w:sz="0" w:space="0" w:color="auto"/>
            <w:right w:val="none" w:sz="0" w:space="0" w:color="auto"/>
          </w:divBdr>
        </w:div>
        <w:div w:id="360205351">
          <w:marLeft w:val="480"/>
          <w:marRight w:val="0"/>
          <w:marTop w:val="0"/>
          <w:marBottom w:val="0"/>
          <w:divBdr>
            <w:top w:val="none" w:sz="0" w:space="0" w:color="auto"/>
            <w:left w:val="none" w:sz="0" w:space="0" w:color="auto"/>
            <w:bottom w:val="none" w:sz="0" w:space="0" w:color="auto"/>
            <w:right w:val="none" w:sz="0" w:space="0" w:color="auto"/>
          </w:divBdr>
        </w:div>
        <w:div w:id="493028363">
          <w:marLeft w:val="480"/>
          <w:marRight w:val="0"/>
          <w:marTop w:val="0"/>
          <w:marBottom w:val="0"/>
          <w:divBdr>
            <w:top w:val="none" w:sz="0" w:space="0" w:color="auto"/>
            <w:left w:val="none" w:sz="0" w:space="0" w:color="auto"/>
            <w:bottom w:val="none" w:sz="0" w:space="0" w:color="auto"/>
            <w:right w:val="none" w:sz="0" w:space="0" w:color="auto"/>
          </w:divBdr>
        </w:div>
        <w:div w:id="741827486">
          <w:marLeft w:val="480"/>
          <w:marRight w:val="0"/>
          <w:marTop w:val="0"/>
          <w:marBottom w:val="0"/>
          <w:divBdr>
            <w:top w:val="none" w:sz="0" w:space="0" w:color="auto"/>
            <w:left w:val="none" w:sz="0" w:space="0" w:color="auto"/>
            <w:bottom w:val="none" w:sz="0" w:space="0" w:color="auto"/>
            <w:right w:val="none" w:sz="0" w:space="0" w:color="auto"/>
          </w:divBdr>
        </w:div>
        <w:div w:id="1101149320">
          <w:marLeft w:val="480"/>
          <w:marRight w:val="0"/>
          <w:marTop w:val="0"/>
          <w:marBottom w:val="0"/>
          <w:divBdr>
            <w:top w:val="none" w:sz="0" w:space="0" w:color="auto"/>
            <w:left w:val="none" w:sz="0" w:space="0" w:color="auto"/>
            <w:bottom w:val="none" w:sz="0" w:space="0" w:color="auto"/>
            <w:right w:val="none" w:sz="0" w:space="0" w:color="auto"/>
          </w:divBdr>
        </w:div>
        <w:div w:id="1453285682">
          <w:marLeft w:val="480"/>
          <w:marRight w:val="0"/>
          <w:marTop w:val="0"/>
          <w:marBottom w:val="0"/>
          <w:divBdr>
            <w:top w:val="none" w:sz="0" w:space="0" w:color="auto"/>
            <w:left w:val="none" w:sz="0" w:space="0" w:color="auto"/>
            <w:bottom w:val="none" w:sz="0" w:space="0" w:color="auto"/>
            <w:right w:val="none" w:sz="0" w:space="0" w:color="auto"/>
          </w:divBdr>
        </w:div>
        <w:div w:id="1694266826">
          <w:marLeft w:val="480"/>
          <w:marRight w:val="0"/>
          <w:marTop w:val="0"/>
          <w:marBottom w:val="0"/>
          <w:divBdr>
            <w:top w:val="none" w:sz="0" w:space="0" w:color="auto"/>
            <w:left w:val="none" w:sz="0" w:space="0" w:color="auto"/>
            <w:bottom w:val="none" w:sz="0" w:space="0" w:color="auto"/>
            <w:right w:val="none" w:sz="0" w:space="0" w:color="auto"/>
          </w:divBdr>
        </w:div>
        <w:div w:id="1727800976">
          <w:marLeft w:val="480"/>
          <w:marRight w:val="0"/>
          <w:marTop w:val="0"/>
          <w:marBottom w:val="0"/>
          <w:divBdr>
            <w:top w:val="none" w:sz="0" w:space="0" w:color="auto"/>
            <w:left w:val="none" w:sz="0" w:space="0" w:color="auto"/>
            <w:bottom w:val="none" w:sz="0" w:space="0" w:color="auto"/>
            <w:right w:val="none" w:sz="0" w:space="0" w:color="auto"/>
          </w:divBdr>
        </w:div>
        <w:div w:id="1810393966">
          <w:marLeft w:val="480"/>
          <w:marRight w:val="0"/>
          <w:marTop w:val="0"/>
          <w:marBottom w:val="0"/>
          <w:divBdr>
            <w:top w:val="none" w:sz="0" w:space="0" w:color="auto"/>
            <w:left w:val="none" w:sz="0" w:space="0" w:color="auto"/>
            <w:bottom w:val="none" w:sz="0" w:space="0" w:color="auto"/>
            <w:right w:val="none" w:sz="0" w:space="0" w:color="auto"/>
          </w:divBdr>
        </w:div>
        <w:div w:id="1816752213">
          <w:marLeft w:val="480"/>
          <w:marRight w:val="0"/>
          <w:marTop w:val="0"/>
          <w:marBottom w:val="0"/>
          <w:divBdr>
            <w:top w:val="none" w:sz="0" w:space="0" w:color="auto"/>
            <w:left w:val="none" w:sz="0" w:space="0" w:color="auto"/>
            <w:bottom w:val="none" w:sz="0" w:space="0" w:color="auto"/>
            <w:right w:val="none" w:sz="0" w:space="0" w:color="auto"/>
          </w:divBdr>
        </w:div>
        <w:div w:id="2053380628">
          <w:marLeft w:val="480"/>
          <w:marRight w:val="0"/>
          <w:marTop w:val="0"/>
          <w:marBottom w:val="0"/>
          <w:divBdr>
            <w:top w:val="none" w:sz="0" w:space="0" w:color="auto"/>
            <w:left w:val="none" w:sz="0" w:space="0" w:color="auto"/>
            <w:bottom w:val="none" w:sz="0" w:space="0" w:color="auto"/>
            <w:right w:val="none" w:sz="0" w:space="0" w:color="auto"/>
          </w:divBdr>
        </w:div>
        <w:div w:id="2074353982">
          <w:marLeft w:val="480"/>
          <w:marRight w:val="0"/>
          <w:marTop w:val="0"/>
          <w:marBottom w:val="0"/>
          <w:divBdr>
            <w:top w:val="none" w:sz="0" w:space="0" w:color="auto"/>
            <w:left w:val="none" w:sz="0" w:space="0" w:color="auto"/>
            <w:bottom w:val="none" w:sz="0" w:space="0" w:color="auto"/>
            <w:right w:val="none" w:sz="0" w:space="0" w:color="auto"/>
          </w:divBdr>
        </w:div>
        <w:div w:id="2136676554">
          <w:marLeft w:val="480"/>
          <w:marRight w:val="0"/>
          <w:marTop w:val="0"/>
          <w:marBottom w:val="0"/>
          <w:divBdr>
            <w:top w:val="none" w:sz="0" w:space="0" w:color="auto"/>
            <w:left w:val="none" w:sz="0" w:space="0" w:color="auto"/>
            <w:bottom w:val="none" w:sz="0" w:space="0" w:color="auto"/>
            <w:right w:val="none" w:sz="0" w:space="0" w:color="auto"/>
          </w:divBdr>
        </w:div>
      </w:divsChild>
    </w:div>
    <w:div w:id="527331602">
      <w:bodyDiv w:val="1"/>
      <w:marLeft w:val="0"/>
      <w:marRight w:val="0"/>
      <w:marTop w:val="0"/>
      <w:marBottom w:val="0"/>
      <w:divBdr>
        <w:top w:val="none" w:sz="0" w:space="0" w:color="auto"/>
        <w:left w:val="none" w:sz="0" w:space="0" w:color="auto"/>
        <w:bottom w:val="none" w:sz="0" w:space="0" w:color="auto"/>
        <w:right w:val="none" w:sz="0" w:space="0" w:color="auto"/>
      </w:divBdr>
    </w:div>
    <w:div w:id="531965320">
      <w:bodyDiv w:val="1"/>
      <w:marLeft w:val="0"/>
      <w:marRight w:val="0"/>
      <w:marTop w:val="0"/>
      <w:marBottom w:val="0"/>
      <w:divBdr>
        <w:top w:val="none" w:sz="0" w:space="0" w:color="auto"/>
        <w:left w:val="none" w:sz="0" w:space="0" w:color="auto"/>
        <w:bottom w:val="none" w:sz="0" w:space="0" w:color="auto"/>
        <w:right w:val="none" w:sz="0" w:space="0" w:color="auto"/>
      </w:divBdr>
      <w:divsChild>
        <w:div w:id="22943012">
          <w:marLeft w:val="480"/>
          <w:marRight w:val="0"/>
          <w:marTop w:val="0"/>
          <w:marBottom w:val="0"/>
          <w:divBdr>
            <w:top w:val="none" w:sz="0" w:space="0" w:color="auto"/>
            <w:left w:val="none" w:sz="0" w:space="0" w:color="auto"/>
            <w:bottom w:val="none" w:sz="0" w:space="0" w:color="auto"/>
            <w:right w:val="none" w:sz="0" w:space="0" w:color="auto"/>
          </w:divBdr>
        </w:div>
        <w:div w:id="566110394">
          <w:marLeft w:val="480"/>
          <w:marRight w:val="0"/>
          <w:marTop w:val="0"/>
          <w:marBottom w:val="0"/>
          <w:divBdr>
            <w:top w:val="none" w:sz="0" w:space="0" w:color="auto"/>
            <w:left w:val="none" w:sz="0" w:space="0" w:color="auto"/>
            <w:bottom w:val="none" w:sz="0" w:space="0" w:color="auto"/>
            <w:right w:val="none" w:sz="0" w:space="0" w:color="auto"/>
          </w:divBdr>
        </w:div>
        <w:div w:id="613174835">
          <w:marLeft w:val="480"/>
          <w:marRight w:val="0"/>
          <w:marTop w:val="0"/>
          <w:marBottom w:val="0"/>
          <w:divBdr>
            <w:top w:val="none" w:sz="0" w:space="0" w:color="auto"/>
            <w:left w:val="none" w:sz="0" w:space="0" w:color="auto"/>
            <w:bottom w:val="none" w:sz="0" w:space="0" w:color="auto"/>
            <w:right w:val="none" w:sz="0" w:space="0" w:color="auto"/>
          </w:divBdr>
        </w:div>
        <w:div w:id="721439090">
          <w:marLeft w:val="480"/>
          <w:marRight w:val="0"/>
          <w:marTop w:val="0"/>
          <w:marBottom w:val="0"/>
          <w:divBdr>
            <w:top w:val="none" w:sz="0" w:space="0" w:color="auto"/>
            <w:left w:val="none" w:sz="0" w:space="0" w:color="auto"/>
            <w:bottom w:val="none" w:sz="0" w:space="0" w:color="auto"/>
            <w:right w:val="none" w:sz="0" w:space="0" w:color="auto"/>
          </w:divBdr>
        </w:div>
        <w:div w:id="773981508">
          <w:marLeft w:val="480"/>
          <w:marRight w:val="0"/>
          <w:marTop w:val="0"/>
          <w:marBottom w:val="0"/>
          <w:divBdr>
            <w:top w:val="none" w:sz="0" w:space="0" w:color="auto"/>
            <w:left w:val="none" w:sz="0" w:space="0" w:color="auto"/>
            <w:bottom w:val="none" w:sz="0" w:space="0" w:color="auto"/>
            <w:right w:val="none" w:sz="0" w:space="0" w:color="auto"/>
          </w:divBdr>
        </w:div>
        <w:div w:id="784009123">
          <w:marLeft w:val="480"/>
          <w:marRight w:val="0"/>
          <w:marTop w:val="0"/>
          <w:marBottom w:val="0"/>
          <w:divBdr>
            <w:top w:val="none" w:sz="0" w:space="0" w:color="auto"/>
            <w:left w:val="none" w:sz="0" w:space="0" w:color="auto"/>
            <w:bottom w:val="none" w:sz="0" w:space="0" w:color="auto"/>
            <w:right w:val="none" w:sz="0" w:space="0" w:color="auto"/>
          </w:divBdr>
        </w:div>
        <w:div w:id="986714154">
          <w:marLeft w:val="480"/>
          <w:marRight w:val="0"/>
          <w:marTop w:val="0"/>
          <w:marBottom w:val="0"/>
          <w:divBdr>
            <w:top w:val="none" w:sz="0" w:space="0" w:color="auto"/>
            <w:left w:val="none" w:sz="0" w:space="0" w:color="auto"/>
            <w:bottom w:val="none" w:sz="0" w:space="0" w:color="auto"/>
            <w:right w:val="none" w:sz="0" w:space="0" w:color="auto"/>
          </w:divBdr>
        </w:div>
        <w:div w:id="1705138083">
          <w:marLeft w:val="480"/>
          <w:marRight w:val="0"/>
          <w:marTop w:val="0"/>
          <w:marBottom w:val="0"/>
          <w:divBdr>
            <w:top w:val="none" w:sz="0" w:space="0" w:color="auto"/>
            <w:left w:val="none" w:sz="0" w:space="0" w:color="auto"/>
            <w:bottom w:val="none" w:sz="0" w:space="0" w:color="auto"/>
            <w:right w:val="none" w:sz="0" w:space="0" w:color="auto"/>
          </w:divBdr>
        </w:div>
        <w:div w:id="1933271318">
          <w:marLeft w:val="480"/>
          <w:marRight w:val="0"/>
          <w:marTop w:val="0"/>
          <w:marBottom w:val="0"/>
          <w:divBdr>
            <w:top w:val="none" w:sz="0" w:space="0" w:color="auto"/>
            <w:left w:val="none" w:sz="0" w:space="0" w:color="auto"/>
            <w:bottom w:val="none" w:sz="0" w:space="0" w:color="auto"/>
            <w:right w:val="none" w:sz="0" w:space="0" w:color="auto"/>
          </w:divBdr>
        </w:div>
        <w:div w:id="2061901216">
          <w:marLeft w:val="480"/>
          <w:marRight w:val="0"/>
          <w:marTop w:val="0"/>
          <w:marBottom w:val="0"/>
          <w:divBdr>
            <w:top w:val="none" w:sz="0" w:space="0" w:color="auto"/>
            <w:left w:val="none" w:sz="0" w:space="0" w:color="auto"/>
            <w:bottom w:val="none" w:sz="0" w:space="0" w:color="auto"/>
            <w:right w:val="none" w:sz="0" w:space="0" w:color="auto"/>
          </w:divBdr>
        </w:div>
        <w:div w:id="2102868286">
          <w:marLeft w:val="480"/>
          <w:marRight w:val="0"/>
          <w:marTop w:val="0"/>
          <w:marBottom w:val="0"/>
          <w:divBdr>
            <w:top w:val="none" w:sz="0" w:space="0" w:color="auto"/>
            <w:left w:val="none" w:sz="0" w:space="0" w:color="auto"/>
            <w:bottom w:val="none" w:sz="0" w:space="0" w:color="auto"/>
            <w:right w:val="none" w:sz="0" w:space="0" w:color="auto"/>
          </w:divBdr>
        </w:div>
      </w:divsChild>
    </w:div>
    <w:div w:id="539976471">
      <w:bodyDiv w:val="1"/>
      <w:marLeft w:val="0"/>
      <w:marRight w:val="0"/>
      <w:marTop w:val="0"/>
      <w:marBottom w:val="0"/>
      <w:divBdr>
        <w:top w:val="none" w:sz="0" w:space="0" w:color="auto"/>
        <w:left w:val="none" w:sz="0" w:space="0" w:color="auto"/>
        <w:bottom w:val="none" w:sz="0" w:space="0" w:color="auto"/>
        <w:right w:val="none" w:sz="0" w:space="0" w:color="auto"/>
      </w:divBdr>
    </w:div>
    <w:div w:id="543754665">
      <w:bodyDiv w:val="1"/>
      <w:marLeft w:val="0"/>
      <w:marRight w:val="0"/>
      <w:marTop w:val="0"/>
      <w:marBottom w:val="0"/>
      <w:divBdr>
        <w:top w:val="none" w:sz="0" w:space="0" w:color="auto"/>
        <w:left w:val="none" w:sz="0" w:space="0" w:color="auto"/>
        <w:bottom w:val="none" w:sz="0" w:space="0" w:color="auto"/>
        <w:right w:val="none" w:sz="0" w:space="0" w:color="auto"/>
      </w:divBdr>
      <w:divsChild>
        <w:div w:id="7102698">
          <w:marLeft w:val="480"/>
          <w:marRight w:val="0"/>
          <w:marTop w:val="0"/>
          <w:marBottom w:val="0"/>
          <w:divBdr>
            <w:top w:val="none" w:sz="0" w:space="0" w:color="auto"/>
            <w:left w:val="none" w:sz="0" w:space="0" w:color="auto"/>
            <w:bottom w:val="none" w:sz="0" w:space="0" w:color="auto"/>
            <w:right w:val="none" w:sz="0" w:space="0" w:color="auto"/>
          </w:divBdr>
        </w:div>
        <w:div w:id="219243717">
          <w:marLeft w:val="480"/>
          <w:marRight w:val="0"/>
          <w:marTop w:val="0"/>
          <w:marBottom w:val="0"/>
          <w:divBdr>
            <w:top w:val="none" w:sz="0" w:space="0" w:color="auto"/>
            <w:left w:val="none" w:sz="0" w:space="0" w:color="auto"/>
            <w:bottom w:val="none" w:sz="0" w:space="0" w:color="auto"/>
            <w:right w:val="none" w:sz="0" w:space="0" w:color="auto"/>
          </w:divBdr>
        </w:div>
        <w:div w:id="385763832">
          <w:marLeft w:val="480"/>
          <w:marRight w:val="0"/>
          <w:marTop w:val="0"/>
          <w:marBottom w:val="0"/>
          <w:divBdr>
            <w:top w:val="none" w:sz="0" w:space="0" w:color="auto"/>
            <w:left w:val="none" w:sz="0" w:space="0" w:color="auto"/>
            <w:bottom w:val="none" w:sz="0" w:space="0" w:color="auto"/>
            <w:right w:val="none" w:sz="0" w:space="0" w:color="auto"/>
          </w:divBdr>
        </w:div>
        <w:div w:id="417797627">
          <w:marLeft w:val="480"/>
          <w:marRight w:val="0"/>
          <w:marTop w:val="0"/>
          <w:marBottom w:val="0"/>
          <w:divBdr>
            <w:top w:val="none" w:sz="0" w:space="0" w:color="auto"/>
            <w:left w:val="none" w:sz="0" w:space="0" w:color="auto"/>
            <w:bottom w:val="none" w:sz="0" w:space="0" w:color="auto"/>
            <w:right w:val="none" w:sz="0" w:space="0" w:color="auto"/>
          </w:divBdr>
        </w:div>
        <w:div w:id="522059783">
          <w:marLeft w:val="480"/>
          <w:marRight w:val="0"/>
          <w:marTop w:val="0"/>
          <w:marBottom w:val="0"/>
          <w:divBdr>
            <w:top w:val="none" w:sz="0" w:space="0" w:color="auto"/>
            <w:left w:val="none" w:sz="0" w:space="0" w:color="auto"/>
            <w:bottom w:val="none" w:sz="0" w:space="0" w:color="auto"/>
            <w:right w:val="none" w:sz="0" w:space="0" w:color="auto"/>
          </w:divBdr>
        </w:div>
        <w:div w:id="651494177">
          <w:marLeft w:val="480"/>
          <w:marRight w:val="0"/>
          <w:marTop w:val="0"/>
          <w:marBottom w:val="0"/>
          <w:divBdr>
            <w:top w:val="none" w:sz="0" w:space="0" w:color="auto"/>
            <w:left w:val="none" w:sz="0" w:space="0" w:color="auto"/>
            <w:bottom w:val="none" w:sz="0" w:space="0" w:color="auto"/>
            <w:right w:val="none" w:sz="0" w:space="0" w:color="auto"/>
          </w:divBdr>
        </w:div>
        <w:div w:id="762145462">
          <w:marLeft w:val="480"/>
          <w:marRight w:val="0"/>
          <w:marTop w:val="0"/>
          <w:marBottom w:val="0"/>
          <w:divBdr>
            <w:top w:val="none" w:sz="0" w:space="0" w:color="auto"/>
            <w:left w:val="none" w:sz="0" w:space="0" w:color="auto"/>
            <w:bottom w:val="none" w:sz="0" w:space="0" w:color="auto"/>
            <w:right w:val="none" w:sz="0" w:space="0" w:color="auto"/>
          </w:divBdr>
        </w:div>
        <w:div w:id="845948521">
          <w:marLeft w:val="480"/>
          <w:marRight w:val="0"/>
          <w:marTop w:val="0"/>
          <w:marBottom w:val="0"/>
          <w:divBdr>
            <w:top w:val="none" w:sz="0" w:space="0" w:color="auto"/>
            <w:left w:val="none" w:sz="0" w:space="0" w:color="auto"/>
            <w:bottom w:val="none" w:sz="0" w:space="0" w:color="auto"/>
            <w:right w:val="none" w:sz="0" w:space="0" w:color="auto"/>
          </w:divBdr>
        </w:div>
        <w:div w:id="851186764">
          <w:marLeft w:val="480"/>
          <w:marRight w:val="0"/>
          <w:marTop w:val="0"/>
          <w:marBottom w:val="0"/>
          <w:divBdr>
            <w:top w:val="none" w:sz="0" w:space="0" w:color="auto"/>
            <w:left w:val="none" w:sz="0" w:space="0" w:color="auto"/>
            <w:bottom w:val="none" w:sz="0" w:space="0" w:color="auto"/>
            <w:right w:val="none" w:sz="0" w:space="0" w:color="auto"/>
          </w:divBdr>
        </w:div>
        <w:div w:id="898631066">
          <w:marLeft w:val="480"/>
          <w:marRight w:val="0"/>
          <w:marTop w:val="0"/>
          <w:marBottom w:val="0"/>
          <w:divBdr>
            <w:top w:val="none" w:sz="0" w:space="0" w:color="auto"/>
            <w:left w:val="none" w:sz="0" w:space="0" w:color="auto"/>
            <w:bottom w:val="none" w:sz="0" w:space="0" w:color="auto"/>
            <w:right w:val="none" w:sz="0" w:space="0" w:color="auto"/>
          </w:divBdr>
        </w:div>
        <w:div w:id="960647398">
          <w:marLeft w:val="480"/>
          <w:marRight w:val="0"/>
          <w:marTop w:val="0"/>
          <w:marBottom w:val="0"/>
          <w:divBdr>
            <w:top w:val="none" w:sz="0" w:space="0" w:color="auto"/>
            <w:left w:val="none" w:sz="0" w:space="0" w:color="auto"/>
            <w:bottom w:val="none" w:sz="0" w:space="0" w:color="auto"/>
            <w:right w:val="none" w:sz="0" w:space="0" w:color="auto"/>
          </w:divBdr>
        </w:div>
        <w:div w:id="1010568930">
          <w:marLeft w:val="480"/>
          <w:marRight w:val="0"/>
          <w:marTop w:val="0"/>
          <w:marBottom w:val="0"/>
          <w:divBdr>
            <w:top w:val="none" w:sz="0" w:space="0" w:color="auto"/>
            <w:left w:val="none" w:sz="0" w:space="0" w:color="auto"/>
            <w:bottom w:val="none" w:sz="0" w:space="0" w:color="auto"/>
            <w:right w:val="none" w:sz="0" w:space="0" w:color="auto"/>
          </w:divBdr>
        </w:div>
        <w:div w:id="1071199242">
          <w:marLeft w:val="480"/>
          <w:marRight w:val="0"/>
          <w:marTop w:val="0"/>
          <w:marBottom w:val="0"/>
          <w:divBdr>
            <w:top w:val="none" w:sz="0" w:space="0" w:color="auto"/>
            <w:left w:val="none" w:sz="0" w:space="0" w:color="auto"/>
            <w:bottom w:val="none" w:sz="0" w:space="0" w:color="auto"/>
            <w:right w:val="none" w:sz="0" w:space="0" w:color="auto"/>
          </w:divBdr>
        </w:div>
        <w:div w:id="1201632428">
          <w:marLeft w:val="480"/>
          <w:marRight w:val="0"/>
          <w:marTop w:val="0"/>
          <w:marBottom w:val="0"/>
          <w:divBdr>
            <w:top w:val="none" w:sz="0" w:space="0" w:color="auto"/>
            <w:left w:val="none" w:sz="0" w:space="0" w:color="auto"/>
            <w:bottom w:val="none" w:sz="0" w:space="0" w:color="auto"/>
            <w:right w:val="none" w:sz="0" w:space="0" w:color="auto"/>
          </w:divBdr>
        </w:div>
        <w:div w:id="1503735162">
          <w:marLeft w:val="480"/>
          <w:marRight w:val="0"/>
          <w:marTop w:val="0"/>
          <w:marBottom w:val="0"/>
          <w:divBdr>
            <w:top w:val="none" w:sz="0" w:space="0" w:color="auto"/>
            <w:left w:val="none" w:sz="0" w:space="0" w:color="auto"/>
            <w:bottom w:val="none" w:sz="0" w:space="0" w:color="auto"/>
            <w:right w:val="none" w:sz="0" w:space="0" w:color="auto"/>
          </w:divBdr>
        </w:div>
        <w:div w:id="1520001920">
          <w:marLeft w:val="480"/>
          <w:marRight w:val="0"/>
          <w:marTop w:val="0"/>
          <w:marBottom w:val="0"/>
          <w:divBdr>
            <w:top w:val="none" w:sz="0" w:space="0" w:color="auto"/>
            <w:left w:val="none" w:sz="0" w:space="0" w:color="auto"/>
            <w:bottom w:val="none" w:sz="0" w:space="0" w:color="auto"/>
            <w:right w:val="none" w:sz="0" w:space="0" w:color="auto"/>
          </w:divBdr>
        </w:div>
        <w:div w:id="1601718333">
          <w:marLeft w:val="480"/>
          <w:marRight w:val="0"/>
          <w:marTop w:val="0"/>
          <w:marBottom w:val="0"/>
          <w:divBdr>
            <w:top w:val="none" w:sz="0" w:space="0" w:color="auto"/>
            <w:left w:val="none" w:sz="0" w:space="0" w:color="auto"/>
            <w:bottom w:val="none" w:sz="0" w:space="0" w:color="auto"/>
            <w:right w:val="none" w:sz="0" w:space="0" w:color="auto"/>
          </w:divBdr>
        </w:div>
        <w:div w:id="1765683588">
          <w:marLeft w:val="480"/>
          <w:marRight w:val="0"/>
          <w:marTop w:val="0"/>
          <w:marBottom w:val="0"/>
          <w:divBdr>
            <w:top w:val="none" w:sz="0" w:space="0" w:color="auto"/>
            <w:left w:val="none" w:sz="0" w:space="0" w:color="auto"/>
            <w:bottom w:val="none" w:sz="0" w:space="0" w:color="auto"/>
            <w:right w:val="none" w:sz="0" w:space="0" w:color="auto"/>
          </w:divBdr>
        </w:div>
        <w:div w:id="1935816179">
          <w:marLeft w:val="480"/>
          <w:marRight w:val="0"/>
          <w:marTop w:val="0"/>
          <w:marBottom w:val="0"/>
          <w:divBdr>
            <w:top w:val="none" w:sz="0" w:space="0" w:color="auto"/>
            <w:left w:val="none" w:sz="0" w:space="0" w:color="auto"/>
            <w:bottom w:val="none" w:sz="0" w:space="0" w:color="auto"/>
            <w:right w:val="none" w:sz="0" w:space="0" w:color="auto"/>
          </w:divBdr>
        </w:div>
        <w:div w:id="1967814683">
          <w:marLeft w:val="480"/>
          <w:marRight w:val="0"/>
          <w:marTop w:val="0"/>
          <w:marBottom w:val="0"/>
          <w:divBdr>
            <w:top w:val="none" w:sz="0" w:space="0" w:color="auto"/>
            <w:left w:val="none" w:sz="0" w:space="0" w:color="auto"/>
            <w:bottom w:val="none" w:sz="0" w:space="0" w:color="auto"/>
            <w:right w:val="none" w:sz="0" w:space="0" w:color="auto"/>
          </w:divBdr>
        </w:div>
        <w:div w:id="1975791967">
          <w:marLeft w:val="480"/>
          <w:marRight w:val="0"/>
          <w:marTop w:val="0"/>
          <w:marBottom w:val="0"/>
          <w:divBdr>
            <w:top w:val="none" w:sz="0" w:space="0" w:color="auto"/>
            <w:left w:val="none" w:sz="0" w:space="0" w:color="auto"/>
            <w:bottom w:val="none" w:sz="0" w:space="0" w:color="auto"/>
            <w:right w:val="none" w:sz="0" w:space="0" w:color="auto"/>
          </w:divBdr>
        </w:div>
      </w:divsChild>
    </w:div>
    <w:div w:id="548954879">
      <w:bodyDiv w:val="1"/>
      <w:marLeft w:val="0"/>
      <w:marRight w:val="0"/>
      <w:marTop w:val="0"/>
      <w:marBottom w:val="0"/>
      <w:divBdr>
        <w:top w:val="none" w:sz="0" w:space="0" w:color="auto"/>
        <w:left w:val="none" w:sz="0" w:space="0" w:color="auto"/>
        <w:bottom w:val="none" w:sz="0" w:space="0" w:color="auto"/>
        <w:right w:val="none" w:sz="0" w:space="0" w:color="auto"/>
      </w:divBdr>
    </w:div>
    <w:div w:id="559442690">
      <w:bodyDiv w:val="1"/>
      <w:marLeft w:val="0"/>
      <w:marRight w:val="0"/>
      <w:marTop w:val="0"/>
      <w:marBottom w:val="0"/>
      <w:divBdr>
        <w:top w:val="none" w:sz="0" w:space="0" w:color="auto"/>
        <w:left w:val="none" w:sz="0" w:space="0" w:color="auto"/>
        <w:bottom w:val="none" w:sz="0" w:space="0" w:color="auto"/>
        <w:right w:val="none" w:sz="0" w:space="0" w:color="auto"/>
      </w:divBdr>
    </w:div>
    <w:div w:id="560093575">
      <w:bodyDiv w:val="1"/>
      <w:marLeft w:val="0"/>
      <w:marRight w:val="0"/>
      <w:marTop w:val="0"/>
      <w:marBottom w:val="0"/>
      <w:divBdr>
        <w:top w:val="none" w:sz="0" w:space="0" w:color="auto"/>
        <w:left w:val="none" w:sz="0" w:space="0" w:color="auto"/>
        <w:bottom w:val="none" w:sz="0" w:space="0" w:color="auto"/>
        <w:right w:val="none" w:sz="0" w:space="0" w:color="auto"/>
      </w:divBdr>
      <w:divsChild>
        <w:div w:id="188959437">
          <w:marLeft w:val="480"/>
          <w:marRight w:val="0"/>
          <w:marTop w:val="0"/>
          <w:marBottom w:val="0"/>
          <w:divBdr>
            <w:top w:val="none" w:sz="0" w:space="0" w:color="auto"/>
            <w:left w:val="none" w:sz="0" w:space="0" w:color="auto"/>
            <w:bottom w:val="none" w:sz="0" w:space="0" w:color="auto"/>
            <w:right w:val="none" w:sz="0" w:space="0" w:color="auto"/>
          </w:divBdr>
        </w:div>
        <w:div w:id="200244631">
          <w:marLeft w:val="480"/>
          <w:marRight w:val="0"/>
          <w:marTop w:val="0"/>
          <w:marBottom w:val="0"/>
          <w:divBdr>
            <w:top w:val="none" w:sz="0" w:space="0" w:color="auto"/>
            <w:left w:val="none" w:sz="0" w:space="0" w:color="auto"/>
            <w:bottom w:val="none" w:sz="0" w:space="0" w:color="auto"/>
            <w:right w:val="none" w:sz="0" w:space="0" w:color="auto"/>
          </w:divBdr>
        </w:div>
        <w:div w:id="329791704">
          <w:marLeft w:val="480"/>
          <w:marRight w:val="0"/>
          <w:marTop w:val="0"/>
          <w:marBottom w:val="0"/>
          <w:divBdr>
            <w:top w:val="none" w:sz="0" w:space="0" w:color="auto"/>
            <w:left w:val="none" w:sz="0" w:space="0" w:color="auto"/>
            <w:bottom w:val="none" w:sz="0" w:space="0" w:color="auto"/>
            <w:right w:val="none" w:sz="0" w:space="0" w:color="auto"/>
          </w:divBdr>
        </w:div>
        <w:div w:id="376979217">
          <w:marLeft w:val="480"/>
          <w:marRight w:val="0"/>
          <w:marTop w:val="0"/>
          <w:marBottom w:val="0"/>
          <w:divBdr>
            <w:top w:val="none" w:sz="0" w:space="0" w:color="auto"/>
            <w:left w:val="none" w:sz="0" w:space="0" w:color="auto"/>
            <w:bottom w:val="none" w:sz="0" w:space="0" w:color="auto"/>
            <w:right w:val="none" w:sz="0" w:space="0" w:color="auto"/>
          </w:divBdr>
        </w:div>
        <w:div w:id="617637332">
          <w:marLeft w:val="480"/>
          <w:marRight w:val="0"/>
          <w:marTop w:val="0"/>
          <w:marBottom w:val="0"/>
          <w:divBdr>
            <w:top w:val="none" w:sz="0" w:space="0" w:color="auto"/>
            <w:left w:val="none" w:sz="0" w:space="0" w:color="auto"/>
            <w:bottom w:val="none" w:sz="0" w:space="0" w:color="auto"/>
            <w:right w:val="none" w:sz="0" w:space="0" w:color="auto"/>
          </w:divBdr>
        </w:div>
        <w:div w:id="619383947">
          <w:marLeft w:val="480"/>
          <w:marRight w:val="0"/>
          <w:marTop w:val="0"/>
          <w:marBottom w:val="0"/>
          <w:divBdr>
            <w:top w:val="none" w:sz="0" w:space="0" w:color="auto"/>
            <w:left w:val="none" w:sz="0" w:space="0" w:color="auto"/>
            <w:bottom w:val="none" w:sz="0" w:space="0" w:color="auto"/>
            <w:right w:val="none" w:sz="0" w:space="0" w:color="auto"/>
          </w:divBdr>
        </w:div>
        <w:div w:id="685252507">
          <w:marLeft w:val="480"/>
          <w:marRight w:val="0"/>
          <w:marTop w:val="0"/>
          <w:marBottom w:val="0"/>
          <w:divBdr>
            <w:top w:val="none" w:sz="0" w:space="0" w:color="auto"/>
            <w:left w:val="none" w:sz="0" w:space="0" w:color="auto"/>
            <w:bottom w:val="none" w:sz="0" w:space="0" w:color="auto"/>
            <w:right w:val="none" w:sz="0" w:space="0" w:color="auto"/>
          </w:divBdr>
        </w:div>
        <w:div w:id="691808816">
          <w:marLeft w:val="480"/>
          <w:marRight w:val="0"/>
          <w:marTop w:val="0"/>
          <w:marBottom w:val="0"/>
          <w:divBdr>
            <w:top w:val="none" w:sz="0" w:space="0" w:color="auto"/>
            <w:left w:val="none" w:sz="0" w:space="0" w:color="auto"/>
            <w:bottom w:val="none" w:sz="0" w:space="0" w:color="auto"/>
            <w:right w:val="none" w:sz="0" w:space="0" w:color="auto"/>
          </w:divBdr>
        </w:div>
        <w:div w:id="719862265">
          <w:marLeft w:val="480"/>
          <w:marRight w:val="0"/>
          <w:marTop w:val="0"/>
          <w:marBottom w:val="0"/>
          <w:divBdr>
            <w:top w:val="none" w:sz="0" w:space="0" w:color="auto"/>
            <w:left w:val="none" w:sz="0" w:space="0" w:color="auto"/>
            <w:bottom w:val="none" w:sz="0" w:space="0" w:color="auto"/>
            <w:right w:val="none" w:sz="0" w:space="0" w:color="auto"/>
          </w:divBdr>
        </w:div>
        <w:div w:id="769859135">
          <w:marLeft w:val="480"/>
          <w:marRight w:val="0"/>
          <w:marTop w:val="0"/>
          <w:marBottom w:val="0"/>
          <w:divBdr>
            <w:top w:val="none" w:sz="0" w:space="0" w:color="auto"/>
            <w:left w:val="none" w:sz="0" w:space="0" w:color="auto"/>
            <w:bottom w:val="none" w:sz="0" w:space="0" w:color="auto"/>
            <w:right w:val="none" w:sz="0" w:space="0" w:color="auto"/>
          </w:divBdr>
        </w:div>
        <w:div w:id="863330064">
          <w:marLeft w:val="480"/>
          <w:marRight w:val="0"/>
          <w:marTop w:val="0"/>
          <w:marBottom w:val="0"/>
          <w:divBdr>
            <w:top w:val="none" w:sz="0" w:space="0" w:color="auto"/>
            <w:left w:val="none" w:sz="0" w:space="0" w:color="auto"/>
            <w:bottom w:val="none" w:sz="0" w:space="0" w:color="auto"/>
            <w:right w:val="none" w:sz="0" w:space="0" w:color="auto"/>
          </w:divBdr>
        </w:div>
        <w:div w:id="926423211">
          <w:marLeft w:val="480"/>
          <w:marRight w:val="0"/>
          <w:marTop w:val="0"/>
          <w:marBottom w:val="0"/>
          <w:divBdr>
            <w:top w:val="none" w:sz="0" w:space="0" w:color="auto"/>
            <w:left w:val="none" w:sz="0" w:space="0" w:color="auto"/>
            <w:bottom w:val="none" w:sz="0" w:space="0" w:color="auto"/>
            <w:right w:val="none" w:sz="0" w:space="0" w:color="auto"/>
          </w:divBdr>
        </w:div>
        <w:div w:id="1156607545">
          <w:marLeft w:val="480"/>
          <w:marRight w:val="0"/>
          <w:marTop w:val="0"/>
          <w:marBottom w:val="0"/>
          <w:divBdr>
            <w:top w:val="none" w:sz="0" w:space="0" w:color="auto"/>
            <w:left w:val="none" w:sz="0" w:space="0" w:color="auto"/>
            <w:bottom w:val="none" w:sz="0" w:space="0" w:color="auto"/>
            <w:right w:val="none" w:sz="0" w:space="0" w:color="auto"/>
          </w:divBdr>
        </w:div>
        <w:div w:id="1403987968">
          <w:marLeft w:val="480"/>
          <w:marRight w:val="0"/>
          <w:marTop w:val="0"/>
          <w:marBottom w:val="0"/>
          <w:divBdr>
            <w:top w:val="none" w:sz="0" w:space="0" w:color="auto"/>
            <w:left w:val="none" w:sz="0" w:space="0" w:color="auto"/>
            <w:bottom w:val="none" w:sz="0" w:space="0" w:color="auto"/>
            <w:right w:val="none" w:sz="0" w:space="0" w:color="auto"/>
          </w:divBdr>
        </w:div>
        <w:div w:id="1420910508">
          <w:marLeft w:val="480"/>
          <w:marRight w:val="0"/>
          <w:marTop w:val="0"/>
          <w:marBottom w:val="0"/>
          <w:divBdr>
            <w:top w:val="none" w:sz="0" w:space="0" w:color="auto"/>
            <w:left w:val="none" w:sz="0" w:space="0" w:color="auto"/>
            <w:bottom w:val="none" w:sz="0" w:space="0" w:color="auto"/>
            <w:right w:val="none" w:sz="0" w:space="0" w:color="auto"/>
          </w:divBdr>
        </w:div>
        <w:div w:id="1445464110">
          <w:marLeft w:val="480"/>
          <w:marRight w:val="0"/>
          <w:marTop w:val="0"/>
          <w:marBottom w:val="0"/>
          <w:divBdr>
            <w:top w:val="none" w:sz="0" w:space="0" w:color="auto"/>
            <w:left w:val="none" w:sz="0" w:space="0" w:color="auto"/>
            <w:bottom w:val="none" w:sz="0" w:space="0" w:color="auto"/>
            <w:right w:val="none" w:sz="0" w:space="0" w:color="auto"/>
          </w:divBdr>
        </w:div>
        <w:div w:id="1689258300">
          <w:marLeft w:val="480"/>
          <w:marRight w:val="0"/>
          <w:marTop w:val="0"/>
          <w:marBottom w:val="0"/>
          <w:divBdr>
            <w:top w:val="none" w:sz="0" w:space="0" w:color="auto"/>
            <w:left w:val="none" w:sz="0" w:space="0" w:color="auto"/>
            <w:bottom w:val="none" w:sz="0" w:space="0" w:color="auto"/>
            <w:right w:val="none" w:sz="0" w:space="0" w:color="auto"/>
          </w:divBdr>
        </w:div>
        <w:div w:id="2006012604">
          <w:marLeft w:val="480"/>
          <w:marRight w:val="0"/>
          <w:marTop w:val="0"/>
          <w:marBottom w:val="0"/>
          <w:divBdr>
            <w:top w:val="none" w:sz="0" w:space="0" w:color="auto"/>
            <w:left w:val="none" w:sz="0" w:space="0" w:color="auto"/>
            <w:bottom w:val="none" w:sz="0" w:space="0" w:color="auto"/>
            <w:right w:val="none" w:sz="0" w:space="0" w:color="auto"/>
          </w:divBdr>
        </w:div>
        <w:div w:id="2044089202">
          <w:marLeft w:val="480"/>
          <w:marRight w:val="0"/>
          <w:marTop w:val="0"/>
          <w:marBottom w:val="0"/>
          <w:divBdr>
            <w:top w:val="none" w:sz="0" w:space="0" w:color="auto"/>
            <w:left w:val="none" w:sz="0" w:space="0" w:color="auto"/>
            <w:bottom w:val="none" w:sz="0" w:space="0" w:color="auto"/>
            <w:right w:val="none" w:sz="0" w:space="0" w:color="auto"/>
          </w:divBdr>
        </w:div>
        <w:div w:id="2084833210">
          <w:marLeft w:val="480"/>
          <w:marRight w:val="0"/>
          <w:marTop w:val="0"/>
          <w:marBottom w:val="0"/>
          <w:divBdr>
            <w:top w:val="none" w:sz="0" w:space="0" w:color="auto"/>
            <w:left w:val="none" w:sz="0" w:space="0" w:color="auto"/>
            <w:bottom w:val="none" w:sz="0" w:space="0" w:color="auto"/>
            <w:right w:val="none" w:sz="0" w:space="0" w:color="auto"/>
          </w:divBdr>
        </w:div>
        <w:div w:id="2090737417">
          <w:marLeft w:val="480"/>
          <w:marRight w:val="0"/>
          <w:marTop w:val="0"/>
          <w:marBottom w:val="0"/>
          <w:divBdr>
            <w:top w:val="none" w:sz="0" w:space="0" w:color="auto"/>
            <w:left w:val="none" w:sz="0" w:space="0" w:color="auto"/>
            <w:bottom w:val="none" w:sz="0" w:space="0" w:color="auto"/>
            <w:right w:val="none" w:sz="0" w:space="0" w:color="auto"/>
          </w:divBdr>
        </w:div>
      </w:divsChild>
    </w:div>
    <w:div w:id="562639630">
      <w:bodyDiv w:val="1"/>
      <w:marLeft w:val="0"/>
      <w:marRight w:val="0"/>
      <w:marTop w:val="0"/>
      <w:marBottom w:val="0"/>
      <w:divBdr>
        <w:top w:val="none" w:sz="0" w:space="0" w:color="auto"/>
        <w:left w:val="none" w:sz="0" w:space="0" w:color="auto"/>
        <w:bottom w:val="none" w:sz="0" w:space="0" w:color="auto"/>
        <w:right w:val="none" w:sz="0" w:space="0" w:color="auto"/>
      </w:divBdr>
    </w:div>
    <w:div w:id="570430004">
      <w:bodyDiv w:val="1"/>
      <w:marLeft w:val="0"/>
      <w:marRight w:val="0"/>
      <w:marTop w:val="0"/>
      <w:marBottom w:val="0"/>
      <w:divBdr>
        <w:top w:val="none" w:sz="0" w:space="0" w:color="auto"/>
        <w:left w:val="none" w:sz="0" w:space="0" w:color="auto"/>
        <w:bottom w:val="none" w:sz="0" w:space="0" w:color="auto"/>
        <w:right w:val="none" w:sz="0" w:space="0" w:color="auto"/>
      </w:divBdr>
      <w:divsChild>
        <w:div w:id="1957251763">
          <w:marLeft w:val="480"/>
          <w:marRight w:val="0"/>
          <w:marTop w:val="0"/>
          <w:marBottom w:val="0"/>
          <w:divBdr>
            <w:top w:val="none" w:sz="0" w:space="0" w:color="auto"/>
            <w:left w:val="none" w:sz="0" w:space="0" w:color="auto"/>
            <w:bottom w:val="none" w:sz="0" w:space="0" w:color="auto"/>
            <w:right w:val="none" w:sz="0" w:space="0" w:color="auto"/>
          </w:divBdr>
        </w:div>
        <w:div w:id="485515763">
          <w:marLeft w:val="480"/>
          <w:marRight w:val="0"/>
          <w:marTop w:val="0"/>
          <w:marBottom w:val="0"/>
          <w:divBdr>
            <w:top w:val="none" w:sz="0" w:space="0" w:color="auto"/>
            <w:left w:val="none" w:sz="0" w:space="0" w:color="auto"/>
            <w:bottom w:val="none" w:sz="0" w:space="0" w:color="auto"/>
            <w:right w:val="none" w:sz="0" w:space="0" w:color="auto"/>
          </w:divBdr>
        </w:div>
        <w:div w:id="283535863">
          <w:marLeft w:val="480"/>
          <w:marRight w:val="0"/>
          <w:marTop w:val="0"/>
          <w:marBottom w:val="0"/>
          <w:divBdr>
            <w:top w:val="none" w:sz="0" w:space="0" w:color="auto"/>
            <w:left w:val="none" w:sz="0" w:space="0" w:color="auto"/>
            <w:bottom w:val="none" w:sz="0" w:space="0" w:color="auto"/>
            <w:right w:val="none" w:sz="0" w:space="0" w:color="auto"/>
          </w:divBdr>
        </w:div>
        <w:div w:id="961035459">
          <w:marLeft w:val="480"/>
          <w:marRight w:val="0"/>
          <w:marTop w:val="0"/>
          <w:marBottom w:val="0"/>
          <w:divBdr>
            <w:top w:val="none" w:sz="0" w:space="0" w:color="auto"/>
            <w:left w:val="none" w:sz="0" w:space="0" w:color="auto"/>
            <w:bottom w:val="none" w:sz="0" w:space="0" w:color="auto"/>
            <w:right w:val="none" w:sz="0" w:space="0" w:color="auto"/>
          </w:divBdr>
        </w:div>
        <w:div w:id="1111778528">
          <w:marLeft w:val="480"/>
          <w:marRight w:val="0"/>
          <w:marTop w:val="0"/>
          <w:marBottom w:val="0"/>
          <w:divBdr>
            <w:top w:val="none" w:sz="0" w:space="0" w:color="auto"/>
            <w:left w:val="none" w:sz="0" w:space="0" w:color="auto"/>
            <w:bottom w:val="none" w:sz="0" w:space="0" w:color="auto"/>
            <w:right w:val="none" w:sz="0" w:space="0" w:color="auto"/>
          </w:divBdr>
        </w:div>
        <w:div w:id="1460566960">
          <w:marLeft w:val="480"/>
          <w:marRight w:val="0"/>
          <w:marTop w:val="0"/>
          <w:marBottom w:val="0"/>
          <w:divBdr>
            <w:top w:val="none" w:sz="0" w:space="0" w:color="auto"/>
            <w:left w:val="none" w:sz="0" w:space="0" w:color="auto"/>
            <w:bottom w:val="none" w:sz="0" w:space="0" w:color="auto"/>
            <w:right w:val="none" w:sz="0" w:space="0" w:color="auto"/>
          </w:divBdr>
        </w:div>
        <w:div w:id="819931127">
          <w:marLeft w:val="480"/>
          <w:marRight w:val="0"/>
          <w:marTop w:val="0"/>
          <w:marBottom w:val="0"/>
          <w:divBdr>
            <w:top w:val="none" w:sz="0" w:space="0" w:color="auto"/>
            <w:left w:val="none" w:sz="0" w:space="0" w:color="auto"/>
            <w:bottom w:val="none" w:sz="0" w:space="0" w:color="auto"/>
            <w:right w:val="none" w:sz="0" w:space="0" w:color="auto"/>
          </w:divBdr>
        </w:div>
        <w:div w:id="957563555">
          <w:marLeft w:val="480"/>
          <w:marRight w:val="0"/>
          <w:marTop w:val="0"/>
          <w:marBottom w:val="0"/>
          <w:divBdr>
            <w:top w:val="none" w:sz="0" w:space="0" w:color="auto"/>
            <w:left w:val="none" w:sz="0" w:space="0" w:color="auto"/>
            <w:bottom w:val="none" w:sz="0" w:space="0" w:color="auto"/>
            <w:right w:val="none" w:sz="0" w:space="0" w:color="auto"/>
          </w:divBdr>
        </w:div>
        <w:div w:id="908880451">
          <w:marLeft w:val="480"/>
          <w:marRight w:val="0"/>
          <w:marTop w:val="0"/>
          <w:marBottom w:val="0"/>
          <w:divBdr>
            <w:top w:val="none" w:sz="0" w:space="0" w:color="auto"/>
            <w:left w:val="none" w:sz="0" w:space="0" w:color="auto"/>
            <w:bottom w:val="none" w:sz="0" w:space="0" w:color="auto"/>
            <w:right w:val="none" w:sz="0" w:space="0" w:color="auto"/>
          </w:divBdr>
        </w:div>
        <w:div w:id="1158182752">
          <w:marLeft w:val="480"/>
          <w:marRight w:val="0"/>
          <w:marTop w:val="0"/>
          <w:marBottom w:val="0"/>
          <w:divBdr>
            <w:top w:val="none" w:sz="0" w:space="0" w:color="auto"/>
            <w:left w:val="none" w:sz="0" w:space="0" w:color="auto"/>
            <w:bottom w:val="none" w:sz="0" w:space="0" w:color="auto"/>
            <w:right w:val="none" w:sz="0" w:space="0" w:color="auto"/>
          </w:divBdr>
        </w:div>
        <w:div w:id="122047492">
          <w:marLeft w:val="480"/>
          <w:marRight w:val="0"/>
          <w:marTop w:val="0"/>
          <w:marBottom w:val="0"/>
          <w:divBdr>
            <w:top w:val="none" w:sz="0" w:space="0" w:color="auto"/>
            <w:left w:val="none" w:sz="0" w:space="0" w:color="auto"/>
            <w:bottom w:val="none" w:sz="0" w:space="0" w:color="auto"/>
            <w:right w:val="none" w:sz="0" w:space="0" w:color="auto"/>
          </w:divBdr>
        </w:div>
        <w:div w:id="2115050559">
          <w:marLeft w:val="480"/>
          <w:marRight w:val="0"/>
          <w:marTop w:val="0"/>
          <w:marBottom w:val="0"/>
          <w:divBdr>
            <w:top w:val="none" w:sz="0" w:space="0" w:color="auto"/>
            <w:left w:val="none" w:sz="0" w:space="0" w:color="auto"/>
            <w:bottom w:val="none" w:sz="0" w:space="0" w:color="auto"/>
            <w:right w:val="none" w:sz="0" w:space="0" w:color="auto"/>
          </w:divBdr>
        </w:div>
        <w:div w:id="633754096">
          <w:marLeft w:val="480"/>
          <w:marRight w:val="0"/>
          <w:marTop w:val="0"/>
          <w:marBottom w:val="0"/>
          <w:divBdr>
            <w:top w:val="none" w:sz="0" w:space="0" w:color="auto"/>
            <w:left w:val="none" w:sz="0" w:space="0" w:color="auto"/>
            <w:bottom w:val="none" w:sz="0" w:space="0" w:color="auto"/>
            <w:right w:val="none" w:sz="0" w:space="0" w:color="auto"/>
          </w:divBdr>
        </w:div>
        <w:div w:id="1595161379">
          <w:marLeft w:val="480"/>
          <w:marRight w:val="0"/>
          <w:marTop w:val="0"/>
          <w:marBottom w:val="0"/>
          <w:divBdr>
            <w:top w:val="none" w:sz="0" w:space="0" w:color="auto"/>
            <w:left w:val="none" w:sz="0" w:space="0" w:color="auto"/>
            <w:bottom w:val="none" w:sz="0" w:space="0" w:color="auto"/>
            <w:right w:val="none" w:sz="0" w:space="0" w:color="auto"/>
          </w:divBdr>
        </w:div>
        <w:div w:id="62024227">
          <w:marLeft w:val="480"/>
          <w:marRight w:val="0"/>
          <w:marTop w:val="0"/>
          <w:marBottom w:val="0"/>
          <w:divBdr>
            <w:top w:val="none" w:sz="0" w:space="0" w:color="auto"/>
            <w:left w:val="none" w:sz="0" w:space="0" w:color="auto"/>
            <w:bottom w:val="none" w:sz="0" w:space="0" w:color="auto"/>
            <w:right w:val="none" w:sz="0" w:space="0" w:color="auto"/>
          </w:divBdr>
        </w:div>
        <w:div w:id="1352760960">
          <w:marLeft w:val="480"/>
          <w:marRight w:val="0"/>
          <w:marTop w:val="0"/>
          <w:marBottom w:val="0"/>
          <w:divBdr>
            <w:top w:val="none" w:sz="0" w:space="0" w:color="auto"/>
            <w:left w:val="none" w:sz="0" w:space="0" w:color="auto"/>
            <w:bottom w:val="none" w:sz="0" w:space="0" w:color="auto"/>
            <w:right w:val="none" w:sz="0" w:space="0" w:color="auto"/>
          </w:divBdr>
        </w:div>
        <w:div w:id="1060179315">
          <w:marLeft w:val="480"/>
          <w:marRight w:val="0"/>
          <w:marTop w:val="0"/>
          <w:marBottom w:val="0"/>
          <w:divBdr>
            <w:top w:val="none" w:sz="0" w:space="0" w:color="auto"/>
            <w:left w:val="none" w:sz="0" w:space="0" w:color="auto"/>
            <w:bottom w:val="none" w:sz="0" w:space="0" w:color="auto"/>
            <w:right w:val="none" w:sz="0" w:space="0" w:color="auto"/>
          </w:divBdr>
        </w:div>
        <w:div w:id="1369254781">
          <w:marLeft w:val="480"/>
          <w:marRight w:val="0"/>
          <w:marTop w:val="0"/>
          <w:marBottom w:val="0"/>
          <w:divBdr>
            <w:top w:val="none" w:sz="0" w:space="0" w:color="auto"/>
            <w:left w:val="none" w:sz="0" w:space="0" w:color="auto"/>
            <w:bottom w:val="none" w:sz="0" w:space="0" w:color="auto"/>
            <w:right w:val="none" w:sz="0" w:space="0" w:color="auto"/>
          </w:divBdr>
        </w:div>
        <w:div w:id="612445798">
          <w:marLeft w:val="480"/>
          <w:marRight w:val="0"/>
          <w:marTop w:val="0"/>
          <w:marBottom w:val="0"/>
          <w:divBdr>
            <w:top w:val="none" w:sz="0" w:space="0" w:color="auto"/>
            <w:left w:val="none" w:sz="0" w:space="0" w:color="auto"/>
            <w:bottom w:val="none" w:sz="0" w:space="0" w:color="auto"/>
            <w:right w:val="none" w:sz="0" w:space="0" w:color="auto"/>
          </w:divBdr>
        </w:div>
        <w:div w:id="439572807">
          <w:marLeft w:val="480"/>
          <w:marRight w:val="0"/>
          <w:marTop w:val="0"/>
          <w:marBottom w:val="0"/>
          <w:divBdr>
            <w:top w:val="none" w:sz="0" w:space="0" w:color="auto"/>
            <w:left w:val="none" w:sz="0" w:space="0" w:color="auto"/>
            <w:bottom w:val="none" w:sz="0" w:space="0" w:color="auto"/>
            <w:right w:val="none" w:sz="0" w:space="0" w:color="auto"/>
          </w:divBdr>
        </w:div>
        <w:div w:id="1778019165">
          <w:marLeft w:val="480"/>
          <w:marRight w:val="0"/>
          <w:marTop w:val="0"/>
          <w:marBottom w:val="0"/>
          <w:divBdr>
            <w:top w:val="none" w:sz="0" w:space="0" w:color="auto"/>
            <w:left w:val="none" w:sz="0" w:space="0" w:color="auto"/>
            <w:bottom w:val="none" w:sz="0" w:space="0" w:color="auto"/>
            <w:right w:val="none" w:sz="0" w:space="0" w:color="auto"/>
          </w:divBdr>
        </w:div>
      </w:divsChild>
    </w:div>
    <w:div w:id="570892475">
      <w:bodyDiv w:val="1"/>
      <w:marLeft w:val="0"/>
      <w:marRight w:val="0"/>
      <w:marTop w:val="0"/>
      <w:marBottom w:val="0"/>
      <w:divBdr>
        <w:top w:val="none" w:sz="0" w:space="0" w:color="auto"/>
        <w:left w:val="none" w:sz="0" w:space="0" w:color="auto"/>
        <w:bottom w:val="none" w:sz="0" w:space="0" w:color="auto"/>
        <w:right w:val="none" w:sz="0" w:space="0" w:color="auto"/>
      </w:divBdr>
    </w:div>
    <w:div w:id="572590399">
      <w:bodyDiv w:val="1"/>
      <w:marLeft w:val="0"/>
      <w:marRight w:val="0"/>
      <w:marTop w:val="0"/>
      <w:marBottom w:val="0"/>
      <w:divBdr>
        <w:top w:val="none" w:sz="0" w:space="0" w:color="auto"/>
        <w:left w:val="none" w:sz="0" w:space="0" w:color="auto"/>
        <w:bottom w:val="none" w:sz="0" w:space="0" w:color="auto"/>
        <w:right w:val="none" w:sz="0" w:space="0" w:color="auto"/>
      </w:divBdr>
    </w:div>
    <w:div w:id="573052690">
      <w:bodyDiv w:val="1"/>
      <w:marLeft w:val="0"/>
      <w:marRight w:val="0"/>
      <w:marTop w:val="0"/>
      <w:marBottom w:val="0"/>
      <w:divBdr>
        <w:top w:val="none" w:sz="0" w:space="0" w:color="auto"/>
        <w:left w:val="none" w:sz="0" w:space="0" w:color="auto"/>
        <w:bottom w:val="none" w:sz="0" w:space="0" w:color="auto"/>
        <w:right w:val="none" w:sz="0" w:space="0" w:color="auto"/>
      </w:divBdr>
      <w:divsChild>
        <w:div w:id="67969818">
          <w:marLeft w:val="480"/>
          <w:marRight w:val="0"/>
          <w:marTop w:val="0"/>
          <w:marBottom w:val="0"/>
          <w:divBdr>
            <w:top w:val="none" w:sz="0" w:space="0" w:color="auto"/>
            <w:left w:val="none" w:sz="0" w:space="0" w:color="auto"/>
            <w:bottom w:val="none" w:sz="0" w:space="0" w:color="auto"/>
            <w:right w:val="none" w:sz="0" w:space="0" w:color="auto"/>
          </w:divBdr>
        </w:div>
        <w:div w:id="251165175">
          <w:marLeft w:val="480"/>
          <w:marRight w:val="0"/>
          <w:marTop w:val="0"/>
          <w:marBottom w:val="0"/>
          <w:divBdr>
            <w:top w:val="none" w:sz="0" w:space="0" w:color="auto"/>
            <w:left w:val="none" w:sz="0" w:space="0" w:color="auto"/>
            <w:bottom w:val="none" w:sz="0" w:space="0" w:color="auto"/>
            <w:right w:val="none" w:sz="0" w:space="0" w:color="auto"/>
          </w:divBdr>
        </w:div>
        <w:div w:id="274022749">
          <w:marLeft w:val="480"/>
          <w:marRight w:val="0"/>
          <w:marTop w:val="0"/>
          <w:marBottom w:val="0"/>
          <w:divBdr>
            <w:top w:val="none" w:sz="0" w:space="0" w:color="auto"/>
            <w:left w:val="none" w:sz="0" w:space="0" w:color="auto"/>
            <w:bottom w:val="none" w:sz="0" w:space="0" w:color="auto"/>
            <w:right w:val="none" w:sz="0" w:space="0" w:color="auto"/>
          </w:divBdr>
        </w:div>
        <w:div w:id="276066148">
          <w:marLeft w:val="480"/>
          <w:marRight w:val="0"/>
          <w:marTop w:val="0"/>
          <w:marBottom w:val="0"/>
          <w:divBdr>
            <w:top w:val="none" w:sz="0" w:space="0" w:color="auto"/>
            <w:left w:val="none" w:sz="0" w:space="0" w:color="auto"/>
            <w:bottom w:val="none" w:sz="0" w:space="0" w:color="auto"/>
            <w:right w:val="none" w:sz="0" w:space="0" w:color="auto"/>
          </w:divBdr>
        </w:div>
        <w:div w:id="315643789">
          <w:marLeft w:val="480"/>
          <w:marRight w:val="0"/>
          <w:marTop w:val="0"/>
          <w:marBottom w:val="0"/>
          <w:divBdr>
            <w:top w:val="none" w:sz="0" w:space="0" w:color="auto"/>
            <w:left w:val="none" w:sz="0" w:space="0" w:color="auto"/>
            <w:bottom w:val="none" w:sz="0" w:space="0" w:color="auto"/>
            <w:right w:val="none" w:sz="0" w:space="0" w:color="auto"/>
          </w:divBdr>
        </w:div>
        <w:div w:id="339744127">
          <w:marLeft w:val="480"/>
          <w:marRight w:val="0"/>
          <w:marTop w:val="0"/>
          <w:marBottom w:val="0"/>
          <w:divBdr>
            <w:top w:val="none" w:sz="0" w:space="0" w:color="auto"/>
            <w:left w:val="none" w:sz="0" w:space="0" w:color="auto"/>
            <w:bottom w:val="none" w:sz="0" w:space="0" w:color="auto"/>
            <w:right w:val="none" w:sz="0" w:space="0" w:color="auto"/>
          </w:divBdr>
        </w:div>
        <w:div w:id="633953025">
          <w:marLeft w:val="480"/>
          <w:marRight w:val="0"/>
          <w:marTop w:val="0"/>
          <w:marBottom w:val="0"/>
          <w:divBdr>
            <w:top w:val="none" w:sz="0" w:space="0" w:color="auto"/>
            <w:left w:val="none" w:sz="0" w:space="0" w:color="auto"/>
            <w:bottom w:val="none" w:sz="0" w:space="0" w:color="auto"/>
            <w:right w:val="none" w:sz="0" w:space="0" w:color="auto"/>
          </w:divBdr>
        </w:div>
        <w:div w:id="668481725">
          <w:marLeft w:val="480"/>
          <w:marRight w:val="0"/>
          <w:marTop w:val="0"/>
          <w:marBottom w:val="0"/>
          <w:divBdr>
            <w:top w:val="none" w:sz="0" w:space="0" w:color="auto"/>
            <w:left w:val="none" w:sz="0" w:space="0" w:color="auto"/>
            <w:bottom w:val="none" w:sz="0" w:space="0" w:color="auto"/>
            <w:right w:val="none" w:sz="0" w:space="0" w:color="auto"/>
          </w:divBdr>
        </w:div>
        <w:div w:id="929587836">
          <w:marLeft w:val="480"/>
          <w:marRight w:val="0"/>
          <w:marTop w:val="0"/>
          <w:marBottom w:val="0"/>
          <w:divBdr>
            <w:top w:val="none" w:sz="0" w:space="0" w:color="auto"/>
            <w:left w:val="none" w:sz="0" w:space="0" w:color="auto"/>
            <w:bottom w:val="none" w:sz="0" w:space="0" w:color="auto"/>
            <w:right w:val="none" w:sz="0" w:space="0" w:color="auto"/>
          </w:divBdr>
        </w:div>
        <w:div w:id="986513864">
          <w:marLeft w:val="480"/>
          <w:marRight w:val="0"/>
          <w:marTop w:val="0"/>
          <w:marBottom w:val="0"/>
          <w:divBdr>
            <w:top w:val="none" w:sz="0" w:space="0" w:color="auto"/>
            <w:left w:val="none" w:sz="0" w:space="0" w:color="auto"/>
            <w:bottom w:val="none" w:sz="0" w:space="0" w:color="auto"/>
            <w:right w:val="none" w:sz="0" w:space="0" w:color="auto"/>
          </w:divBdr>
        </w:div>
        <w:div w:id="1142889870">
          <w:marLeft w:val="480"/>
          <w:marRight w:val="0"/>
          <w:marTop w:val="0"/>
          <w:marBottom w:val="0"/>
          <w:divBdr>
            <w:top w:val="none" w:sz="0" w:space="0" w:color="auto"/>
            <w:left w:val="none" w:sz="0" w:space="0" w:color="auto"/>
            <w:bottom w:val="none" w:sz="0" w:space="0" w:color="auto"/>
            <w:right w:val="none" w:sz="0" w:space="0" w:color="auto"/>
          </w:divBdr>
        </w:div>
        <w:div w:id="1174607048">
          <w:marLeft w:val="480"/>
          <w:marRight w:val="0"/>
          <w:marTop w:val="0"/>
          <w:marBottom w:val="0"/>
          <w:divBdr>
            <w:top w:val="none" w:sz="0" w:space="0" w:color="auto"/>
            <w:left w:val="none" w:sz="0" w:space="0" w:color="auto"/>
            <w:bottom w:val="none" w:sz="0" w:space="0" w:color="auto"/>
            <w:right w:val="none" w:sz="0" w:space="0" w:color="auto"/>
          </w:divBdr>
        </w:div>
        <w:div w:id="1268805197">
          <w:marLeft w:val="480"/>
          <w:marRight w:val="0"/>
          <w:marTop w:val="0"/>
          <w:marBottom w:val="0"/>
          <w:divBdr>
            <w:top w:val="none" w:sz="0" w:space="0" w:color="auto"/>
            <w:left w:val="none" w:sz="0" w:space="0" w:color="auto"/>
            <w:bottom w:val="none" w:sz="0" w:space="0" w:color="auto"/>
            <w:right w:val="none" w:sz="0" w:space="0" w:color="auto"/>
          </w:divBdr>
        </w:div>
        <w:div w:id="1281457027">
          <w:marLeft w:val="480"/>
          <w:marRight w:val="0"/>
          <w:marTop w:val="0"/>
          <w:marBottom w:val="0"/>
          <w:divBdr>
            <w:top w:val="none" w:sz="0" w:space="0" w:color="auto"/>
            <w:left w:val="none" w:sz="0" w:space="0" w:color="auto"/>
            <w:bottom w:val="none" w:sz="0" w:space="0" w:color="auto"/>
            <w:right w:val="none" w:sz="0" w:space="0" w:color="auto"/>
          </w:divBdr>
        </w:div>
        <w:div w:id="1365253679">
          <w:marLeft w:val="480"/>
          <w:marRight w:val="0"/>
          <w:marTop w:val="0"/>
          <w:marBottom w:val="0"/>
          <w:divBdr>
            <w:top w:val="none" w:sz="0" w:space="0" w:color="auto"/>
            <w:left w:val="none" w:sz="0" w:space="0" w:color="auto"/>
            <w:bottom w:val="none" w:sz="0" w:space="0" w:color="auto"/>
            <w:right w:val="none" w:sz="0" w:space="0" w:color="auto"/>
          </w:divBdr>
        </w:div>
        <w:div w:id="1549994170">
          <w:marLeft w:val="480"/>
          <w:marRight w:val="0"/>
          <w:marTop w:val="0"/>
          <w:marBottom w:val="0"/>
          <w:divBdr>
            <w:top w:val="none" w:sz="0" w:space="0" w:color="auto"/>
            <w:left w:val="none" w:sz="0" w:space="0" w:color="auto"/>
            <w:bottom w:val="none" w:sz="0" w:space="0" w:color="auto"/>
            <w:right w:val="none" w:sz="0" w:space="0" w:color="auto"/>
          </w:divBdr>
        </w:div>
        <w:div w:id="1576893369">
          <w:marLeft w:val="480"/>
          <w:marRight w:val="0"/>
          <w:marTop w:val="0"/>
          <w:marBottom w:val="0"/>
          <w:divBdr>
            <w:top w:val="none" w:sz="0" w:space="0" w:color="auto"/>
            <w:left w:val="none" w:sz="0" w:space="0" w:color="auto"/>
            <w:bottom w:val="none" w:sz="0" w:space="0" w:color="auto"/>
            <w:right w:val="none" w:sz="0" w:space="0" w:color="auto"/>
          </w:divBdr>
        </w:div>
        <w:div w:id="1597401741">
          <w:marLeft w:val="480"/>
          <w:marRight w:val="0"/>
          <w:marTop w:val="0"/>
          <w:marBottom w:val="0"/>
          <w:divBdr>
            <w:top w:val="none" w:sz="0" w:space="0" w:color="auto"/>
            <w:left w:val="none" w:sz="0" w:space="0" w:color="auto"/>
            <w:bottom w:val="none" w:sz="0" w:space="0" w:color="auto"/>
            <w:right w:val="none" w:sz="0" w:space="0" w:color="auto"/>
          </w:divBdr>
        </w:div>
        <w:div w:id="1658722313">
          <w:marLeft w:val="480"/>
          <w:marRight w:val="0"/>
          <w:marTop w:val="0"/>
          <w:marBottom w:val="0"/>
          <w:divBdr>
            <w:top w:val="none" w:sz="0" w:space="0" w:color="auto"/>
            <w:left w:val="none" w:sz="0" w:space="0" w:color="auto"/>
            <w:bottom w:val="none" w:sz="0" w:space="0" w:color="auto"/>
            <w:right w:val="none" w:sz="0" w:space="0" w:color="auto"/>
          </w:divBdr>
        </w:div>
        <w:div w:id="1688285413">
          <w:marLeft w:val="480"/>
          <w:marRight w:val="0"/>
          <w:marTop w:val="0"/>
          <w:marBottom w:val="0"/>
          <w:divBdr>
            <w:top w:val="none" w:sz="0" w:space="0" w:color="auto"/>
            <w:left w:val="none" w:sz="0" w:space="0" w:color="auto"/>
            <w:bottom w:val="none" w:sz="0" w:space="0" w:color="auto"/>
            <w:right w:val="none" w:sz="0" w:space="0" w:color="auto"/>
          </w:divBdr>
        </w:div>
        <w:div w:id="1717043397">
          <w:marLeft w:val="480"/>
          <w:marRight w:val="0"/>
          <w:marTop w:val="0"/>
          <w:marBottom w:val="0"/>
          <w:divBdr>
            <w:top w:val="none" w:sz="0" w:space="0" w:color="auto"/>
            <w:left w:val="none" w:sz="0" w:space="0" w:color="auto"/>
            <w:bottom w:val="none" w:sz="0" w:space="0" w:color="auto"/>
            <w:right w:val="none" w:sz="0" w:space="0" w:color="auto"/>
          </w:divBdr>
        </w:div>
      </w:divsChild>
    </w:div>
    <w:div w:id="576129799">
      <w:bodyDiv w:val="1"/>
      <w:marLeft w:val="0"/>
      <w:marRight w:val="0"/>
      <w:marTop w:val="0"/>
      <w:marBottom w:val="0"/>
      <w:divBdr>
        <w:top w:val="none" w:sz="0" w:space="0" w:color="auto"/>
        <w:left w:val="none" w:sz="0" w:space="0" w:color="auto"/>
        <w:bottom w:val="none" w:sz="0" w:space="0" w:color="auto"/>
        <w:right w:val="none" w:sz="0" w:space="0" w:color="auto"/>
      </w:divBdr>
    </w:div>
    <w:div w:id="576327676">
      <w:bodyDiv w:val="1"/>
      <w:marLeft w:val="0"/>
      <w:marRight w:val="0"/>
      <w:marTop w:val="0"/>
      <w:marBottom w:val="0"/>
      <w:divBdr>
        <w:top w:val="none" w:sz="0" w:space="0" w:color="auto"/>
        <w:left w:val="none" w:sz="0" w:space="0" w:color="auto"/>
        <w:bottom w:val="none" w:sz="0" w:space="0" w:color="auto"/>
        <w:right w:val="none" w:sz="0" w:space="0" w:color="auto"/>
      </w:divBdr>
    </w:div>
    <w:div w:id="577787267">
      <w:bodyDiv w:val="1"/>
      <w:marLeft w:val="0"/>
      <w:marRight w:val="0"/>
      <w:marTop w:val="0"/>
      <w:marBottom w:val="0"/>
      <w:divBdr>
        <w:top w:val="none" w:sz="0" w:space="0" w:color="auto"/>
        <w:left w:val="none" w:sz="0" w:space="0" w:color="auto"/>
        <w:bottom w:val="none" w:sz="0" w:space="0" w:color="auto"/>
        <w:right w:val="none" w:sz="0" w:space="0" w:color="auto"/>
      </w:divBdr>
    </w:div>
    <w:div w:id="589702589">
      <w:bodyDiv w:val="1"/>
      <w:marLeft w:val="0"/>
      <w:marRight w:val="0"/>
      <w:marTop w:val="0"/>
      <w:marBottom w:val="0"/>
      <w:divBdr>
        <w:top w:val="none" w:sz="0" w:space="0" w:color="auto"/>
        <w:left w:val="none" w:sz="0" w:space="0" w:color="auto"/>
        <w:bottom w:val="none" w:sz="0" w:space="0" w:color="auto"/>
        <w:right w:val="none" w:sz="0" w:space="0" w:color="auto"/>
      </w:divBdr>
      <w:divsChild>
        <w:div w:id="83503429">
          <w:marLeft w:val="480"/>
          <w:marRight w:val="0"/>
          <w:marTop w:val="0"/>
          <w:marBottom w:val="0"/>
          <w:divBdr>
            <w:top w:val="none" w:sz="0" w:space="0" w:color="auto"/>
            <w:left w:val="none" w:sz="0" w:space="0" w:color="auto"/>
            <w:bottom w:val="none" w:sz="0" w:space="0" w:color="auto"/>
            <w:right w:val="none" w:sz="0" w:space="0" w:color="auto"/>
          </w:divBdr>
        </w:div>
        <w:div w:id="135339208">
          <w:marLeft w:val="480"/>
          <w:marRight w:val="0"/>
          <w:marTop w:val="0"/>
          <w:marBottom w:val="0"/>
          <w:divBdr>
            <w:top w:val="none" w:sz="0" w:space="0" w:color="auto"/>
            <w:left w:val="none" w:sz="0" w:space="0" w:color="auto"/>
            <w:bottom w:val="none" w:sz="0" w:space="0" w:color="auto"/>
            <w:right w:val="none" w:sz="0" w:space="0" w:color="auto"/>
          </w:divBdr>
        </w:div>
        <w:div w:id="209609183">
          <w:marLeft w:val="480"/>
          <w:marRight w:val="0"/>
          <w:marTop w:val="0"/>
          <w:marBottom w:val="0"/>
          <w:divBdr>
            <w:top w:val="none" w:sz="0" w:space="0" w:color="auto"/>
            <w:left w:val="none" w:sz="0" w:space="0" w:color="auto"/>
            <w:bottom w:val="none" w:sz="0" w:space="0" w:color="auto"/>
            <w:right w:val="none" w:sz="0" w:space="0" w:color="auto"/>
          </w:divBdr>
        </w:div>
        <w:div w:id="265355538">
          <w:marLeft w:val="480"/>
          <w:marRight w:val="0"/>
          <w:marTop w:val="0"/>
          <w:marBottom w:val="0"/>
          <w:divBdr>
            <w:top w:val="none" w:sz="0" w:space="0" w:color="auto"/>
            <w:left w:val="none" w:sz="0" w:space="0" w:color="auto"/>
            <w:bottom w:val="none" w:sz="0" w:space="0" w:color="auto"/>
            <w:right w:val="none" w:sz="0" w:space="0" w:color="auto"/>
          </w:divBdr>
        </w:div>
        <w:div w:id="928005568">
          <w:marLeft w:val="480"/>
          <w:marRight w:val="0"/>
          <w:marTop w:val="0"/>
          <w:marBottom w:val="0"/>
          <w:divBdr>
            <w:top w:val="none" w:sz="0" w:space="0" w:color="auto"/>
            <w:left w:val="none" w:sz="0" w:space="0" w:color="auto"/>
            <w:bottom w:val="none" w:sz="0" w:space="0" w:color="auto"/>
            <w:right w:val="none" w:sz="0" w:space="0" w:color="auto"/>
          </w:divBdr>
        </w:div>
        <w:div w:id="1105804536">
          <w:marLeft w:val="480"/>
          <w:marRight w:val="0"/>
          <w:marTop w:val="0"/>
          <w:marBottom w:val="0"/>
          <w:divBdr>
            <w:top w:val="none" w:sz="0" w:space="0" w:color="auto"/>
            <w:left w:val="none" w:sz="0" w:space="0" w:color="auto"/>
            <w:bottom w:val="none" w:sz="0" w:space="0" w:color="auto"/>
            <w:right w:val="none" w:sz="0" w:space="0" w:color="auto"/>
          </w:divBdr>
        </w:div>
        <w:div w:id="1142498048">
          <w:marLeft w:val="480"/>
          <w:marRight w:val="0"/>
          <w:marTop w:val="0"/>
          <w:marBottom w:val="0"/>
          <w:divBdr>
            <w:top w:val="none" w:sz="0" w:space="0" w:color="auto"/>
            <w:left w:val="none" w:sz="0" w:space="0" w:color="auto"/>
            <w:bottom w:val="none" w:sz="0" w:space="0" w:color="auto"/>
            <w:right w:val="none" w:sz="0" w:space="0" w:color="auto"/>
          </w:divBdr>
        </w:div>
        <w:div w:id="1287153550">
          <w:marLeft w:val="480"/>
          <w:marRight w:val="0"/>
          <w:marTop w:val="0"/>
          <w:marBottom w:val="0"/>
          <w:divBdr>
            <w:top w:val="none" w:sz="0" w:space="0" w:color="auto"/>
            <w:left w:val="none" w:sz="0" w:space="0" w:color="auto"/>
            <w:bottom w:val="none" w:sz="0" w:space="0" w:color="auto"/>
            <w:right w:val="none" w:sz="0" w:space="0" w:color="auto"/>
          </w:divBdr>
        </w:div>
        <w:div w:id="1458839998">
          <w:marLeft w:val="480"/>
          <w:marRight w:val="0"/>
          <w:marTop w:val="0"/>
          <w:marBottom w:val="0"/>
          <w:divBdr>
            <w:top w:val="none" w:sz="0" w:space="0" w:color="auto"/>
            <w:left w:val="none" w:sz="0" w:space="0" w:color="auto"/>
            <w:bottom w:val="none" w:sz="0" w:space="0" w:color="auto"/>
            <w:right w:val="none" w:sz="0" w:space="0" w:color="auto"/>
          </w:divBdr>
        </w:div>
        <w:div w:id="1994948470">
          <w:marLeft w:val="480"/>
          <w:marRight w:val="0"/>
          <w:marTop w:val="0"/>
          <w:marBottom w:val="0"/>
          <w:divBdr>
            <w:top w:val="none" w:sz="0" w:space="0" w:color="auto"/>
            <w:left w:val="none" w:sz="0" w:space="0" w:color="auto"/>
            <w:bottom w:val="none" w:sz="0" w:space="0" w:color="auto"/>
            <w:right w:val="none" w:sz="0" w:space="0" w:color="auto"/>
          </w:divBdr>
        </w:div>
        <w:div w:id="2085955784">
          <w:marLeft w:val="480"/>
          <w:marRight w:val="0"/>
          <w:marTop w:val="0"/>
          <w:marBottom w:val="0"/>
          <w:divBdr>
            <w:top w:val="none" w:sz="0" w:space="0" w:color="auto"/>
            <w:left w:val="none" w:sz="0" w:space="0" w:color="auto"/>
            <w:bottom w:val="none" w:sz="0" w:space="0" w:color="auto"/>
            <w:right w:val="none" w:sz="0" w:space="0" w:color="auto"/>
          </w:divBdr>
        </w:div>
      </w:divsChild>
    </w:div>
    <w:div w:id="597103275">
      <w:bodyDiv w:val="1"/>
      <w:marLeft w:val="0"/>
      <w:marRight w:val="0"/>
      <w:marTop w:val="0"/>
      <w:marBottom w:val="0"/>
      <w:divBdr>
        <w:top w:val="none" w:sz="0" w:space="0" w:color="auto"/>
        <w:left w:val="none" w:sz="0" w:space="0" w:color="auto"/>
        <w:bottom w:val="none" w:sz="0" w:space="0" w:color="auto"/>
        <w:right w:val="none" w:sz="0" w:space="0" w:color="auto"/>
      </w:divBdr>
    </w:div>
    <w:div w:id="599262407">
      <w:bodyDiv w:val="1"/>
      <w:marLeft w:val="0"/>
      <w:marRight w:val="0"/>
      <w:marTop w:val="0"/>
      <w:marBottom w:val="0"/>
      <w:divBdr>
        <w:top w:val="none" w:sz="0" w:space="0" w:color="auto"/>
        <w:left w:val="none" w:sz="0" w:space="0" w:color="auto"/>
        <w:bottom w:val="none" w:sz="0" w:space="0" w:color="auto"/>
        <w:right w:val="none" w:sz="0" w:space="0" w:color="auto"/>
      </w:divBdr>
    </w:div>
    <w:div w:id="599342120">
      <w:bodyDiv w:val="1"/>
      <w:marLeft w:val="0"/>
      <w:marRight w:val="0"/>
      <w:marTop w:val="0"/>
      <w:marBottom w:val="0"/>
      <w:divBdr>
        <w:top w:val="none" w:sz="0" w:space="0" w:color="auto"/>
        <w:left w:val="none" w:sz="0" w:space="0" w:color="auto"/>
        <w:bottom w:val="none" w:sz="0" w:space="0" w:color="auto"/>
        <w:right w:val="none" w:sz="0" w:space="0" w:color="auto"/>
      </w:divBdr>
    </w:div>
    <w:div w:id="603609580">
      <w:bodyDiv w:val="1"/>
      <w:marLeft w:val="0"/>
      <w:marRight w:val="0"/>
      <w:marTop w:val="0"/>
      <w:marBottom w:val="0"/>
      <w:divBdr>
        <w:top w:val="none" w:sz="0" w:space="0" w:color="auto"/>
        <w:left w:val="none" w:sz="0" w:space="0" w:color="auto"/>
        <w:bottom w:val="none" w:sz="0" w:space="0" w:color="auto"/>
        <w:right w:val="none" w:sz="0" w:space="0" w:color="auto"/>
      </w:divBdr>
    </w:div>
    <w:div w:id="610818340">
      <w:bodyDiv w:val="1"/>
      <w:marLeft w:val="0"/>
      <w:marRight w:val="0"/>
      <w:marTop w:val="0"/>
      <w:marBottom w:val="0"/>
      <w:divBdr>
        <w:top w:val="none" w:sz="0" w:space="0" w:color="auto"/>
        <w:left w:val="none" w:sz="0" w:space="0" w:color="auto"/>
        <w:bottom w:val="none" w:sz="0" w:space="0" w:color="auto"/>
        <w:right w:val="none" w:sz="0" w:space="0" w:color="auto"/>
      </w:divBdr>
    </w:div>
    <w:div w:id="621693195">
      <w:bodyDiv w:val="1"/>
      <w:marLeft w:val="0"/>
      <w:marRight w:val="0"/>
      <w:marTop w:val="0"/>
      <w:marBottom w:val="0"/>
      <w:divBdr>
        <w:top w:val="none" w:sz="0" w:space="0" w:color="auto"/>
        <w:left w:val="none" w:sz="0" w:space="0" w:color="auto"/>
        <w:bottom w:val="none" w:sz="0" w:space="0" w:color="auto"/>
        <w:right w:val="none" w:sz="0" w:space="0" w:color="auto"/>
      </w:divBdr>
    </w:div>
    <w:div w:id="623658329">
      <w:bodyDiv w:val="1"/>
      <w:marLeft w:val="0"/>
      <w:marRight w:val="0"/>
      <w:marTop w:val="0"/>
      <w:marBottom w:val="0"/>
      <w:divBdr>
        <w:top w:val="none" w:sz="0" w:space="0" w:color="auto"/>
        <w:left w:val="none" w:sz="0" w:space="0" w:color="auto"/>
        <w:bottom w:val="none" w:sz="0" w:space="0" w:color="auto"/>
        <w:right w:val="none" w:sz="0" w:space="0" w:color="auto"/>
      </w:divBdr>
    </w:div>
    <w:div w:id="636496128">
      <w:bodyDiv w:val="1"/>
      <w:marLeft w:val="0"/>
      <w:marRight w:val="0"/>
      <w:marTop w:val="0"/>
      <w:marBottom w:val="0"/>
      <w:divBdr>
        <w:top w:val="none" w:sz="0" w:space="0" w:color="auto"/>
        <w:left w:val="none" w:sz="0" w:space="0" w:color="auto"/>
        <w:bottom w:val="none" w:sz="0" w:space="0" w:color="auto"/>
        <w:right w:val="none" w:sz="0" w:space="0" w:color="auto"/>
      </w:divBdr>
    </w:div>
    <w:div w:id="639774683">
      <w:bodyDiv w:val="1"/>
      <w:marLeft w:val="0"/>
      <w:marRight w:val="0"/>
      <w:marTop w:val="0"/>
      <w:marBottom w:val="0"/>
      <w:divBdr>
        <w:top w:val="none" w:sz="0" w:space="0" w:color="auto"/>
        <w:left w:val="none" w:sz="0" w:space="0" w:color="auto"/>
        <w:bottom w:val="none" w:sz="0" w:space="0" w:color="auto"/>
        <w:right w:val="none" w:sz="0" w:space="0" w:color="auto"/>
      </w:divBdr>
    </w:div>
    <w:div w:id="640228116">
      <w:bodyDiv w:val="1"/>
      <w:marLeft w:val="0"/>
      <w:marRight w:val="0"/>
      <w:marTop w:val="0"/>
      <w:marBottom w:val="0"/>
      <w:divBdr>
        <w:top w:val="none" w:sz="0" w:space="0" w:color="auto"/>
        <w:left w:val="none" w:sz="0" w:space="0" w:color="auto"/>
        <w:bottom w:val="none" w:sz="0" w:space="0" w:color="auto"/>
        <w:right w:val="none" w:sz="0" w:space="0" w:color="auto"/>
      </w:divBdr>
    </w:div>
    <w:div w:id="662197920">
      <w:bodyDiv w:val="1"/>
      <w:marLeft w:val="0"/>
      <w:marRight w:val="0"/>
      <w:marTop w:val="0"/>
      <w:marBottom w:val="0"/>
      <w:divBdr>
        <w:top w:val="none" w:sz="0" w:space="0" w:color="auto"/>
        <w:left w:val="none" w:sz="0" w:space="0" w:color="auto"/>
        <w:bottom w:val="none" w:sz="0" w:space="0" w:color="auto"/>
        <w:right w:val="none" w:sz="0" w:space="0" w:color="auto"/>
      </w:divBdr>
    </w:div>
    <w:div w:id="663822490">
      <w:bodyDiv w:val="1"/>
      <w:marLeft w:val="0"/>
      <w:marRight w:val="0"/>
      <w:marTop w:val="0"/>
      <w:marBottom w:val="0"/>
      <w:divBdr>
        <w:top w:val="none" w:sz="0" w:space="0" w:color="auto"/>
        <w:left w:val="none" w:sz="0" w:space="0" w:color="auto"/>
        <w:bottom w:val="none" w:sz="0" w:space="0" w:color="auto"/>
        <w:right w:val="none" w:sz="0" w:space="0" w:color="auto"/>
      </w:divBdr>
    </w:div>
    <w:div w:id="671227165">
      <w:bodyDiv w:val="1"/>
      <w:marLeft w:val="0"/>
      <w:marRight w:val="0"/>
      <w:marTop w:val="0"/>
      <w:marBottom w:val="0"/>
      <w:divBdr>
        <w:top w:val="none" w:sz="0" w:space="0" w:color="auto"/>
        <w:left w:val="none" w:sz="0" w:space="0" w:color="auto"/>
        <w:bottom w:val="none" w:sz="0" w:space="0" w:color="auto"/>
        <w:right w:val="none" w:sz="0" w:space="0" w:color="auto"/>
      </w:divBdr>
    </w:div>
    <w:div w:id="680548675">
      <w:bodyDiv w:val="1"/>
      <w:marLeft w:val="0"/>
      <w:marRight w:val="0"/>
      <w:marTop w:val="0"/>
      <w:marBottom w:val="0"/>
      <w:divBdr>
        <w:top w:val="none" w:sz="0" w:space="0" w:color="auto"/>
        <w:left w:val="none" w:sz="0" w:space="0" w:color="auto"/>
        <w:bottom w:val="none" w:sz="0" w:space="0" w:color="auto"/>
        <w:right w:val="none" w:sz="0" w:space="0" w:color="auto"/>
      </w:divBdr>
      <w:divsChild>
        <w:div w:id="51001585">
          <w:marLeft w:val="480"/>
          <w:marRight w:val="0"/>
          <w:marTop w:val="0"/>
          <w:marBottom w:val="0"/>
          <w:divBdr>
            <w:top w:val="none" w:sz="0" w:space="0" w:color="auto"/>
            <w:left w:val="none" w:sz="0" w:space="0" w:color="auto"/>
            <w:bottom w:val="none" w:sz="0" w:space="0" w:color="auto"/>
            <w:right w:val="none" w:sz="0" w:space="0" w:color="auto"/>
          </w:divBdr>
        </w:div>
        <w:div w:id="197671354">
          <w:marLeft w:val="480"/>
          <w:marRight w:val="0"/>
          <w:marTop w:val="0"/>
          <w:marBottom w:val="0"/>
          <w:divBdr>
            <w:top w:val="none" w:sz="0" w:space="0" w:color="auto"/>
            <w:left w:val="none" w:sz="0" w:space="0" w:color="auto"/>
            <w:bottom w:val="none" w:sz="0" w:space="0" w:color="auto"/>
            <w:right w:val="none" w:sz="0" w:space="0" w:color="auto"/>
          </w:divBdr>
        </w:div>
        <w:div w:id="197933018">
          <w:marLeft w:val="480"/>
          <w:marRight w:val="0"/>
          <w:marTop w:val="0"/>
          <w:marBottom w:val="0"/>
          <w:divBdr>
            <w:top w:val="none" w:sz="0" w:space="0" w:color="auto"/>
            <w:left w:val="none" w:sz="0" w:space="0" w:color="auto"/>
            <w:bottom w:val="none" w:sz="0" w:space="0" w:color="auto"/>
            <w:right w:val="none" w:sz="0" w:space="0" w:color="auto"/>
          </w:divBdr>
        </w:div>
        <w:div w:id="394208523">
          <w:marLeft w:val="480"/>
          <w:marRight w:val="0"/>
          <w:marTop w:val="0"/>
          <w:marBottom w:val="0"/>
          <w:divBdr>
            <w:top w:val="none" w:sz="0" w:space="0" w:color="auto"/>
            <w:left w:val="none" w:sz="0" w:space="0" w:color="auto"/>
            <w:bottom w:val="none" w:sz="0" w:space="0" w:color="auto"/>
            <w:right w:val="none" w:sz="0" w:space="0" w:color="auto"/>
          </w:divBdr>
        </w:div>
        <w:div w:id="628824762">
          <w:marLeft w:val="480"/>
          <w:marRight w:val="0"/>
          <w:marTop w:val="0"/>
          <w:marBottom w:val="0"/>
          <w:divBdr>
            <w:top w:val="none" w:sz="0" w:space="0" w:color="auto"/>
            <w:left w:val="none" w:sz="0" w:space="0" w:color="auto"/>
            <w:bottom w:val="none" w:sz="0" w:space="0" w:color="auto"/>
            <w:right w:val="none" w:sz="0" w:space="0" w:color="auto"/>
          </w:divBdr>
        </w:div>
        <w:div w:id="720908443">
          <w:marLeft w:val="480"/>
          <w:marRight w:val="0"/>
          <w:marTop w:val="0"/>
          <w:marBottom w:val="0"/>
          <w:divBdr>
            <w:top w:val="none" w:sz="0" w:space="0" w:color="auto"/>
            <w:left w:val="none" w:sz="0" w:space="0" w:color="auto"/>
            <w:bottom w:val="none" w:sz="0" w:space="0" w:color="auto"/>
            <w:right w:val="none" w:sz="0" w:space="0" w:color="auto"/>
          </w:divBdr>
        </w:div>
        <w:div w:id="774784224">
          <w:marLeft w:val="480"/>
          <w:marRight w:val="0"/>
          <w:marTop w:val="0"/>
          <w:marBottom w:val="0"/>
          <w:divBdr>
            <w:top w:val="none" w:sz="0" w:space="0" w:color="auto"/>
            <w:left w:val="none" w:sz="0" w:space="0" w:color="auto"/>
            <w:bottom w:val="none" w:sz="0" w:space="0" w:color="auto"/>
            <w:right w:val="none" w:sz="0" w:space="0" w:color="auto"/>
          </w:divBdr>
        </w:div>
        <w:div w:id="845899180">
          <w:marLeft w:val="480"/>
          <w:marRight w:val="0"/>
          <w:marTop w:val="0"/>
          <w:marBottom w:val="0"/>
          <w:divBdr>
            <w:top w:val="none" w:sz="0" w:space="0" w:color="auto"/>
            <w:left w:val="none" w:sz="0" w:space="0" w:color="auto"/>
            <w:bottom w:val="none" w:sz="0" w:space="0" w:color="auto"/>
            <w:right w:val="none" w:sz="0" w:space="0" w:color="auto"/>
          </w:divBdr>
        </w:div>
        <w:div w:id="869997650">
          <w:marLeft w:val="480"/>
          <w:marRight w:val="0"/>
          <w:marTop w:val="0"/>
          <w:marBottom w:val="0"/>
          <w:divBdr>
            <w:top w:val="none" w:sz="0" w:space="0" w:color="auto"/>
            <w:left w:val="none" w:sz="0" w:space="0" w:color="auto"/>
            <w:bottom w:val="none" w:sz="0" w:space="0" w:color="auto"/>
            <w:right w:val="none" w:sz="0" w:space="0" w:color="auto"/>
          </w:divBdr>
        </w:div>
        <w:div w:id="893078569">
          <w:marLeft w:val="480"/>
          <w:marRight w:val="0"/>
          <w:marTop w:val="0"/>
          <w:marBottom w:val="0"/>
          <w:divBdr>
            <w:top w:val="none" w:sz="0" w:space="0" w:color="auto"/>
            <w:left w:val="none" w:sz="0" w:space="0" w:color="auto"/>
            <w:bottom w:val="none" w:sz="0" w:space="0" w:color="auto"/>
            <w:right w:val="none" w:sz="0" w:space="0" w:color="auto"/>
          </w:divBdr>
        </w:div>
        <w:div w:id="981540018">
          <w:marLeft w:val="480"/>
          <w:marRight w:val="0"/>
          <w:marTop w:val="0"/>
          <w:marBottom w:val="0"/>
          <w:divBdr>
            <w:top w:val="none" w:sz="0" w:space="0" w:color="auto"/>
            <w:left w:val="none" w:sz="0" w:space="0" w:color="auto"/>
            <w:bottom w:val="none" w:sz="0" w:space="0" w:color="auto"/>
            <w:right w:val="none" w:sz="0" w:space="0" w:color="auto"/>
          </w:divBdr>
        </w:div>
        <w:div w:id="1164279688">
          <w:marLeft w:val="480"/>
          <w:marRight w:val="0"/>
          <w:marTop w:val="0"/>
          <w:marBottom w:val="0"/>
          <w:divBdr>
            <w:top w:val="none" w:sz="0" w:space="0" w:color="auto"/>
            <w:left w:val="none" w:sz="0" w:space="0" w:color="auto"/>
            <w:bottom w:val="none" w:sz="0" w:space="0" w:color="auto"/>
            <w:right w:val="none" w:sz="0" w:space="0" w:color="auto"/>
          </w:divBdr>
        </w:div>
        <w:div w:id="1401631220">
          <w:marLeft w:val="480"/>
          <w:marRight w:val="0"/>
          <w:marTop w:val="0"/>
          <w:marBottom w:val="0"/>
          <w:divBdr>
            <w:top w:val="none" w:sz="0" w:space="0" w:color="auto"/>
            <w:left w:val="none" w:sz="0" w:space="0" w:color="auto"/>
            <w:bottom w:val="none" w:sz="0" w:space="0" w:color="auto"/>
            <w:right w:val="none" w:sz="0" w:space="0" w:color="auto"/>
          </w:divBdr>
        </w:div>
        <w:div w:id="1414471706">
          <w:marLeft w:val="480"/>
          <w:marRight w:val="0"/>
          <w:marTop w:val="0"/>
          <w:marBottom w:val="0"/>
          <w:divBdr>
            <w:top w:val="none" w:sz="0" w:space="0" w:color="auto"/>
            <w:left w:val="none" w:sz="0" w:space="0" w:color="auto"/>
            <w:bottom w:val="none" w:sz="0" w:space="0" w:color="auto"/>
            <w:right w:val="none" w:sz="0" w:space="0" w:color="auto"/>
          </w:divBdr>
        </w:div>
        <w:div w:id="1445029958">
          <w:marLeft w:val="480"/>
          <w:marRight w:val="0"/>
          <w:marTop w:val="0"/>
          <w:marBottom w:val="0"/>
          <w:divBdr>
            <w:top w:val="none" w:sz="0" w:space="0" w:color="auto"/>
            <w:left w:val="none" w:sz="0" w:space="0" w:color="auto"/>
            <w:bottom w:val="none" w:sz="0" w:space="0" w:color="auto"/>
            <w:right w:val="none" w:sz="0" w:space="0" w:color="auto"/>
          </w:divBdr>
        </w:div>
        <w:div w:id="1557744408">
          <w:marLeft w:val="480"/>
          <w:marRight w:val="0"/>
          <w:marTop w:val="0"/>
          <w:marBottom w:val="0"/>
          <w:divBdr>
            <w:top w:val="none" w:sz="0" w:space="0" w:color="auto"/>
            <w:left w:val="none" w:sz="0" w:space="0" w:color="auto"/>
            <w:bottom w:val="none" w:sz="0" w:space="0" w:color="auto"/>
            <w:right w:val="none" w:sz="0" w:space="0" w:color="auto"/>
          </w:divBdr>
        </w:div>
        <w:div w:id="1573347814">
          <w:marLeft w:val="480"/>
          <w:marRight w:val="0"/>
          <w:marTop w:val="0"/>
          <w:marBottom w:val="0"/>
          <w:divBdr>
            <w:top w:val="none" w:sz="0" w:space="0" w:color="auto"/>
            <w:left w:val="none" w:sz="0" w:space="0" w:color="auto"/>
            <w:bottom w:val="none" w:sz="0" w:space="0" w:color="auto"/>
            <w:right w:val="none" w:sz="0" w:space="0" w:color="auto"/>
          </w:divBdr>
        </w:div>
        <w:div w:id="1603880683">
          <w:marLeft w:val="480"/>
          <w:marRight w:val="0"/>
          <w:marTop w:val="0"/>
          <w:marBottom w:val="0"/>
          <w:divBdr>
            <w:top w:val="none" w:sz="0" w:space="0" w:color="auto"/>
            <w:left w:val="none" w:sz="0" w:space="0" w:color="auto"/>
            <w:bottom w:val="none" w:sz="0" w:space="0" w:color="auto"/>
            <w:right w:val="none" w:sz="0" w:space="0" w:color="auto"/>
          </w:divBdr>
        </w:div>
        <w:div w:id="1908953622">
          <w:marLeft w:val="480"/>
          <w:marRight w:val="0"/>
          <w:marTop w:val="0"/>
          <w:marBottom w:val="0"/>
          <w:divBdr>
            <w:top w:val="none" w:sz="0" w:space="0" w:color="auto"/>
            <w:left w:val="none" w:sz="0" w:space="0" w:color="auto"/>
            <w:bottom w:val="none" w:sz="0" w:space="0" w:color="auto"/>
            <w:right w:val="none" w:sz="0" w:space="0" w:color="auto"/>
          </w:divBdr>
        </w:div>
        <w:div w:id="1999766999">
          <w:marLeft w:val="480"/>
          <w:marRight w:val="0"/>
          <w:marTop w:val="0"/>
          <w:marBottom w:val="0"/>
          <w:divBdr>
            <w:top w:val="none" w:sz="0" w:space="0" w:color="auto"/>
            <w:left w:val="none" w:sz="0" w:space="0" w:color="auto"/>
            <w:bottom w:val="none" w:sz="0" w:space="0" w:color="auto"/>
            <w:right w:val="none" w:sz="0" w:space="0" w:color="auto"/>
          </w:divBdr>
        </w:div>
        <w:div w:id="2025595889">
          <w:marLeft w:val="480"/>
          <w:marRight w:val="0"/>
          <w:marTop w:val="0"/>
          <w:marBottom w:val="0"/>
          <w:divBdr>
            <w:top w:val="none" w:sz="0" w:space="0" w:color="auto"/>
            <w:left w:val="none" w:sz="0" w:space="0" w:color="auto"/>
            <w:bottom w:val="none" w:sz="0" w:space="0" w:color="auto"/>
            <w:right w:val="none" w:sz="0" w:space="0" w:color="auto"/>
          </w:divBdr>
        </w:div>
        <w:div w:id="2048026773">
          <w:marLeft w:val="480"/>
          <w:marRight w:val="0"/>
          <w:marTop w:val="0"/>
          <w:marBottom w:val="0"/>
          <w:divBdr>
            <w:top w:val="none" w:sz="0" w:space="0" w:color="auto"/>
            <w:left w:val="none" w:sz="0" w:space="0" w:color="auto"/>
            <w:bottom w:val="none" w:sz="0" w:space="0" w:color="auto"/>
            <w:right w:val="none" w:sz="0" w:space="0" w:color="auto"/>
          </w:divBdr>
        </w:div>
      </w:divsChild>
    </w:div>
    <w:div w:id="688683444">
      <w:bodyDiv w:val="1"/>
      <w:marLeft w:val="0"/>
      <w:marRight w:val="0"/>
      <w:marTop w:val="0"/>
      <w:marBottom w:val="0"/>
      <w:divBdr>
        <w:top w:val="none" w:sz="0" w:space="0" w:color="auto"/>
        <w:left w:val="none" w:sz="0" w:space="0" w:color="auto"/>
        <w:bottom w:val="none" w:sz="0" w:space="0" w:color="auto"/>
        <w:right w:val="none" w:sz="0" w:space="0" w:color="auto"/>
      </w:divBdr>
    </w:div>
    <w:div w:id="691108638">
      <w:bodyDiv w:val="1"/>
      <w:marLeft w:val="0"/>
      <w:marRight w:val="0"/>
      <w:marTop w:val="0"/>
      <w:marBottom w:val="0"/>
      <w:divBdr>
        <w:top w:val="none" w:sz="0" w:space="0" w:color="auto"/>
        <w:left w:val="none" w:sz="0" w:space="0" w:color="auto"/>
        <w:bottom w:val="none" w:sz="0" w:space="0" w:color="auto"/>
        <w:right w:val="none" w:sz="0" w:space="0" w:color="auto"/>
      </w:divBdr>
    </w:div>
    <w:div w:id="691339307">
      <w:bodyDiv w:val="1"/>
      <w:marLeft w:val="0"/>
      <w:marRight w:val="0"/>
      <w:marTop w:val="0"/>
      <w:marBottom w:val="0"/>
      <w:divBdr>
        <w:top w:val="none" w:sz="0" w:space="0" w:color="auto"/>
        <w:left w:val="none" w:sz="0" w:space="0" w:color="auto"/>
        <w:bottom w:val="none" w:sz="0" w:space="0" w:color="auto"/>
        <w:right w:val="none" w:sz="0" w:space="0" w:color="auto"/>
      </w:divBdr>
    </w:div>
    <w:div w:id="697048298">
      <w:bodyDiv w:val="1"/>
      <w:marLeft w:val="0"/>
      <w:marRight w:val="0"/>
      <w:marTop w:val="0"/>
      <w:marBottom w:val="0"/>
      <w:divBdr>
        <w:top w:val="none" w:sz="0" w:space="0" w:color="auto"/>
        <w:left w:val="none" w:sz="0" w:space="0" w:color="auto"/>
        <w:bottom w:val="none" w:sz="0" w:space="0" w:color="auto"/>
        <w:right w:val="none" w:sz="0" w:space="0" w:color="auto"/>
      </w:divBdr>
      <w:divsChild>
        <w:div w:id="200409413">
          <w:marLeft w:val="480"/>
          <w:marRight w:val="0"/>
          <w:marTop w:val="0"/>
          <w:marBottom w:val="0"/>
          <w:divBdr>
            <w:top w:val="none" w:sz="0" w:space="0" w:color="auto"/>
            <w:left w:val="none" w:sz="0" w:space="0" w:color="auto"/>
            <w:bottom w:val="none" w:sz="0" w:space="0" w:color="auto"/>
            <w:right w:val="none" w:sz="0" w:space="0" w:color="auto"/>
          </w:divBdr>
        </w:div>
        <w:div w:id="565723368">
          <w:marLeft w:val="480"/>
          <w:marRight w:val="0"/>
          <w:marTop w:val="0"/>
          <w:marBottom w:val="0"/>
          <w:divBdr>
            <w:top w:val="none" w:sz="0" w:space="0" w:color="auto"/>
            <w:left w:val="none" w:sz="0" w:space="0" w:color="auto"/>
            <w:bottom w:val="none" w:sz="0" w:space="0" w:color="auto"/>
            <w:right w:val="none" w:sz="0" w:space="0" w:color="auto"/>
          </w:divBdr>
        </w:div>
        <w:div w:id="572933753">
          <w:marLeft w:val="480"/>
          <w:marRight w:val="0"/>
          <w:marTop w:val="0"/>
          <w:marBottom w:val="0"/>
          <w:divBdr>
            <w:top w:val="none" w:sz="0" w:space="0" w:color="auto"/>
            <w:left w:val="none" w:sz="0" w:space="0" w:color="auto"/>
            <w:bottom w:val="none" w:sz="0" w:space="0" w:color="auto"/>
            <w:right w:val="none" w:sz="0" w:space="0" w:color="auto"/>
          </w:divBdr>
        </w:div>
        <w:div w:id="628051753">
          <w:marLeft w:val="480"/>
          <w:marRight w:val="0"/>
          <w:marTop w:val="0"/>
          <w:marBottom w:val="0"/>
          <w:divBdr>
            <w:top w:val="none" w:sz="0" w:space="0" w:color="auto"/>
            <w:left w:val="none" w:sz="0" w:space="0" w:color="auto"/>
            <w:bottom w:val="none" w:sz="0" w:space="0" w:color="auto"/>
            <w:right w:val="none" w:sz="0" w:space="0" w:color="auto"/>
          </w:divBdr>
        </w:div>
        <w:div w:id="643780696">
          <w:marLeft w:val="480"/>
          <w:marRight w:val="0"/>
          <w:marTop w:val="0"/>
          <w:marBottom w:val="0"/>
          <w:divBdr>
            <w:top w:val="none" w:sz="0" w:space="0" w:color="auto"/>
            <w:left w:val="none" w:sz="0" w:space="0" w:color="auto"/>
            <w:bottom w:val="none" w:sz="0" w:space="0" w:color="auto"/>
            <w:right w:val="none" w:sz="0" w:space="0" w:color="auto"/>
          </w:divBdr>
        </w:div>
        <w:div w:id="758333814">
          <w:marLeft w:val="480"/>
          <w:marRight w:val="0"/>
          <w:marTop w:val="0"/>
          <w:marBottom w:val="0"/>
          <w:divBdr>
            <w:top w:val="none" w:sz="0" w:space="0" w:color="auto"/>
            <w:left w:val="none" w:sz="0" w:space="0" w:color="auto"/>
            <w:bottom w:val="none" w:sz="0" w:space="0" w:color="auto"/>
            <w:right w:val="none" w:sz="0" w:space="0" w:color="auto"/>
          </w:divBdr>
        </w:div>
        <w:div w:id="945111652">
          <w:marLeft w:val="480"/>
          <w:marRight w:val="0"/>
          <w:marTop w:val="0"/>
          <w:marBottom w:val="0"/>
          <w:divBdr>
            <w:top w:val="none" w:sz="0" w:space="0" w:color="auto"/>
            <w:left w:val="none" w:sz="0" w:space="0" w:color="auto"/>
            <w:bottom w:val="none" w:sz="0" w:space="0" w:color="auto"/>
            <w:right w:val="none" w:sz="0" w:space="0" w:color="auto"/>
          </w:divBdr>
        </w:div>
        <w:div w:id="1249998494">
          <w:marLeft w:val="480"/>
          <w:marRight w:val="0"/>
          <w:marTop w:val="0"/>
          <w:marBottom w:val="0"/>
          <w:divBdr>
            <w:top w:val="none" w:sz="0" w:space="0" w:color="auto"/>
            <w:left w:val="none" w:sz="0" w:space="0" w:color="auto"/>
            <w:bottom w:val="none" w:sz="0" w:space="0" w:color="auto"/>
            <w:right w:val="none" w:sz="0" w:space="0" w:color="auto"/>
          </w:divBdr>
        </w:div>
        <w:div w:id="1256404620">
          <w:marLeft w:val="480"/>
          <w:marRight w:val="0"/>
          <w:marTop w:val="0"/>
          <w:marBottom w:val="0"/>
          <w:divBdr>
            <w:top w:val="none" w:sz="0" w:space="0" w:color="auto"/>
            <w:left w:val="none" w:sz="0" w:space="0" w:color="auto"/>
            <w:bottom w:val="none" w:sz="0" w:space="0" w:color="auto"/>
            <w:right w:val="none" w:sz="0" w:space="0" w:color="auto"/>
          </w:divBdr>
        </w:div>
        <w:div w:id="1893467964">
          <w:marLeft w:val="480"/>
          <w:marRight w:val="0"/>
          <w:marTop w:val="0"/>
          <w:marBottom w:val="0"/>
          <w:divBdr>
            <w:top w:val="none" w:sz="0" w:space="0" w:color="auto"/>
            <w:left w:val="none" w:sz="0" w:space="0" w:color="auto"/>
            <w:bottom w:val="none" w:sz="0" w:space="0" w:color="auto"/>
            <w:right w:val="none" w:sz="0" w:space="0" w:color="auto"/>
          </w:divBdr>
        </w:div>
        <w:div w:id="2039774307">
          <w:marLeft w:val="480"/>
          <w:marRight w:val="0"/>
          <w:marTop w:val="0"/>
          <w:marBottom w:val="0"/>
          <w:divBdr>
            <w:top w:val="none" w:sz="0" w:space="0" w:color="auto"/>
            <w:left w:val="none" w:sz="0" w:space="0" w:color="auto"/>
            <w:bottom w:val="none" w:sz="0" w:space="0" w:color="auto"/>
            <w:right w:val="none" w:sz="0" w:space="0" w:color="auto"/>
          </w:divBdr>
        </w:div>
        <w:div w:id="2094543156">
          <w:marLeft w:val="480"/>
          <w:marRight w:val="0"/>
          <w:marTop w:val="0"/>
          <w:marBottom w:val="0"/>
          <w:divBdr>
            <w:top w:val="none" w:sz="0" w:space="0" w:color="auto"/>
            <w:left w:val="none" w:sz="0" w:space="0" w:color="auto"/>
            <w:bottom w:val="none" w:sz="0" w:space="0" w:color="auto"/>
            <w:right w:val="none" w:sz="0" w:space="0" w:color="auto"/>
          </w:divBdr>
        </w:div>
      </w:divsChild>
    </w:div>
    <w:div w:id="700328411">
      <w:bodyDiv w:val="1"/>
      <w:marLeft w:val="0"/>
      <w:marRight w:val="0"/>
      <w:marTop w:val="0"/>
      <w:marBottom w:val="0"/>
      <w:divBdr>
        <w:top w:val="none" w:sz="0" w:space="0" w:color="auto"/>
        <w:left w:val="none" w:sz="0" w:space="0" w:color="auto"/>
        <w:bottom w:val="none" w:sz="0" w:space="0" w:color="auto"/>
        <w:right w:val="none" w:sz="0" w:space="0" w:color="auto"/>
      </w:divBdr>
    </w:div>
    <w:div w:id="701440032">
      <w:bodyDiv w:val="1"/>
      <w:marLeft w:val="0"/>
      <w:marRight w:val="0"/>
      <w:marTop w:val="0"/>
      <w:marBottom w:val="0"/>
      <w:divBdr>
        <w:top w:val="none" w:sz="0" w:space="0" w:color="auto"/>
        <w:left w:val="none" w:sz="0" w:space="0" w:color="auto"/>
        <w:bottom w:val="none" w:sz="0" w:space="0" w:color="auto"/>
        <w:right w:val="none" w:sz="0" w:space="0" w:color="auto"/>
      </w:divBdr>
    </w:div>
    <w:div w:id="703407135">
      <w:bodyDiv w:val="1"/>
      <w:marLeft w:val="0"/>
      <w:marRight w:val="0"/>
      <w:marTop w:val="0"/>
      <w:marBottom w:val="0"/>
      <w:divBdr>
        <w:top w:val="none" w:sz="0" w:space="0" w:color="auto"/>
        <w:left w:val="none" w:sz="0" w:space="0" w:color="auto"/>
        <w:bottom w:val="none" w:sz="0" w:space="0" w:color="auto"/>
        <w:right w:val="none" w:sz="0" w:space="0" w:color="auto"/>
      </w:divBdr>
      <w:divsChild>
        <w:div w:id="16930400">
          <w:marLeft w:val="480"/>
          <w:marRight w:val="0"/>
          <w:marTop w:val="0"/>
          <w:marBottom w:val="0"/>
          <w:divBdr>
            <w:top w:val="none" w:sz="0" w:space="0" w:color="auto"/>
            <w:left w:val="none" w:sz="0" w:space="0" w:color="auto"/>
            <w:bottom w:val="none" w:sz="0" w:space="0" w:color="auto"/>
            <w:right w:val="none" w:sz="0" w:space="0" w:color="auto"/>
          </w:divBdr>
        </w:div>
        <w:div w:id="198513561">
          <w:marLeft w:val="480"/>
          <w:marRight w:val="0"/>
          <w:marTop w:val="0"/>
          <w:marBottom w:val="0"/>
          <w:divBdr>
            <w:top w:val="none" w:sz="0" w:space="0" w:color="auto"/>
            <w:left w:val="none" w:sz="0" w:space="0" w:color="auto"/>
            <w:bottom w:val="none" w:sz="0" w:space="0" w:color="auto"/>
            <w:right w:val="none" w:sz="0" w:space="0" w:color="auto"/>
          </w:divBdr>
        </w:div>
        <w:div w:id="242032514">
          <w:marLeft w:val="480"/>
          <w:marRight w:val="0"/>
          <w:marTop w:val="0"/>
          <w:marBottom w:val="0"/>
          <w:divBdr>
            <w:top w:val="none" w:sz="0" w:space="0" w:color="auto"/>
            <w:left w:val="none" w:sz="0" w:space="0" w:color="auto"/>
            <w:bottom w:val="none" w:sz="0" w:space="0" w:color="auto"/>
            <w:right w:val="none" w:sz="0" w:space="0" w:color="auto"/>
          </w:divBdr>
        </w:div>
        <w:div w:id="503131967">
          <w:marLeft w:val="480"/>
          <w:marRight w:val="0"/>
          <w:marTop w:val="0"/>
          <w:marBottom w:val="0"/>
          <w:divBdr>
            <w:top w:val="none" w:sz="0" w:space="0" w:color="auto"/>
            <w:left w:val="none" w:sz="0" w:space="0" w:color="auto"/>
            <w:bottom w:val="none" w:sz="0" w:space="0" w:color="auto"/>
            <w:right w:val="none" w:sz="0" w:space="0" w:color="auto"/>
          </w:divBdr>
        </w:div>
        <w:div w:id="603534644">
          <w:marLeft w:val="480"/>
          <w:marRight w:val="0"/>
          <w:marTop w:val="0"/>
          <w:marBottom w:val="0"/>
          <w:divBdr>
            <w:top w:val="none" w:sz="0" w:space="0" w:color="auto"/>
            <w:left w:val="none" w:sz="0" w:space="0" w:color="auto"/>
            <w:bottom w:val="none" w:sz="0" w:space="0" w:color="auto"/>
            <w:right w:val="none" w:sz="0" w:space="0" w:color="auto"/>
          </w:divBdr>
        </w:div>
        <w:div w:id="660697571">
          <w:marLeft w:val="480"/>
          <w:marRight w:val="0"/>
          <w:marTop w:val="0"/>
          <w:marBottom w:val="0"/>
          <w:divBdr>
            <w:top w:val="none" w:sz="0" w:space="0" w:color="auto"/>
            <w:left w:val="none" w:sz="0" w:space="0" w:color="auto"/>
            <w:bottom w:val="none" w:sz="0" w:space="0" w:color="auto"/>
            <w:right w:val="none" w:sz="0" w:space="0" w:color="auto"/>
          </w:divBdr>
        </w:div>
        <w:div w:id="738869914">
          <w:marLeft w:val="480"/>
          <w:marRight w:val="0"/>
          <w:marTop w:val="0"/>
          <w:marBottom w:val="0"/>
          <w:divBdr>
            <w:top w:val="none" w:sz="0" w:space="0" w:color="auto"/>
            <w:left w:val="none" w:sz="0" w:space="0" w:color="auto"/>
            <w:bottom w:val="none" w:sz="0" w:space="0" w:color="auto"/>
            <w:right w:val="none" w:sz="0" w:space="0" w:color="auto"/>
          </w:divBdr>
        </w:div>
        <w:div w:id="791823914">
          <w:marLeft w:val="480"/>
          <w:marRight w:val="0"/>
          <w:marTop w:val="0"/>
          <w:marBottom w:val="0"/>
          <w:divBdr>
            <w:top w:val="none" w:sz="0" w:space="0" w:color="auto"/>
            <w:left w:val="none" w:sz="0" w:space="0" w:color="auto"/>
            <w:bottom w:val="none" w:sz="0" w:space="0" w:color="auto"/>
            <w:right w:val="none" w:sz="0" w:space="0" w:color="auto"/>
          </w:divBdr>
        </w:div>
        <w:div w:id="811681059">
          <w:marLeft w:val="480"/>
          <w:marRight w:val="0"/>
          <w:marTop w:val="0"/>
          <w:marBottom w:val="0"/>
          <w:divBdr>
            <w:top w:val="none" w:sz="0" w:space="0" w:color="auto"/>
            <w:left w:val="none" w:sz="0" w:space="0" w:color="auto"/>
            <w:bottom w:val="none" w:sz="0" w:space="0" w:color="auto"/>
            <w:right w:val="none" w:sz="0" w:space="0" w:color="auto"/>
          </w:divBdr>
        </w:div>
        <w:div w:id="862937735">
          <w:marLeft w:val="480"/>
          <w:marRight w:val="0"/>
          <w:marTop w:val="0"/>
          <w:marBottom w:val="0"/>
          <w:divBdr>
            <w:top w:val="none" w:sz="0" w:space="0" w:color="auto"/>
            <w:left w:val="none" w:sz="0" w:space="0" w:color="auto"/>
            <w:bottom w:val="none" w:sz="0" w:space="0" w:color="auto"/>
            <w:right w:val="none" w:sz="0" w:space="0" w:color="auto"/>
          </w:divBdr>
        </w:div>
        <w:div w:id="1268347903">
          <w:marLeft w:val="480"/>
          <w:marRight w:val="0"/>
          <w:marTop w:val="0"/>
          <w:marBottom w:val="0"/>
          <w:divBdr>
            <w:top w:val="none" w:sz="0" w:space="0" w:color="auto"/>
            <w:left w:val="none" w:sz="0" w:space="0" w:color="auto"/>
            <w:bottom w:val="none" w:sz="0" w:space="0" w:color="auto"/>
            <w:right w:val="none" w:sz="0" w:space="0" w:color="auto"/>
          </w:divBdr>
        </w:div>
        <w:div w:id="1441994590">
          <w:marLeft w:val="480"/>
          <w:marRight w:val="0"/>
          <w:marTop w:val="0"/>
          <w:marBottom w:val="0"/>
          <w:divBdr>
            <w:top w:val="none" w:sz="0" w:space="0" w:color="auto"/>
            <w:left w:val="none" w:sz="0" w:space="0" w:color="auto"/>
            <w:bottom w:val="none" w:sz="0" w:space="0" w:color="auto"/>
            <w:right w:val="none" w:sz="0" w:space="0" w:color="auto"/>
          </w:divBdr>
        </w:div>
        <w:div w:id="1550725061">
          <w:marLeft w:val="480"/>
          <w:marRight w:val="0"/>
          <w:marTop w:val="0"/>
          <w:marBottom w:val="0"/>
          <w:divBdr>
            <w:top w:val="none" w:sz="0" w:space="0" w:color="auto"/>
            <w:left w:val="none" w:sz="0" w:space="0" w:color="auto"/>
            <w:bottom w:val="none" w:sz="0" w:space="0" w:color="auto"/>
            <w:right w:val="none" w:sz="0" w:space="0" w:color="auto"/>
          </w:divBdr>
        </w:div>
        <w:div w:id="1568832888">
          <w:marLeft w:val="480"/>
          <w:marRight w:val="0"/>
          <w:marTop w:val="0"/>
          <w:marBottom w:val="0"/>
          <w:divBdr>
            <w:top w:val="none" w:sz="0" w:space="0" w:color="auto"/>
            <w:left w:val="none" w:sz="0" w:space="0" w:color="auto"/>
            <w:bottom w:val="none" w:sz="0" w:space="0" w:color="auto"/>
            <w:right w:val="none" w:sz="0" w:space="0" w:color="auto"/>
          </w:divBdr>
        </w:div>
        <w:div w:id="1712075746">
          <w:marLeft w:val="480"/>
          <w:marRight w:val="0"/>
          <w:marTop w:val="0"/>
          <w:marBottom w:val="0"/>
          <w:divBdr>
            <w:top w:val="none" w:sz="0" w:space="0" w:color="auto"/>
            <w:left w:val="none" w:sz="0" w:space="0" w:color="auto"/>
            <w:bottom w:val="none" w:sz="0" w:space="0" w:color="auto"/>
            <w:right w:val="none" w:sz="0" w:space="0" w:color="auto"/>
          </w:divBdr>
        </w:div>
        <w:div w:id="1920671457">
          <w:marLeft w:val="480"/>
          <w:marRight w:val="0"/>
          <w:marTop w:val="0"/>
          <w:marBottom w:val="0"/>
          <w:divBdr>
            <w:top w:val="none" w:sz="0" w:space="0" w:color="auto"/>
            <w:left w:val="none" w:sz="0" w:space="0" w:color="auto"/>
            <w:bottom w:val="none" w:sz="0" w:space="0" w:color="auto"/>
            <w:right w:val="none" w:sz="0" w:space="0" w:color="auto"/>
          </w:divBdr>
        </w:div>
        <w:div w:id="2053575616">
          <w:marLeft w:val="480"/>
          <w:marRight w:val="0"/>
          <w:marTop w:val="0"/>
          <w:marBottom w:val="0"/>
          <w:divBdr>
            <w:top w:val="none" w:sz="0" w:space="0" w:color="auto"/>
            <w:left w:val="none" w:sz="0" w:space="0" w:color="auto"/>
            <w:bottom w:val="none" w:sz="0" w:space="0" w:color="auto"/>
            <w:right w:val="none" w:sz="0" w:space="0" w:color="auto"/>
          </w:divBdr>
        </w:div>
      </w:divsChild>
    </w:div>
    <w:div w:id="704520565">
      <w:bodyDiv w:val="1"/>
      <w:marLeft w:val="0"/>
      <w:marRight w:val="0"/>
      <w:marTop w:val="0"/>
      <w:marBottom w:val="0"/>
      <w:divBdr>
        <w:top w:val="none" w:sz="0" w:space="0" w:color="auto"/>
        <w:left w:val="none" w:sz="0" w:space="0" w:color="auto"/>
        <w:bottom w:val="none" w:sz="0" w:space="0" w:color="auto"/>
        <w:right w:val="none" w:sz="0" w:space="0" w:color="auto"/>
      </w:divBdr>
    </w:div>
    <w:div w:id="718212722">
      <w:bodyDiv w:val="1"/>
      <w:marLeft w:val="0"/>
      <w:marRight w:val="0"/>
      <w:marTop w:val="0"/>
      <w:marBottom w:val="0"/>
      <w:divBdr>
        <w:top w:val="none" w:sz="0" w:space="0" w:color="auto"/>
        <w:left w:val="none" w:sz="0" w:space="0" w:color="auto"/>
        <w:bottom w:val="none" w:sz="0" w:space="0" w:color="auto"/>
        <w:right w:val="none" w:sz="0" w:space="0" w:color="auto"/>
      </w:divBdr>
      <w:divsChild>
        <w:div w:id="105003741">
          <w:marLeft w:val="480"/>
          <w:marRight w:val="0"/>
          <w:marTop w:val="0"/>
          <w:marBottom w:val="0"/>
          <w:divBdr>
            <w:top w:val="none" w:sz="0" w:space="0" w:color="auto"/>
            <w:left w:val="none" w:sz="0" w:space="0" w:color="auto"/>
            <w:bottom w:val="none" w:sz="0" w:space="0" w:color="auto"/>
            <w:right w:val="none" w:sz="0" w:space="0" w:color="auto"/>
          </w:divBdr>
        </w:div>
        <w:div w:id="119030777">
          <w:marLeft w:val="480"/>
          <w:marRight w:val="0"/>
          <w:marTop w:val="0"/>
          <w:marBottom w:val="0"/>
          <w:divBdr>
            <w:top w:val="none" w:sz="0" w:space="0" w:color="auto"/>
            <w:left w:val="none" w:sz="0" w:space="0" w:color="auto"/>
            <w:bottom w:val="none" w:sz="0" w:space="0" w:color="auto"/>
            <w:right w:val="none" w:sz="0" w:space="0" w:color="auto"/>
          </w:divBdr>
        </w:div>
        <w:div w:id="131488382">
          <w:marLeft w:val="480"/>
          <w:marRight w:val="0"/>
          <w:marTop w:val="0"/>
          <w:marBottom w:val="0"/>
          <w:divBdr>
            <w:top w:val="none" w:sz="0" w:space="0" w:color="auto"/>
            <w:left w:val="none" w:sz="0" w:space="0" w:color="auto"/>
            <w:bottom w:val="none" w:sz="0" w:space="0" w:color="auto"/>
            <w:right w:val="none" w:sz="0" w:space="0" w:color="auto"/>
          </w:divBdr>
        </w:div>
        <w:div w:id="138495487">
          <w:marLeft w:val="480"/>
          <w:marRight w:val="0"/>
          <w:marTop w:val="0"/>
          <w:marBottom w:val="0"/>
          <w:divBdr>
            <w:top w:val="none" w:sz="0" w:space="0" w:color="auto"/>
            <w:left w:val="none" w:sz="0" w:space="0" w:color="auto"/>
            <w:bottom w:val="none" w:sz="0" w:space="0" w:color="auto"/>
            <w:right w:val="none" w:sz="0" w:space="0" w:color="auto"/>
          </w:divBdr>
        </w:div>
        <w:div w:id="536621662">
          <w:marLeft w:val="480"/>
          <w:marRight w:val="0"/>
          <w:marTop w:val="0"/>
          <w:marBottom w:val="0"/>
          <w:divBdr>
            <w:top w:val="none" w:sz="0" w:space="0" w:color="auto"/>
            <w:left w:val="none" w:sz="0" w:space="0" w:color="auto"/>
            <w:bottom w:val="none" w:sz="0" w:space="0" w:color="auto"/>
            <w:right w:val="none" w:sz="0" w:space="0" w:color="auto"/>
          </w:divBdr>
        </w:div>
        <w:div w:id="878128543">
          <w:marLeft w:val="480"/>
          <w:marRight w:val="0"/>
          <w:marTop w:val="0"/>
          <w:marBottom w:val="0"/>
          <w:divBdr>
            <w:top w:val="none" w:sz="0" w:space="0" w:color="auto"/>
            <w:left w:val="none" w:sz="0" w:space="0" w:color="auto"/>
            <w:bottom w:val="none" w:sz="0" w:space="0" w:color="auto"/>
            <w:right w:val="none" w:sz="0" w:space="0" w:color="auto"/>
          </w:divBdr>
        </w:div>
        <w:div w:id="927273018">
          <w:marLeft w:val="480"/>
          <w:marRight w:val="0"/>
          <w:marTop w:val="0"/>
          <w:marBottom w:val="0"/>
          <w:divBdr>
            <w:top w:val="none" w:sz="0" w:space="0" w:color="auto"/>
            <w:left w:val="none" w:sz="0" w:space="0" w:color="auto"/>
            <w:bottom w:val="none" w:sz="0" w:space="0" w:color="auto"/>
            <w:right w:val="none" w:sz="0" w:space="0" w:color="auto"/>
          </w:divBdr>
        </w:div>
        <w:div w:id="996304843">
          <w:marLeft w:val="480"/>
          <w:marRight w:val="0"/>
          <w:marTop w:val="0"/>
          <w:marBottom w:val="0"/>
          <w:divBdr>
            <w:top w:val="none" w:sz="0" w:space="0" w:color="auto"/>
            <w:left w:val="none" w:sz="0" w:space="0" w:color="auto"/>
            <w:bottom w:val="none" w:sz="0" w:space="0" w:color="auto"/>
            <w:right w:val="none" w:sz="0" w:space="0" w:color="auto"/>
          </w:divBdr>
        </w:div>
        <w:div w:id="1034769549">
          <w:marLeft w:val="480"/>
          <w:marRight w:val="0"/>
          <w:marTop w:val="0"/>
          <w:marBottom w:val="0"/>
          <w:divBdr>
            <w:top w:val="none" w:sz="0" w:space="0" w:color="auto"/>
            <w:left w:val="none" w:sz="0" w:space="0" w:color="auto"/>
            <w:bottom w:val="none" w:sz="0" w:space="0" w:color="auto"/>
            <w:right w:val="none" w:sz="0" w:space="0" w:color="auto"/>
          </w:divBdr>
        </w:div>
        <w:div w:id="1252927698">
          <w:marLeft w:val="480"/>
          <w:marRight w:val="0"/>
          <w:marTop w:val="0"/>
          <w:marBottom w:val="0"/>
          <w:divBdr>
            <w:top w:val="none" w:sz="0" w:space="0" w:color="auto"/>
            <w:left w:val="none" w:sz="0" w:space="0" w:color="auto"/>
            <w:bottom w:val="none" w:sz="0" w:space="0" w:color="auto"/>
            <w:right w:val="none" w:sz="0" w:space="0" w:color="auto"/>
          </w:divBdr>
        </w:div>
        <w:div w:id="1281062968">
          <w:marLeft w:val="480"/>
          <w:marRight w:val="0"/>
          <w:marTop w:val="0"/>
          <w:marBottom w:val="0"/>
          <w:divBdr>
            <w:top w:val="none" w:sz="0" w:space="0" w:color="auto"/>
            <w:left w:val="none" w:sz="0" w:space="0" w:color="auto"/>
            <w:bottom w:val="none" w:sz="0" w:space="0" w:color="auto"/>
            <w:right w:val="none" w:sz="0" w:space="0" w:color="auto"/>
          </w:divBdr>
        </w:div>
        <w:div w:id="1636329881">
          <w:marLeft w:val="480"/>
          <w:marRight w:val="0"/>
          <w:marTop w:val="0"/>
          <w:marBottom w:val="0"/>
          <w:divBdr>
            <w:top w:val="none" w:sz="0" w:space="0" w:color="auto"/>
            <w:left w:val="none" w:sz="0" w:space="0" w:color="auto"/>
            <w:bottom w:val="none" w:sz="0" w:space="0" w:color="auto"/>
            <w:right w:val="none" w:sz="0" w:space="0" w:color="auto"/>
          </w:divBdr>
        </w:div>
        <w:div w:id="1791507621">
          <w:marLeft w:val="480"/>
          <w:marRight w:val="0"/>
          <w:marTop w:val="0"/>
          <w:marBottom w:val="0"/>
          <w:divBdr>
            <w:top w:val="none" w:sz="0" w:space="0" w:color="auto"/>
            <w:left w:val="none" w:sz="0" w:space="0" w:color="auto"/>
            <w:bottom w:val="none" w:sz="0" w:space="0" w:color="auto"/>
            <w:right w:val="none" w:sz="0" w:space="0" w:color="auto"/>
          </w:divBdr>
        </w:div>
      </w:divsChild>
    </w:div>
    <w:div w:id="723524152">
      <w:bodyDiv w:val="1"/>
      <w:marLeft w:val="0"/>
      <w:marRight w:val="0"/>
      <w:marTop w:val="0"/>
      <w:marBottom w:val="0"/>
      <w:divBdr>
        <w:top w:val="none" w:sz="0" w:space="0" w:color="auto"/>
        <w:left w:val="none" w:sz="0" w:space="0" w:color="auto"/>
        <w:bottom w:val="none" w:sz="0" w:space="0" w:color="auto"/>
        <w:right w:val="none" w:sz="0" w:space="0" w:color="auto"/>
      </w:divBdr>
    </w:div>
    <w:div w:id="724791385">
      <w:bodyDiv w:val="1"/>
      <w:marLeft w:val="0"/>
      <w:marRight w:val="0"/>
      <w:marTop w:val="0"/>
      <w:marBottom w:val="0"/>
      <w:divBdr>
        <w:top w:val="none" w:sz="0" w:space="0" w:color="auto"/>
        <w:left w:val="none" w:sz="0" w:space="0" w:color="auto"/>
        <w:bottom w:val="none" w:sz="0" w:space="0" w:color="auto"/>
        <w:right w:val="none" w:sz="0" w:space="0" w:color="auto"/>
      </w:divBdr>
    </w:div>
    <w:div w:id="739866867">
      <w:bodyDiv w:val="1"/>
      <w:marLeft w:val="0"/>
      <w:marRight w:val="0"/>
      <w:marTop w:val="0"/>
      <w:marBottom w:val="0"/>
      <w:divBdr>
        <w:top w:val="none" w:sz="0" w:space="0" w:color="auto"/>
        <w:left w:val="none" w:sz="0" w:space="0" w:color="auto"/>
        <w:bottom w:val="none" w:sz="0" w:space="0" w:color="auto"/>
        <w:right w:val="none" w:sz="0" w:space="0" w:color="auto"/>
      </w:divBdr>
    </w:div>
    <w:div w:id="741096783">
      <w:bodyDiv w:val="1"/>
      <w:marLeft w:val="0"/>
      <w:marRight w:val="0"/>
      <w:marTop w:val="0"/>
      <w:marBottom w:val="0"/>
      <w:divBdr>
        <w:top w:val="none" w:sz="0" w:space="0" w:color="auto"/>
        <w:left w:val="none" w:sz="0" w:space="0" w:color="auto"/>
        <w:bottom w:val="none" w:sz="0" w:space="0" w:color="auto"/>
        <w:right w:val="none" w:sz="0" w:space="0" w:color="auto"/>
      </w:divBdr>
    </w:div>
    <w:div w:id="742022932">
      <w:bodyDiv w:val="1"/>
      <w:marLeft w:val="0"/>
      <w:marRight w:val="0"/>
      <w:marTop w:val="0"/>
      <w:marBottom w:val="0"/>
      <w:divBdr>
        <w:top w:val="none" w:sz="0" w:space="0" w:color="auto"/>
        <w:left w:val="none" w:sz="0" w:space="0" w:color="auto"/>
        <w:bottom w:val="none" w:sz="0" w:space="0" w:color="auto"/>
        <w:right w:val="none" w:sz="0" w:space="0" w:color="auto"/>
      </w:divBdr>
    </w:div>
    <w:div w:id="742532285">
      <w:bodyDiv w:val="1"/>
      <w:marLeft w:val="0"/>
      <w:marRight w:val="0"/>
      <w:marTop w:val="0"/>
      <w:marBottom w:val="0"/>
      <w:divBdr>
        <w:top w:val="none" w:sz="0" w:space="0" w:color="auto"/>
        <w:left w:val="none" w:sz="0" w:space="0" w:color="auto"/>
        <w:bottom w:val="none" w:sz="0" w:space="0" w:color="auto"/>
        <w:right w:val="none" w:sz="0" w:space="0" w:color="auto"/>
      </w:divBdr>
    </w:div>
    <w:div w:id="745109525">
      <w:bodyDiv w:val="1"/>
      <w:marLeft w:val="0"/>
      <w:marRight w:val="0"/>
      <w:marTop w:val="0"/>
      <w:marBottom w:val="0"/>
      <w:divBdr>
        <w:top w:val="none" w:sz="0" w:space="0" w:color="auto"/>
        <w:left w:val="none" w:sz="0" w:space="0" w:color="auto"/>
        <w:bottom w:val="none" w:sz="0" w:space="0" w:color="auto"/>
        <w:right w:val="none" w:sz="0" w:space="0" w:color="auto"/>
      </w:divBdr>
    </w:div>
    <w:div w:id="749236678">
      <w:bodyDiv w:val="1"/>
      <w:marLeft w:val="0"/>
      <w:marRight w:val="0"/>
      <w:marTop w:val="0"/>
      <w:marBottom w:val="0"/>
      <w:divBdr>
        <w:top w:val="none" w:sz="0" w:space="0" w:color="auto"/>
        <w:left w:val="none" w:sz="0" w:space="0" w:color="auto"/>
        <w:bottom w:val="none" w:sz="0" w:space="0" w:color="auto"/>
        <w:right w:val="none" w:sz="0" w:space="0" w:color="auto"/>
      </w:divBdr>
    </w:div>
    <w:div w:id="758790850">
      <w:bodyDiv w:val="1"/>
      <w:marLeft w:val="0"/>
      <w:marRight w:val="0"/>
      <w:marTop w:val="0"/>
      <w:marBottom w:val="0"/>
      <w:divBdr>
        <w:top w:val="none" w:sz="0" w:space="0" w:color="auto"/>
        <w:left w:val="none" w:sz="0" w:space="0" w:color="auto"/>
        <w:bottom w:val="none" w:sz="0" w:space="0" w:color="auto"/>
        <w:right w:val="none" w:sz="0" w:space="0" w:color="auto"/>
      </w:divBdr>
      <w:divsChild>
        <w:div w:id="1076980354">
          <w:marLeft w:val="480"/>
          <w:marRight w:val="0"/>
          <w:marTop w:val="0"/>
          <w:marBottom w:val="0"/>
          <w:divBdr>
            <w:top w:val="none" w:sz="0" w:space="0" w:color="auto"/>
            <w:left w:val="none" w:sz="0" w:space="0" w:color="auto"/>
            <w:bottom w:val="none" w:sz="0" w:space="0" w:color="auto"/>
            <w:right w:val="none" w:sz="0" w:space="0" w:color="auto"/>
          </w:divBdr>
        </w:div>
      </w:divsChild>
    </w:div>
    <w:div w:id="760880554">
      <w:bodyDiv w:val="1"/>
      <w:marLeft w:val="0"/>
      <w:marRight w:val="0"/>
      <w:marTop w:val="0"/>
      <w:marBottom w:val="0"/>
      <w:divBdr>
        <w:top w:val="none" w:sz="0" w:space="0" w:color="auto"/>
        <w:left w:val="none" w:sz="0" w:space="0" w:color="auto"/>
        <w:bottom w:val="none" w:sz="0" w:space="0" w:color="auto"/>
        <w:right w:val="none" w:sz="0" w:space="0" w:color="auto"/>
      </w:divBdr>
    </w:div>
    <w:div w:id="766000149">
      <w:bodyDiv w:val="1"/>
      <w:marLeft w:val="0"/>
      <w:marRight w:val="0"/>
      <w:marTop w:val="0"/>
      <w:marBottom w:val="0"/>
      <w:divBdr>
        <w:top w:val="none" w:sz="0" w:space="0" w:color="auto"/>
        <w:left w:val="none" w:sz="0" w:space="0" w:color="auto"/>
        <w:bottom w:val="none" w:sz="0" w:space="0" w:color="auto"/>
        <w:right w:val="none" w:sz="0" w:space="0" w:color="auto"/>
      </w:divBdr>
    </w:div>
    <w:div w:id="766658466">
      <w:bodyDiv w:val="1"/>
      <w:marLeft w:val="0"/>
      <w:marRight w:val="0"/>
      <w:marTop w:val="0"/>
      <w:marBottom w:val="0"/>
      <w:divBdr>
        <w:top w:val="none" w:sz="0" w:space="0" w:color="auto"/>
        <w:left w:val="none" w:sz="0" w:space="0" w:color="auto"/>
        <w:bottom w:val="none" w:sz="0" w:space="0" w:color="auto"/>
        <w:right w:val="none" w:sz="0" w:space="0" w:color="auto"/>
      </w:divBdr>
      <w:divsChild>
        <w:div w:id="116340651">
          <w:marLeft w:val="480"/>
          <w:marRight w:val="0"/>
          <w:marTop w:val="0"/>
          <w:marBottom w:val="0"/>
          <w:divBdr>
            <w:top w:val="none" w:sz="0" w:space="0" w:color="auto"/>
            <w:left w:val="none" w:sz="0" w:space="0" w:color="auto"/>
            <w:bottom w:val="none" w:sz="0" w:space="0" w:color="auto"/>
            <w:right w:val="none" w:sz="0" w:space="0" w:color="auto"/>
          </w:divBdr>
        </w:div>
        <w:div w:id="1776249792">
          <w:marLeft w:val="480"/>
          <w:marRight w:val="0"/>
          <w:marTop w:val="0"/>
          <w:marBottom w:val="0"/>
          <w:divBdr>
            <w:top w:val="none" w:sz="0" w:space="0" w:color="auto"/>
            <w:left w:val="none" w:sz="0" w:space="0" w:color="auto"/>
            <w:bottom w:val="none" w:sz="0" w:space="0" w:color="auto"/>
            <w:right w:val="none" w:sz="0" w:space="0" w:color="auto"/>
          </w:divBdr>
        </w:div>
        <w:div w:id="164441930">
          <w:marLeft w:val="480"/>
          <w:marRight w:val="0"/>
          <w:marTop w:val="0"/>
          <w:marBottom w:val="0"/>
          <w:divBdr>
            <w:top w:val="none" w:sz="0" w:space="0" w:color="auto"/>
            <w:left w:val="none" w:sz="0" w:space="0" w:color="auto"/>
            <w:bottom w:val="none" w:sz="0" w:space="0" w:color="auto"/>
            <w:right w:val="none" w:sz="0" w:space="0" w:color="auto"/>
          </w:divBdr>
        </w:div>
        <w:div w:id="293996338">
          <w:marLeft w:val="480"/>
          <w:marRight w:val="0"/>
          <w:marTop w:val="0"/>
          <w:marBottom w:val="0"/>
          <w:divBdr>
            <w:top w:val="none" w:sz="0" w:space="0" w:color="auto"/>
            <w:left w:val="none" w:sz="0" w:space="0" w:color="auto"/>
            <w:bottom w:val="none" w:sz="0" w:space="0" w:color="auto"/>
            <w:right w:val="none" w:sz="0" w:space="0" w:color="auto"/>
          </w:divBdr>
        </w:div>
        <w:div w:id="1978756348">
          <w:marLeft w:val="480"/>
          <w:marRight w:val="0"/>
          <w:marTop w:val="0"/>
          <w:marBottom w:val="0"/>
          <w:divBdr>
            <w:top w:val="none" w:sz="0" w:space="0" w:color="auto"/>
            <w:left w:val="none" w:sz="0" w:space="0" w:color="auto"/>
            <w:bottom w:val="none" w:sz="0" w:space="0" w:color="auto"/>
            <w:right w:val="none" w:sz="0" w:space="0" w:color="auto"/>
          </w:divBdr>
        </w:div>
        <w:div w:id="276182161">
          <w:marLeft w:val="480"/>
          <w:marRight w:val="0"/>
          <w:marTop w:val="0"/>
          <w:marBottom w:val="0"/>
          <w:divBdr>
            <w:top w:val="none" w:sz="0" w:space="0" w:color="auto"/>
            <w:left w:val="none" w:sz="0" w:space="0" w:color="auto"/>
            <w:bottom w:val="none" w:sz="0" w:space="0" w:color="auto"/>
            <w:right w:val="none" w:sz="0" w:space="0" w:color="auto"/>
          </w:divBdr>
        </w:div>
        <w:div w:id="485515148">
          <w:marLeft w:val="480"/>
          <w:marRight w:val="0"/>
          <w:marTop w:val="0"/>
          <w:marBottom w:val="0"/>
          <w:divBdr>
            <w:top w:val="none" w:sz="0" w:space="0" w:color="auto"/>
            <w:left w:val="none" w:sz="0" w:space="0" w:color="auto"/>
            <w:bottom w:val="none" w:sz="0" w:space="0" w:color="auto"/>
            <w:right w:val="none" w:sz="0" w:space="0" w:color="auto"/>
          </w:divBdr>
        </w:div>
        <w:div w:id="121847980">
          <w:marLeft w:val="480"/>
          <w:marRight w:val="0"/>
          <w:marTop w:val="0"/>
          <w:marBottom w:val="0"/>
          <w:divBdr>
            <w:top w:val="none" w:sz="0" w:space="0" w:color="auto"/>
            <w:left w:val="none" w:sz="0" w:space="0" w:color="auto"/>
            <w:bottom w:val="none" w:sz="0" w:space="0" w:color="auto"/>
            <w:right w:val="none" w:sz="0" w:space="0" w:color="auto"/>
          </w:divBdr>
        </w:div>
        <w:div w:id="22246604">
          <w:marLeft w:val="480"/>
          <w:marRight w:val="0"/>
          <w:marTop w:val="0"/>
          <w:marBottom w:val="0"/>
          <w:divBdr>
            <w:top w:val="none" w:sz="0" w:space="0" w:color="auto"/>
            <w:left w:val="none" w:sz="0" w:space="0" w:color="auto"/>
            <w:bottom w:val="none" w:sz="0" w:space="0" w:color="auto"/>
            <w:right w:val="none" w:sz="0" w:space="0" w:color="auto"/>
          </w:divBdr>
        </w:div>
        <w:div w:id="906108546">
          <w:marLeft w:val="480"/>
          <w:marRight w:val="0"/>
          <w:marTop w:val="0"/>
          <w:marBottom w:val="0"/>
          <w:divBdr>
            <w:top w:val="none" w:sz="0" w:space="0" w:color="auto"/>
            <w:left w:val="none" w:sz="0" w:space="0" w:color="auto"/>
            <w:bottom w:val="none" w:sz="0" w:space="0" w:color="auto"/>
            <w:right w:val="none" w:sz="0" w:space="0" w:color="auto"/>
          </w:divBdr>
        </w:div>
        <w:div w:id="2103447199">
          <w:marLeft w:val="480"/>
          <w:marRight w:val="0"/>
          <w:marTop w:val="0"/>
          <w:marBottom w:val="0"/>
          <w:divBdr>
            <w:top w:val="none" w:sz="0" w:space="0" w:color="auto"/>
            <w:left w:val="none" w:sz="0" w:space="0" w:color="auto"/>
            <w:bottom w:val="none" w:sz="0" w:space="0" w:color="auto"/>
            <w:right w:val="none" w:sz="0" w:space="0" w:color="auto"/>
          </w:divBdr>
        </w:div>
        <w:div w:id="381488339">
          <w:marLeft w:val="480"/>
          <w:marRight w:val="0"/>
          <w:marTop w:val="0"/>
          <w:marBottom w:val="0"/>
          <w:divBdr>
            <w:top w:val="none" w:sz="0" w:space="0" w:color="auto"/>
            <w:left w:val="none" w:sz="0" w:space="0" w:color="auto"/>
            <w:bottom w:val="none" w:sz="0" w:space="0" w:color="auto"/>
            <w:right w:val="none" w:sz="0" w:space="0" w:color="auto"/>
          </w:divBdr>
        </w:div>
        <w:div w:id="1585266115">
          <w:marLeft w:val="480"/>
          <w:marRight w:val="0"/>
          <w:marTop w:val="0"/>
          <w:marBottom w:val="0"/>
          <w:divBdr>
            <w:top w:val="none" w:sz="0" w:space="0" w:color="auto"/>
            <w:left w:val="none" w:sz="0" w:space="0" w:color="auto"/>
            <w:bottom w:val="none" w:sz="0" w:space="0" w:color="auto"/>
            <w:right w:val="none" w:sz="0" w:space="0" w:color="auto"/>
          </w:divBdr>
        </w:div>
        <w:div w:id="1576818290">
          <w:marLeft w:val="480"/>
          <w:marRight w:val="0"/>
          <w:marTop w:val="0"/>
          <w:marBottom w:val="0"/>
          <w:divBdr>
            <w:top w:val="none" w:sz="0" w:space="0" w:color="auto"/>
            <w:left w:val="none" w:sz="0" w:space="0" w:color="auto"/>
            <w:bottom w:val="none" w:sz="0" w:space="0" w:color="auto"/>
            <w:right w:val="none" w:sz="0" w:space="0" w:color="auto"/>
          </w:divBdr>
        </w:div>
        <w:div w:id="1256210092">
          <w:marLeft w:val="480"/>
          <w:marRight w:val="0"/>
          <w:marTop w:val="0"/>
          <w:marBottom w:val="0"/>
          <w:divBdr>
            <w:top w:val="none" w:sz="0" w:space="0" w:color="auto"/>
            <w:left w:val="none" w:sz="0" w:space="0" w:color="auto"/>
            <w:bottom w:val="none" w:sz="0" w:space="0" w:color="auto"/>
            <w:right w:val="none" w:sz="0" w:space="0" w:color="auto"/>
          </w:divBdr>
        </w:div>
        <w:div w:id="1097367503">
          <w:marLeft w:val="480"/>
          <w:marRight w:val="0"/>
          <w:marTop w:val="0"/>
          <w:marBottom w:val="0"/>
          <w:divBdr>
            <w:top w:val="none" w:sz="0" w:space="0" w:color="auto"/>
            <w:left w:val="none" w:sz="0" w:space="0" w:color="auto"/>
            <w:bottom w:val="none" w:sz="0" w:space="0" w:color="auto"/>
            <w:right w:val="none" w:sz="0" w:space="0" w:color="auto"/>
          </w:divBdr>
        </w:div>
        <w:div w:id="420564939">
          <w:marLeft w:val="480"/>
          <w:marRight w:val="0"/>
          <w:marTop w:val="0"/>
          <w:marBottom w:val="0"/>
          <w:divBdr>
            <w:top w:val="none" w:sz="0" w:space="0" w:color="auto"/>
            <w:left w:val="none" w:sz="0" w:space="0" w:color="auto"/>
            <w:bottom w:val="none" w:sz="0" w:space="0" w:color="auto"/>
            <w:right w:val="none" w:sz="0" w:space="0" w:color="auto"/>
          </w:divBdr>
        </w:div>
        <w:div w:id="518356410">
          <w:marLeft w:val="480"/>
          <w:marRight w:val="0"/>
          <w:marTop w:val="0"/>
          <w:marBottom w:val="0"/>
          <w:divBdr>
            <w:top w:val="none" w:sz="0" w:space="0" w:color="auto"/>
            <w:left w:val="none" w:sz="0" w:space="0" w:color="auto"/>
            <w:bottom w:val="none" w:sz="0" w:space="0" w:color="auto"/>
            <w:right w:val="none" w:sz="0" w:space="0" w:color="auto"/>
          </w:divBdr>
        </w:div>
        <w:div w:id="919213671">
          <w:marLeft w:val="480"/>
          <w:marRight w:val="0"/>
          <w:marTop w:val="0"/>
          <w:marBottom w:val="0"/>
          <w:divBdr>
            <w:top w:val="none" w:sz="0" w:space="0" w:color="auto"/>
            <w:left w:val="none" w:sz="0" w:space="0" w:color="auto"/>
            <w:bottom w:val="none" w:sz="0" w:space="0" w:color="auto"/>
            <w:right w:val="none" w:sz="0" w:space="0" w:color="auto"/>
          </w:divBdr>
        </w:div>
        <w:div w:id="1877887454">
          <w:marLeft w:val="480"/>
          <w:marRight w:val="0"/>
          <w:marTop w:val="0"/>
          <w:marBottom w:val="0"/>
          <w:divBdr>
            <w:top w:val="none" w:sz="0" w:space="0" w:color="auto"/>
            <w:left w:val="none" w:sz="0" w:space="0" w:color="auto"/>
            <w:bottom w:val="none" w:sz="0" w:space="0" w:color="auto"/>
            <w:right w:val="none" w:sz="0" w:space="0" w:color="auto"/>
          </w:divBdr>
        </w:div>
        <w:div w:id="1366447959">
          <w:marLeft w:val="480"/>
          <w:marRight w:val="0"/>
          <w:marTop w:val="0"/>
          <w:marBottom w:val="0"/>
          <w:divBdr>
            <w:top w:val="none" w:sz="0" w:space="0" w:color="auto"/>
            <w:left w:val="none" w:sz="0" w:space="0" w:color="auto"/>
            <w:bottom w:val="none" w:sz="0" w:space="0" w:color="auto"/>
            <w:right w:val="none" w:sz="0" w:space="0" w:color="auto"/>
          </w:divBdr>
        </w:div>
      </w:divsChild>
    </w:div>
    <w:div w:id="768506321">
      <w:bodyDiv w:val="1"/>
      <w:marLeft w:val="0"/>
      <w:marRight w:val="0"/>
      <w:marTop w:val="0"/>
      <w:marBottom w:val="0"/>
      <w:divBdr>
        <w:top w:val="none" w:sz="0" w:space="0" w:color="auto"/>
        <w:left w:val="none" w:sz="0" w:space="0" w:color="auto"/>
        <w:bottom w:val="none" w:sz="0" w:space="0" w:color="auto"/>
        <w:right w:val="none" w:sz="0" w:space="0" w:color="auto"/>
      </w:divBdr>
      <w:divsChild>
        <w:div w:id="234508923">
          <w:marLeft w:val="480"/>
          <w:marRight w:val="0"/>
          <w:marTop w:val="0"/>
          <w:marBottom w:val="0"/>
          <w:divBdr>
            <w:top w:val="none" w:sz="0" w:space="0" w:color="auto"/>
            <w:left w:val="none" w:sz="0" w:space="0" w:color="auto"/>
            <w:bottom w:val="none" w:sz="0" w:space="0" w:color="auto"/>
            <w:right w:val="none" w:sz="0" w:space="0" w:color="auto"/>
          </w:divBdr>
        </w:div>
        <w:div w:id="389420542">
          <w:marLeft w:val="480"/>
          <w:marRight w:val="0"/>
          <w:marTop w:val="0"/>
          <w:marBottom w:val="0"/>
          <w:divBdr>
            <w:top w:val="none" w:sz="0" w:space="0" w:color="auto"/>
            <w:left w:val="none" w:sz="0" w:space="0" w:color="auto"/>
            <w:bottom w:val="none" w:sz="0" w:space="0" w:color="auto"/>
            <w:right w:val="none" w:sz="0" w:space="0" w:color="auto"/>
          </w:divBdr>
        </w:div>
        <w:div w:id="524710448">
          <w:marLeft w:val="480"/>
          <w:marRight w:val="0"/>
          <w:marTop w:val="0"/>
          <w:marBottom w:val="0"/>
          <w:divBdr>
            <w:top w:val="none" w:sz="0" w:space="0" w:color="auto"/>
            <w:left w:val="none" w:sz="0" w:space="0" w:color="auto"/>
            <w:bottom w:val="none" w:sz="0" w:space="0" w:color="auto"/>
            <w:right w:val="none" w:sz="0" w:space="0" w:color="auto"/>
          </w:divBdr>
        </w:div>
        <w:div w:id="996500083">
          <w:marLeft w:val="480"/>
          <w:marRight w:val="0"/>
          <w:marTop w:val="0"/>
          <w:marBottom w:val="0"/>
          <w:divBdr>
            <w:top w:val="none" w:sz="0" w:space="0" w:color="auto"/>
            <w:left w:val="none" w:sz="0" w:space="0" w:color="auto"/>
            <w:bottom w:val="none" w:sz="0" w:space="0" w:color="auto"/>
            <w:right w:val="none" w:sz="0" w:space="0" w:color="auto"/>
          </w:divBdr>
        </w:div>
        <w:div w:id="1075400396">
          <w:marLeft w:val="480"/>
          <w:marRight w:val="0"/>
          <w:marTop w:val="0"/>
          <w:marBottom w:val="0"/>
          <w:divBdr>
            <w:top w:val="none" w:sz="0" w:space="0" w:color="auto"/>
            <w:left w:val="none" w:sz="0" w:space="0" w:color="auto"/>
            <w:bottom w:val="none" w:sz="0" w:space="0" w:color="auto"/>
            <w:right w:val="none" w:sz="0" w:space="0" w:color="auto"/>
          </w:divBdr>
        </w:div>
        <w:div w:id="1168402853">
          <w:marLeft w:val="480"/>
          <w:marRight w:val="0"/>
          <w:marTop w:val="0"/>
          <w:marBottom w:val="0"/>
          <w:divBdr>
            <w:top w:val="none" w:sz="0" w:space="0" w:color="auto"/>
            <w:left w:val="none" w:sz="0" w:space="0" w:color="auto"/>
            <w:bottom w:val="none" w:sz="0" w:space="0" w:color="auto"/>
            <w:right w:val="none" w:sz="0" w:space="0" w:color="auto"/>
          </w:divBdr>
        </w:div>
        <w:div w:id="1199926102">
          <w:marLeft w:val="480"/>
          <w:marRight w:val="0"/>
          <w:marTop w:val="0"/>
          <w:marBottom w:val="0"/>
          <w:divBdr>
            <w:top w:val="none" w:sz="0" w:space="0" w:color="auto"/>
            <w:left w:val="none" w:sz="0" w:space="0" w:color="auto"/>
            <w:bottom w:val="none" w:sz="0" w:space="0" w:color="auto"/>
            <w:right w:val="none" w:sz="0" w:space="0" w:color="auto"/>
          </w:divBdr>
        </w:div>
        <w:div w:id="1240363869">
          <w:marLeft w:val="480"/>
          <w:marRight w:val="0"/>
          <w:marTop w:val="0"/>
          <w:marBottom w:val="0"/>
          <w:divBdr>
            <w:top w:val="none" w:sz="0" w:space="0" w:color="auto"/>
            <w:left w:val="none" w:sz="0" w:space="0" w:color="auto"/>
            <w:bottom w:val="none" w:sz="0" w:space="0" w:color="auto"/>
            <w:right w:val="none" w:sz="0" w:space="0" w:color="auto"/>
          </w:divBdr>
        </w:div>
        <w:div w:id="1248080045">
          <w:marLeft w:val="480"/>
          <w:marRight w:val="0"/>
          <w:marTop w:val="0"/>
          <w:marBottom w:val="0"/>
          <w:divBdr>
            <w:top w:val="none" w:sz="0" w:space="0" w:color="auto"/>
            <w:left w:val="none" w:sz="0" w:space="0" w:color="auto"/>
            <w:bottom w:val="none" w:sz="0" w:space="0" w:color="auto"/>
            <w:right w:val="none" w:sz="0" w:space="0" w:color="auto"/>
          </w:divBdr>
        </w:div>
        <w:div w:id="1309164692">
          <w:marLeft w:val="480"/>
          <w:marRight w:val="0"/>
          <w:marTop w:val="0"/>
          <w:marBottom w:val="0"/>
          <w:divBdr>
            <w:top w:val="none" w:sz="0" w:space="0" w:color="auto"/>
            <w:left w:val="none" w:sz="0" w:space="0" w:color="auto"/>
            <w:bottom w:val="none" w:sz="0" w:space="0" w:color="auto"/>
            <w:right w:val="none" w:sz="0" w:space="0" w:color="auto"/>
          </w:divBdr>
        </w:div>
        <w:div w:id="1375040081">
          <w:marLeft w:val="480"/>
          <w:marRight w:val="0"/>
          <w:marTop w:val="0"/>
          <w:marBottom w:val="0"/>
          <w:divBdr>
            <w:top w:val="none" w:sz="0" w:space="0" w:color="auto"/>
            <w:left w:val="none" w:sz="0" w:space="0" w:color="auto"/>
            <w:bottom w:val="none" w:sz="0" w:space="0" w:color="auto"/>
            <w:right w:val="none" w:sz="0" w:space="0" w:color="auto"/>
          </w:divBdr>
        </w:div>
        <w:div w:id="1550725657">
          <w:marLeft w:val="480"/>
          <w:marRight w:val="0"/>
          <w:marTop w:val="0"/>
          <w:marBottom w:val="0"/>
          <w:divBdr>
            <w:top w:val="none" w:sz="0" w:space="0" w:color="auto"/>
            <w:left w:val="none" w:sz="0" w:space="0" w:color="auto"/>
            <w:bottom w:val="none" w:sz="0" w:space="0" w:color="auto"/>
            <w:right w:val="none" w:sz="0" w:space="0" w:color="auto"/>
          </w:divBdr>
        </w:div>
        <w:div w:id="1577477644">
          <w:marLeft w:val="480"/>
          <w:marRight w:val="0"/>
          <w:marTop w:val="0"/>
          <w:marBottom w:val="0"/>
          <w:divBdr>
            <w:top w:val="none" w:sz="0" w:space="0" w:color="auto"/>
            <w:left w:val="none" w:sz="0" w:space="0" w:color="auto"/>
            <w:bottom w:val="none" w:sz="0" w:space="0" w:color="auto"/>
            <w:right w:val="none" w:sz="0" w:space="0" w:color="auto"/>
          </w:divBdr>
        </w:div>
        <w:div w:id="1732344523">
          <w:marLeft w:val="480"/>
          <w:marRight w:val="0"/>
          <w:marTop w:val="0"/>
          <w:marBottom w:val="0"/>
          <w:divBdr>
            <w:top w:val="none" w:sz="0" w:space="0" w:color="auto"/>
            <w:left w:val="none" w:sz="0" w:space="0" w:color="auto"/>
            <w:bottom w:val="none" w:sz="0" w:space="0" w:color="auto"/>
            <w:right w:val="none" w:sz="0" w:space="0" w:color="auto"/>
          </w:divBdr>
        </w:div>
        <w:div w:id="1817648335">
          <w:marLeft w:val="480"/>
          <w:marRight w:val="0"/>
          <w:marTop w:val="0"/>
          <w:marBottom w:val="0"/>
          <w:divBdr>
            <w:top w:val="none" w:sz="0" w:space="0" w:color="auto"/>
            <w:left w:val="none" w:sz="0" w:space="0" w:color="auto"/>
            <w:bottom w:val="none" w:sz="0" w:space="0" w:color="auto"/>
            <w:right w:val="none" w:sz="0" w:space="0" w:color="auto"/>
          </w:divBdr>
        </w:div>
        <w:div w:id="1824272486">
          <w:marLeft w:val="480"/>
          <w:marRight w:val="0"/>
          <w:marTop w:val="0"/>
          <w:marBottom w:val="0"/>
          <w:divBdr>
            <w:top w:val="none" w:sz="0" w:space="0" w:color="auto"/>
            <w:left w:val="none" w:sz="0" w:space="0" w:color="auto"/>
            <w:bottom w:val="none" w:sz="0" w:space="0" w:color="auto"/>
            <w:right w:val="none" w:sz="0" w:space="0" w:color="auto"/>
          </w:divBdr>
        </w:div>
        <w:div w:id="1950893757">
          <w:marLeft w:val="480"/>
          <w:marRight w:val="0"/>
          <w:marTop w:val="0"/>
          <w:marBottom w:val="0"/>
          <w:divBdr>
            <w:top w:val="none" w:sz="0" w:space="0" w:color="auto"/>
            <w:left w:val="none" w:sz="0" w:space="0" w:color="auto"/>
            <w:bottom w:val="none" w:sz="0" w:space="0" w:color="auto"/>
            <w:right w:val="none" w:sz="0" w:space="0" w:color="auto"/>
          </w:divBdr>
        </w:div>
        <w:div w:id="1959868578">
          <w:marLeft w:val="480"/>
          <w:marRight w:val="0"/>
          <w:marTop w:val="0"/>
          <w:marBottom w:val="0"/>
          <w:divBdr>
            <w:top w:val="none" w:sz="0" w:space="0" w:color="auto"/>
            <w:left w:val="none" w:sz="0" w:space="0" w:color="auto"/>
            <w:bottom w:val="none" w:sz="0" w:space="0" w:color="auto"/>
            <w:right w:val="none" w:sz="0" w:space="0" w:color="auto"/>
          </w:divBdr>
        </w:div>
        <w:div w:id="2019695605">
          <w:marLeft w:val="480"/>
          <w:marRight w:val="0"/>
          <w:marTop w:val="0"/>
          <w:marBottom w:val="0"/>
          <w:divBdr>
            <w:top w:val="none" w:sz="0" w:space="0" w:color="auto"/>
            <w:left w:val="none" w:sz="0" w:space="0" w:color="auto"/>
            <w:bottom w:val="none" w:sz="0" w:space="0" w:color="auto"/>
            <w:right w:val="none" w:sz="0" w:space="0" w:color="auto"/>
          </w:divBdr>
        </w:div>
        <w:div w:id="2022581025">
          <w:marLeft w:val="480"/>
          <w:marRight w:val="0"/>
          <w:marTop w:val="0"/>
          <w:marBottom w:val="0"/>
          <w:divBdr>
            <w:top w:val="none" w:sz="0" w:space="0" w:color="auto"/>
            <w:left w:val="none" w:sz="0" w:space="0" w:color="auto"/>
            <w:bottom w:val="none" w:sz="0" w:space="0" w:color="auto"/>
            <w:right w:val="none" w:sz="0" w:space="0" w:color="auto"/>
          </w:divBdr>
        </w:div>
        <w:div w:id="2102604742">
          <w:marLeft w:val="480"/>
          <w:marRight w:val="0"/>
          <w:marTop w:val="0"/>
          <w:marBottom w:val="0"/>
          <w:divBdr>
            <w:top w:val="none" w:sz="0" w:space="0" w:color="auto"/>
            <w:left w:val="none" w:sz="0" w:space="0" w:color="auto"/>
            <w:bottom w:val="none" w:sz="0" w:space="0" w:color="auto"/>
            <w:right w:val="none" w:sz="0" w:space="0" w:color="auto"/>
          </w:divBdr>
        </w:div>
      </w:divsChild>
    </w:div>
    <w:div w:id="772552445">
      <w:bodyDiv w:val="1"/>
      <w:marLeft w:val="0"/>
      <w:marRight w:val="0"/>
      <w:marTop w:val="0"/>
      <w:marBottom w:val="0"/>
      <w:divBdr>
        <w:top w:val="none" w:sz="0" w:space="0" w:color="auto"/>
        <w:left w:val="none" w:sz="0" w:space="0" w:color="auto"/>
        <w:bottom w:val="none" w:sz="0" w:space="0" w:color="auto"/>
        <w:right w:val="none" w:sz="0" w:space="0" w:color="auto"/>
      </w:divBdr>
    </w:div>
    <w:div w:id="775446466">
      <w:bodyDiv w:val="1"/>
      <w:marLeft w:val="0"/>
      <w:marRight w:val="0"/>
      <w:marTop w:val="0"/>
      <w:marBottom w:val="0"/>
      <w:divBdr>
        <w:top w:val="none" w:sz="0" w:space="0" w:color="auto"/>
        <w:left w:val="none" w:sz="0" w:space="0" w:color="auto"/>
        <w:bottom w:val="none" w:sz="0" w:space="0" w:color="auto"/>
        <w:right w:val="none" w:sz="0" w:space="0" w:color="auto"/>
      </w:divBdr>
      <w:divsChild>
        <w:div w:id="93718792">
          <w:marLeft w:val="480"/>
          <w:marRight w:val="0"/>
          <w:marTop w:val="0"/>
          <w:marBottom w:val="0"/>
          <w:divBdr>
            <w:top w:val="none" w:sz="0" w:space="0" w:color="auto"/>
            <w:left w:val="none" w:sz="0" w:space="0" w:color="auto"/>
            <w:bottom w:val="none" w:sz="0" w:space="0" w:color="auto"/>
            <w:right w:val="none" w:sz="0" w:space="0" w:color="auto"/>
          </w:divBdr>
        </w:div>
        <w:div w:id="188421101">
          <w:marLeft w:val="480"/>
          <w:marRight w:val="0"/>
          <w:marTop w:val="0"/>
          <w:marBottom w:val="0"/>
          <w:divBdr>
            <w:top w:val="none" w:sz="0" w:space="0" w:color="auto"/>
            <w:left w:val="none" w:sz="0" w:space="0" w:color="auto"/>
            <w:bottom w:val="none" w:sz="0" w:space="0" w:color="auto"/>
            <w:right w:val="none" w:sz="0" w:space="0" w:color="auto"/>
          </w:divBdr>
        </w:div>
        <w:div w:id="334187500">
          <w:marLeft w:val="480"/>
          <w:marRight w:val="0"/>
          <w:marTop w:val="0"/>
          <w:marBottom w:val="0"/>
          <w:divBdr>
            <w:top w:val="none" w:sz="0" w:space="0" w:color="auto"/>
            <w:left w:val="none" w:sz="0" w:space="0" w:color="auto"/>
            <w:bottom w:val="none" w:sz="0" w:space="0" w:color="auto"/>
            <w:right w:val="none" w:sz="0" w:space="0" w:color="auto"/>
          </w:divBdr>
        </w:div>
        <w:div w:id="367805225">
          <w:marLeft w:val="480"/>
          <w:marRight w:val="0"/>
          <w:marTop w:val="0"/>
          <w:marBottom w:val="0"/>
          <w:divBdr>
            <w:top w:val="none" w:sz="0" w:space="0" w:color="auto"/>
            <w:left w:val="none" w:sz="0" w:space="0" w:color="auto"/>
            <w:bottom w:val="none" w:sz="0" w:space="0" w:color="auto"/>
            <w:right w:val="none" w:sz="0" w:space="0" w:color="auto"/>
          </w:divBdr>
        </w:div>
        <w:div w:id="475417750">
          <w:marLeft w:val="480"/>
          <w:marRight w:val="0"/>
          <w:marTop w:val="0"/>
          <w:marBottom w:val="0"/>
          <w:divBdr>
            <w:top w:val="none" w:sz="0" w:space="0" w:color="auto"/>
            <w:left w:val="none" w:sz="0" w:space="0" w:color="auto"/>
            <w:bottom w:val="none" w:sz="0" w:space="0" w:color="auto"/>
            <w:right w:val="none" w:sz="0" w:space="0" w:color="auto"/>
          </w:divBdr>
        </w:div>
        <w:div w:id="531841313">
          <w:marLeft w:val="480"/>
          <w:marRight w:val="0"/>
          <w:marTop w:val="0"/>
          <w:marBottom w:val="0"/>
          <w:divBdr>
            <w:top w:val="none" w:sz="0" w:space="0" w:color="auto"/>
            <w:left w:val="none" w:sz="0" w:space="0" w:color="auto"/>
            <w:bottom w:val="none" w:sz="0" w:space="0" w:color="auto"/>
            <w:right w:val="none" w:sz="0" w:space="0" w:color="auto"/>
          </w:divBdr>
        </w:div>
        <w:div w:id="615065839">
          <w:marLeft w:val="480"/>
          <w:marRight w:val="0"/>
          <w:marTop w:val="0"/>
          <w:marBottom w:val="0"/>
          <w:divBdr>
            <w:top w:val="none" w:sz="0" w:space="0" w:color="auto"/>
            <w:left w:val="none" w:sz="0" w:space="0" w:color="auto"/>
            <w:bottom w:val="none" w:sz="0" w:space="0" w:color="auto"/>
            <w:right w:val="none" w:sz="0" w:space="0" w:color="auto"/>
          </w:divBdr>
        </w:div>
        <w:div w:id="631786026">
          <w:marLeft w:val="480"/>
          <w:marRight w:val="0"/>
          <w:marTop w:val="0"/>
          <w:marBottom w:val="0"/>
          <w:divBdr>
            <w:top w:val="none" w:sz="0" w:space="0" w:color="auto"/>
            <w:left w:val="none" w:sz="0" w:space="0" w:color="auto"/>
            <w:bottom w:val="none" w:sz="0" w:space="0" w:color="auto"/>
            <w:right w:val="none" w:sz="0" w:space="0" w:color="auto"/>
          </w:divBdr>
        </w:div>
        <w:div w:id="862935425">
          <w:marLeft w:val="480"/>
          <w:marRight w:val="0"/>
          <w:marTop w:val="0"/>
          <w:marBottom w:val="0"/>
          <w:divBdr>
            <w:top w:val="none" w:sz="0" w:space="0" w:color="auto"/>
            <w:left w:val="none" w:sz="0" w:space="0" w:color="auto"/>
            <w:bottom w:val="none" w:sz="0" w:space="0" w:color="auto"/>
            <w:right w:val="none" w:sz="0" w:space="0" w:color="auto"/>
          </w:divBdr>
        </w:div>
        <w:div w:id="879049650">
          <w:marLeft w:val="480"/>
          <w:marRight w:val="0"/>
          <w:marTop w:val="0"/>
          <w:marBottom w:val="0"/>
          <w:divBdr>
            <w:top w:val="none" w:sz="0" w:space="0" w:color="auto"/>
            <w:left w:val="none" w:sz="0" w:space="0" w:color="auto"/>
            <w:bottom w:val="none" w:sz="0" w:space="0" w:color="auto"/>
            <w:right w:val="none" w:sz="0" w:space="0" w:color="auto"/>
          </w:divBdr>
        </w:div>
        <w:div w:id="948199585">
          <w:marLeft w:val="480"/>
          <w:marRight w:val="0"/>
          <w:marTop w:val="0"/>
          <w:marBottom w:val="0"/>
          <w:divBdr>
            <w:top w:val="none" w:sz="0" w:space="0" w:color="auto"/>
            <w:left w:val="none" w:sz="0" w:space="0" w:color="auto"/>
            <w:bottom w:val="none" w:sz="0" w:space="0" w:color="auto"/>
            <w:right w:val="none" w:sz="0" w:space="0" w:color="auto"/>
          </w:divBdr>
        </w:div>
        <w:div w:id="963345939">
          <w:marLeft w:val="480"/>
          <w:marRight w:val="0"/>
          <w:marTop w:val="0"/>
          <w:marBottom w:val="0"/>
          <w:divBdr>
            <w:top w:val="none" w:sz="0" w:space="0" w:color="auto"/>
            <w:left w:val="none" w:sz="0" w:space="0" w:color="auto"/>
            <w:bottom w:val="none" w:sz="0" w:space="0" w:color="auto"/>
            <w:right w:val="none" w:sz="0" w:space="0" w:color="auto"/>
          </w:divBdr>
        </w:div>
        <w:div w:id="1075469190">
          <w:marLeft w:val="480"/>
          <w:marRight w:val="0"/>
          <w:marTop w:val="0"/>
          <w:marBottom w:val="0"/>
          <w:divBdr>
            <w:top w:val="none" w:sz="0" w:space="0" w:color="auto"/>
            <w:left w:val="none" w:sz="0" w:space="0" w:color="auto"/>
            <w:bottom w:val="none" w:sz="0" w:space="0" w:color="auto"/>
            <w:right w:val="none" w:sz="0" w:space="0" w:color="auto"/>
          </w:divBdr>
        </w:div>
        <w:div w:id="1134324767">
          <w:marLeft w:val="480"/>
          <w:marRight w:val="0"/>
          <w:marTop w:val="0"/>
          <w:marBottom w:val="0"/>
          <w:divBdr>
            <w:top w:val="none" w:sz="0" w:space="0" w:color="auto"/>
            <w:left w:val="none" w:sz="0" w:space="0" w:color="auto"/>
            <w:bottom w:val="none" w:sz="0" w:space="0" w:color="auto"/>
            <w:right w:val="none" w:sz="0" w:space="0" w:color="auto"/>
          </w:divBdr>
        </w:div>
        <w:div w:id="1144542379">
          <w:marLeft w:val="480"/>
          <w:marRight w:val="0"/>
          <w:marTop w:val="0"/>
          <w:marBottom w:val="0"/>
          <w:divBdr>
            <w:top w:val="none" w:sz="0" w:space="0" w:color="auto"/>
            <w:left w:val="none" w:sz="0" w:space="0" w:color="auto"/>
            <w:bottom w:val="none" w:sz="0" w:space="0" w:color="auto"/>
            <w:right w:val="none" w:sz="0" w:space="0" w:color="auto"/>
          </w:divBdr>
        </w:div>
        <w:div w:id="1347058959">
          <w:marLeft w:val="480"/>
          <w:marRight w:val="0"/>
          <w:marTop w:val="0"/>
          <w:marBottom w:val="0"/>
          <w:divBdr>
            <w:top w:val="none" w:sz="0" w:space="0" w:color="auto"/>
            <w:left w:val="none" w:sz="0" w:space="0" w:color="auto"/>
            <w:bottom w:val="none" w:sz="0" w:space="0" w:color="auto"/>
            <w:right w:val="none" w:sz="0" w:space="0" w:color="auto"/>
          </w:divBdr>
        </w:div>
        <w:div w:id="1371146571">
          <w:marLeft w:val="480"/>
          <w:marRight w:val="0"/>
          <w:marTop w:val="0"/>
          <w:marBottom w:val="0"/>
          <w:divBdr>
            <w:top w:val="none" w:sz="0" w:space="0" w:color="auto"/>
            <w:left w:val="none" w:sz="0" w:space="0" w:color="auto"/>
            <w:bottom w:val="none" w:sz="0" w:space="0" w:color="auto"/>
            <w:right w:val="none" w:sz="0" w:space="0" w:color="auto"/>
          </w:divBdr>
        </w:div>
        <w:div w:id="1590503501">
          <w:marLeft w:val="480"/>
          <w:marRight w:val="0"/>
          <w:marTop w:val="0"/>
          <w:marBottom w:val="0"/>
          <w:divBdr>
            <w:top w:val="none" w:sz="0" w:space="0" w:color="auto"/>
            <w:left w:val="none" w:sz="0" w:space="0" w:color="auto"/>
            <w:bottom w:val="none" w:sz="0" w:space="0" w:color="auto"/>
            <w:right w:val="none" w:sz="0" w:space="0" w:color="auto"/>
          </w:divBdr>
        </w:div>
        <w:div w:id="1901205056">
          <w:marLeft w:val="480"/>
          <w:marRight w:val="0"/>
          <w:marTop w:val="0"/>
          <w:marBottom w:val="0"/>
          <w:divBdr>
            <w:top w:val="none" w:sz="0" w:space="0" w:color="auto"/>
            <w:left w:val="none" w:sz="0" w:space="0" w:color="auto"/>
            <w:bottom w:val="none" w:sz="0" w:space="0" w:color="auto"/>
            <w:right w:val="none" w:sz="0" w:space="0" w:color="auto"/>
          </w:divBdr>
        </w:div>
        <w:div w:id="2128501473">
          <w:marLeft w:val="480"/>
          <w:marRight w:val="0"/>
          <w:marTop w:val="0"/>
          <w:marBottom w:val="0"/>
          <w:divBdr>
            <w:top w:val="none" w:sz="0" w:space="0" w:color="auto"/>
            <w:left w:val="none" w:sz="0" w:space="0" w:color="auto"/>
            <w:bottom w:val="none" w:sz="0" w:space="0" w:color="auto"/>
            <w:right w:val="none" w:sz="0" w:space="0" w:color="auto"/>
          </w:divBdr>
        </w:div>
        <w:div w:id="2129468118">
          <w:marLeft w:val="480"/>
          <w:marRight w:val="0"/>
          <w:marTop w:val="0"/>
          <w:marBottom w:val="0"/>
          <w:divBdr>
            <w:top w:val="none" w:sz="0" w:space="0" w:color="auto"/>
            <w:left w:val="none" w:sz="0" w:space="0" w:color="auto"/>
            <w:bottom w:val="none" w:sz="0" w:space="0" w:color="auto"/>
            <w:right w:val="none" w:sz="0" w:space="0" w:color="auto"/>
          </w:divBdr>
        </w:div>
      </w:divsChild>
    </w:div>
    <w:div w:id="786701229">
      <w:bodyDiv w:val="1"/>
      <w:marLeft w:val="0"/>
      <w:marRight w:val="0"/>
      <w:marTop w:val="0"/>
      <w:marBottom w:val="0"/>
      <w:divBdr>
        <w:top w:val="none" w:sz="0" w:space="0" w:color="auto"/>
        <w:left w:val="none" w:sz="0" w:space="0" w:color="auto"/>
        <w:bottom w:val="none" w:sz="0" w:space="0" w:color="auto"/>
        <w:right w:val="none" w:sz="0" w:space="0" w:color="auto"/>
      </w:divBdr>
    </w:div>
    <w:div w:id="791636910">
      <w:bodyDiv w:val="1"/>
      <w:marLeft w:val="0"/>
      <w:marRight w:val="0"/>
      <w:marTop w:val="0"/>
      <w:marBottom w:val="0"/>
      <w:divBdr>
        <w:top w:val="none" w:sz="0" w:space="0" w:color="auto"/>
        <w:left w:val="none" w:sz="0" w:space="0" w:color="auto"/>
        <w:bottom w:val="none" w:sz="0" w:space="0" w:color="auto"/>
        <w:right w:val="none" w:sz="0" w:space="0" w:color="auto"/>
      </w:divBdr>
    </w:div>
    <w:div w:id="796989882">
      <w:bodyDiv w:val="1"/>
      <w:marLeft w:val="0"/>
      <w:marRight w:val="0"/>
      <w:marTop w:val="0"/>
      <w:marBottom w:val="0"/>
      <w:divBdr>
        <w:top w:val="none" w:sz="0" w:space="0" w:color="auto"/>
        <w:left w:val="none" w:sz="0" w:space="0" w:color="auto"/>
        <w:bottom w:val="none" w:sz="0" w:space="0" w:color="auto"/>
        <w:right w:val="none" w:sz="0" w:space="0" w:color="auto"/>
      </w:divBdr>
    </w:div>
    <w:div w:id="807747853">
      <w:bodyDiv w:val="1"/>
      <w:marLeft w:val="0"/>
      <w:marRight w:val="0"/>
      <w:marTop w:val="0"/>
      <w:marBottom w:val="0"/>
      <w:divBdr>
        <w:top w:val="none" w:sz="0" w:space="0" w:color="auto"/>
        <w:left w:val="none" w:sz="0" w:space="0" w:color="auto"/>
        <w:bottom w:val="none" w:sz="0" w:space="0" w:color="auto"/>
        <w:right w:val="none" w:sz="0" w:space="0" w:color="auto"/>
      </w:divBdr>
      <w:divsChild>
        <w:div w:id="60257725">
          <w:marLeft w:val="480"/>
          <w:marRight w:val="0"/>
          <w:marTop w:val="0"/>
          <w:marBottom w:val="0"/>
          <w:divBdr>
            <w:top w:val="none" w:sz="0" w:space="0" w:color="auto"/>
            <w:left w:val="none" w:sz="0" w:space="0" w:color="auto"/>
            <w:bottom w:val="none" w:sz="0" w:space="0" w:color="auto"/>
            <w:right w:val="none" w:sz="0" w:space="0" w:color="auto"/>
          </w:divBdr>
        </w:div>
        <w:div w:id="73208149">
          <w:marLeft w:val="480"/>
          <w:marRight w:val="0"/>
          <w:marTop w:val="0"/>
          <w:marBottom w:val="0"/>
          <w:divBdr>
            <w:top w:val="none" w:sz="0" w:space="0" w:color="auto"/>
            <w:left w:val="none" w:sz="0" w:space="0" w:color="auto"/>
            <w:bottom w:val="none" w:sz="0" w:space="0" w:color="auto"/>
            <w:right w:val="none" w:sz="0" w:space="0" w:color="auto"/>
          </w:divBdr>
        </w:div>
        <w:div w:id="95103137">
          <w:marLeft w:val="480"/>
          <w:marRight w:val="0"/>
          <w:marTop w:val="0"/>
          <w:marBottom w:val="0"/>
          <w:divBdr>
            <w:top w:val="none" w:sz="0" w:space="0" w:color="auto"/>
            <w:left w:val="none" w:sz="0" w:space="0" w:color="auto"/>
            <w:bottom w:val="none" w:sz="0" w:space="0" w:color="auto"/>
            <w:right w:val="none" w:sz="0" w:space="0" w:color="auto"/>
          </w:divBdr>
        </w:div>
        <w:div w:id="110128942">
          <w:marLeft w:val="480"/>
          <w:marRight w:val="0"/>
          <w:marTop w:val="0"/>
          <w:marBottom w:val="0"/>
          <w:divBdr>
            <w:top w:val="none" w:sz="0" w:space="0" w:color="auto"/>
            <w:left w:val="none" w:sz="0" w:space="0" w:color="auto"/>
            <w:bottom w:val="none" w:sz="0" w:space="0" w:color="auto"/>
            <w:right w:val="none" w:sz="0" w:space="0" w:color="auto"/>
          </w:divBdr>
        </w:div>
        <w:div w:id="461116593">
          <w:marLeft w:val="480"/>
          <w:marRight w:val="0"/>
          <w:marTop w:val="0"/>
          <w:marBottom w:val="0"/>
          <w:divBdr>
            <w:top w:val="none" w:sz="0" w:space="0" w:color="auto"/>
            <w:left w:val="none" w:sz="0" w:space="0" w:color="auto"/>
            <w:bottom w:val="none" w:sz="0" w:space="0" w:color="auto"/>
            <w:right w:val="none" w:sz="0" w:space="0" w:color="auto"/>
          </w:divBdr>
        </w:div>
        <w:div w:id="595020580">
          <w:marLeft w:val="480"/>
          <w:marRight w:val="0"/>
          <w:marTop w:val="0"/>
          <w:marBottom w:val="0"/>
          <w:divBdr>
            <w:top w:val="none" w:sz="0" w:space="0" w:color="auto"/>
            <w:left w:val="none" w:sz="0" w:space="0" w:color="auto"/>
            <w:bottom w:val="none" w:sz="0" w:space="0" w:color="auto"/>
            <w:right w:val="none" w:sz="0" w:space="0" w:color="auto"/>
          </w:divBdr>
        </w:div>
        <w:div w:id="648169736">
          <w:marLeft w:val="480"/>
          <w:marRight w:val="0"/>
          <w:marTop w:val="0"/>
          <w:marBottom w:val="0"/>
          <w:divBdr>
            <w:top w:val="none" w:sz="0" w:space="0" w:color="auto"/>
            <w:left w:val="none" w:sz="0" w:space="0" w:color="auto"/>
            <w:bottom w:val="none" w:sz="0" w:space="0" w:color="auto"/>
            <w:right w:val="none" w:sz="0" w:space="0" w:color="auto"/>
          </w:divBdr>
        </w:div>
        <w:div w:id="867794022">
          <w:marLeft w:val="480"/>
          <w:marRight w:val="0"/>
          <w:marTop w:val="0"/>
          <w:marBottom w:val="0"/>
          <w:divBdr>
            <w:top w:val="none" w:sz="0" w:space="0" w:color="auto"/>
            <w:left w:val="none" w:sz="0" w:space="0" w:color="auto"/>
            <w:bottom w:val="none" w:sz="0" w:space="0" w:color="auto"/>
            <w:right w:val="none" w:sz="0" w:space="0" w:color="auto"/>
          </w:divBdr>
        </w:div>
        <w:div w:id="888033702">
          <w:marLeft w:val="480"/>
          <w:marRight w:val="0"/>
          <w:marTop w:val="0"/>
          <w:marBottom w:val="0"/>
          <w:divBdr>
            <w:top w:val="none" w:sz="0" w:space="0" w:color="auto"/>
            <w:left w:val="none" w:sz="0" w:space="0" w:color="auto"/>
            <w:bottom w:val="none" w:sz="0" w:space="0" w:color="auto"/>
            <w:right w:val="none" w:sz="0" w:space="0" w:color="auto"/>
          </w:divBdr>
        </w:div>
        <w:div w:id="1343051080">
          <w:marLeft w:val="480"/>
          <w:marRight w:val="0"/>
          <w:marTop w:val="0"/>
          <w:marBottom w:val="0"/>
          <w:divBdr>
            <w:top w:val="none" w:sz="0" w:space="0" w:color="auto"/>
            <w:left w:val="none" w:sz="0" w:space="0" w:color="auto"/>
            <w:bottom w:val="none" w:sz="0" w:space="0" w:color="auto"/>
            <w:right w:val="none" w:sz="0" w:space="0" w:color="auto"/>
          </w:divBdr>
        </w:div>
        <w:div w:id="1398285744">
          <w:marLeft w:val="480"/>
          <w:marRight w:val="0"/>
          <w:marTop w:val="0"/>
          <w:marBottom w:val="0"/>
          <w:divBdr>
            <w:top w:val="none" w:sz="0" w:space="0" w:color="auto"/>
            <w:left w:val="none" w:sz="0" w:space="0" w:color="auto"/>
            <w:bottom w:val="none" w:sz="0" w:space="0" w:color="auto"/>
            <w:right w:val="none" w:sz="0" w:space="0" w:color="auto"/>
          </w:divBdr>
        </w:div>
        <w:div w:id="1419522805">
          <w:marLeft w:val="480"/>
          <w:marRight w:val="0"/>
          <w:marTop w:val="0"/>
          <w:marBottom w:val="0"/>
          <w:divBdr>
            <w:top w:val="none" w:sz="0" w:space="0" w:color="auto"/>
            <w:left w:val="none" w:sz="0" w:space="0" w:color="auto"/>
            <w:bottom w:val="none" w:sz="0" w:space="0" w:color="auto"/>
            <w:right w:val="none" w:sz="0" w:space="0" w:color="auto"/>
          </w:divBdr>
        </w:div>
        <w:div w:id="1576552615">
          <w:marLeft w:val="480"/>
          <w:marRight w:val="0"/>
          <w:marTop w:val="0"/>
          <w:marBottom w:val="0"/>
          <w:divBdr>
            <w:top w:val="none" w:sz="0" w:space="0" w:color="auto"/>
            <w:left w:val="none" w:sz="0" w:space="0" w:color="auto"/>
            <w:bottom w:val="none" w:sz="0" w:space="0" w:color="auto"/>
            <w:right w:val="none" w:sz="0" w:space="0" w:color="auto"/>
          </w:divBdr>
        </w:div>
        <w:div w:id="1609506909">
          <w:marLeft w:val="480"/>
          <w:marRight w:val="0"/>
          <w:marTop w:val="0"/>
          <w:marBottom w:val="0"/>
          <w:divBdr>
            <w:top w:val="none" w:sz="0" w:space="0" w:color="auto"/>
            <w:left w:val="none" w:sz="0" w:space="0" w:color="auto"/>
            <w:bottom w:val="none" w:sz="0" w:space="0" w:color="auto"/>
            <w:right w:val="none" w:sz="0" w:space="0" w:color="auto"/>
          </w:divBdr>
        </w:div>
        <w:div w:id="1630817790">
          <w:marLeft w:val="480"/>
          <w:marRight w:val="0"/>
          <w:marTop w:val="0"/>
          <w:marBottom w:val="0"/>
          <w:divBdr>
            <w:top w:val="none" w:sz="0" w:space="0" w:color="auto"/>
            <w:left w:val="none" w:sz="0" w:space="0" w:color="auto"/>
            <w:bottom w:val="none" w:sz="0" w:space="0" w:color="auto"/>
            <w:right w:val="none" w:sz="0" w:space="0" w:color="auto"/>
          </w:divBdr>
        </w:div>
        <w:div w:id="1734888512">
          <w:marLeft w:val="480"/>
          <w:marRight w:val="0"/>
          <w:marTop w:val="0"/>
          <w:marBottom w:val="0"/>
          <w:divBdr>
            <w:top w:val="none" w:sz="0" w:space="0" w:color="auto"/>
            <w:left w:val="none" w:sz="0" w:space="0" w:color="auto"/>
            <w:bottom w:val="none" w:sz="0" w:space="0" w:color="auto"/>
            <w:right w:val="none" w:sz="0" w:space="0" w:color="auto"/>
          </w:divBdr>
        </w:div>
        <w:div w:id="1796561247">
          <w:marLeft w:val="480"/>
          <w:marRight w:val="0"/>
          <w:marTop w:val="0"/>
          <w:marBottom w:val="0"/>
          <w:divBdr>
            <w:top w:val="none" w:sz="0" w:space="0" w:color="auto"/>
            <w:left w:val="none" w:sz="0" w:space="0" w:color="auto"/>
            <w:bottom w:val="none" w:sz="0" w:space="0" w:color="auto"/>
            <w:right w:val="none" w:sz="0" w:space="0" w:color="auto"/>
          </w:divBdr>
        </w:div>
        <w:div w:id="1815751940">
          <w:marLeft w:val="480"/>
          <w:marRight w:val="0"/>
          <w:marTop w:val="0"/>
          <w:marBottom w:val="0"/>
          <w:divBdr>
            <w:top w:val="none" w:sz="0" w:space="0" w:color="auto"/>
            <w:left w:val="none" w:sz="0" w:space="0" w:color="auto"/>
            <w:bottom w:val="none" w:sz="0" w:space="0" w:color="auto"/>
            <w:right w:val="none" w:sz="0" w:space="0" w:color="auto"/>
          </w:divBdr>
        </w:div>
      </w:divsChild>
    </w:div>
    <w:div w:id="809322561">
      <w:bodyDiv w:val="1"/>
      <w:marLeft w:val="0"/>
      <w:marRight w:val="0"/>
      <w:marTop w:val="0"/>
      <w:marBottom w:val="0"/>
      <w:divBdr>
        <w:top w:val="none" w:sz="0" w:space="0" w:color="auto"/>
        <w:left w:val="none" w:sz="0" w:space="0" w:color="auto"/>
        <w:bottom w:val="none" w:sz="0" w:space="0" w:color="auto"/>
        <w:right w:val="none" w:sz="0" w:space="0" w:color="auto"/>
      </w:divBdr>
    </w:div>
    <w:div w:id="816721969">
      <w:bodyDiv w:val="1"/>
      <w:marLeft w:val="0"/>
      <w:marRight w:val="0"/>
      <w:marTop w:val="0"/>
      <w:marBottom w:val="0"/>
      <w:divBdr>
        <w:top w:val="none" w:sz="0" w:space="0" w:color="auto"/>
        <w:left w:val="none" w:sz="0" w:space="0" w:color="auto"/>
        <w:bottom w:val="none" w:sz="0" w:space="0" w:color="auto"/>
        <w:right w:val="none" w:sz="0" w:space="0" w:color="auto"/>
      </w:divBdr>
      <w:divsChild>
        <w:div w:id="411897483">
          <w:marLeft w:val="480"/>
          <w:marRight w:val="0"/>
          <w:marTop w:val="0"/>
          <w:marBottom w:val="0"/>
          <w:divBdr>
            <w:top w:val="none" w:sz="0" w:space="0" w:color="auto"/>
            <w:left w:val="none" w:sz="0" w:space="0" w:color="auto"/>
            <w:bottom w:val="none" w:sz="0" w:space="0" w:color="auto"/>
            <w:right w:val="none" w:sz="0" w:space="0" w:color="auto"/>
          </w:divBdr>
        </w:div>
        <w:div w:id="476991572">
          <w:marLeft w:val="480"/>
          <w:marRight w:val="0"/>
          <w:marTop w:val="0"/>
          <w:marBottom w:val="0"/>
          <w:divBdr>
            <w:top w:val="none" w:sz="0" w:space="0" w:color="auto"/>
            <w:left w:val="none" w:sz="0" w:space="0" w:color="auto"/>
            <w:bottom w:val="none" w:sz="0" w:space="0" w:color="auto"/>
            <w:right w:val="none" w:sz="0" w:space="0" w:color="auto"/>
          </w:divBdr>
        </w:div>
        <w:div w:id="547768249">
          <w:marLeft w:val="480"/>
          <w:marRight w:val="0"/>
          <w:marTop w:val="0"/>
          <w:marBottom w:val="0"/>
          <w:divBdr>
            <w:top w:val="none" w:sz="0" w:space="0" w:color="auto"/>
            <w:left w:val="none" w:sz="0" w:space="0" w:color="auto"/>
            <w:bottom w:val="none" w:sz="0" w:space="0" w:color="auto"/>
            <w:right w:val="none" w:sz="0" w:space="0" w:color="auto"/>
          </w:divBdr>
        </w:div>
        <w:div w:id="578251145">
          <w:marLeft w:val="480"/>
          <w:marRight w:val="0"/>
          <w:marTop w:val="0"/>
          <w:marBottom w:val="0"/>
          <w:divBdr>
            <w:top w:val="none" w:sz="0" w:space="0" w:color="auto"/>
            <w:left w:val="none" w:sz="0" w:space="0" w:color="auto"/>
            <w:bottom w:val="none" w:sz="0" w:space="0" w:color="auto"/>
            <w:right w:val="none" w:sz="0" w:space="0" w:color="auto"/>
          </w:divBdr>
        </w:div>
        <w:div w:id="591546594">
          <w:marLeft w:val="480"/>
          <w:marRight w:val="0"/>
          <w:marTop w:val="0"/>
          <w:marBottom w:val="0"/>
          <w:divBdr>
            <w:top w:val="none" w:sz="0" w:space="0" w:color="auto"/>
            <w:left w:val="none" w:sz="0" w:space="0" w:color="auto"/>
            <w:bottom w:val="none" w:sz="0" w:space="0" w:color="auto"/>
            <w:right w:val="none" w:sz="0" w:space="0" w:color="auto"/>
          </w:divBdr>
        </w:div>
        <w:div w:id="817921344">
          <w:marLeft w:val="480"/>
          <w:marRight w:val="0"/>
          <w:marTop w:val="0"/>
          <w:marBottom w:val="0"/>
          <w:divBdr>
            <w:top w:val="none" w:sz="0" w:space="0" w:color="auto"/>
            <w:left w:val="none" w:sz="0" w:space="0" w:color="auto"/>
            <w:bottom w:val="none" w:sz="0" w:space="0" w:color="auto"/>
            <w:right w:val="none" w:sz="0" w:space="0" w:color="auto"/>
          </w:divBdr>
        </w:div>
        <w:div w:id="821193885">
          <w:marLeft w:val="480"/>
          <w:marRight w:val="0"/>
          <w:marTop w:val="0"/>
          <w:marBottom w:val="0"/>
          <w:divBdr>
            <w:top w:val="none" w:sz="0" w:space="0" w:color="auto"/>
            <w:left w:val="none" w:sz="0" w:space="0" w:color="auto"/>
            <w:bottom w:val="none" w:sz="0" w:space="0" w:color="auto"/>
            <w:right w:val="none" w:sz="0" w:space="0" w:color="auto"/>
          </w:divBdr>
        </w:div>
        <w:div w:id="1046488331">
          <w:marLeft w:val="480"/>
          <w:marRight w:val="0"/>
          <w:marTop w:val="0"/>
          <w:marBottom w:val="0"/>
          <w:divBdr>
            <w:top w:val="none" w:sz="0" w:space="0" w:color="auto"/>
            <w:left w:val="none" w:sz="0" w:space="0" w:color="auto"/>
            <w:bottom w:val="none" w:sz="0" w:space="0" w:color="auto"/>
            <w:right w:val="none" w:sz="0" w:space="0" w:color="auto"/>
          </w:divBdr>
        </w:div>
        <w:div w:id="1130128949">
          <w:marLeft w:val="480"/>
          <w:marRight w:val="0"/>
          <w:marTop w:val="0"/>
          <w:marBottom w:val="0"/>
          <w:divBdr>
            <w:top w:val="none" w:sz="0" w:space="0" w:color="auto"/>
            <w:left w:val="none" w:sz="0" w:space="0" w:color="auto"/>
            <w:bottom w:val="none" w:sz="0" w:space="0" w:color="auto"/>
            <w:right w:val="none" w:sz="0" w:space="0" w:color="auto"/>
          </w:divBdr>
        </w:div>
        <w:div w:id="1378117784">
          <w:marLeft w:val="480"/>
          <w:marRight w:val="0"/>
          <w:marTop w:val="0"/>
          <w:marBottom w:val="0"/>
          <w:divBdr>
            <w:top w:val="none" w:sz="0" w:space="0" w:color="auto"/>
            <w:left w:val="none" w:sz="0" w:space="0" w:color="auto"/>
            <w:bottom w:val="none" w:sz="0" w:space="0" w:color="auto"/>
            <w:right w:val="none" w:sz="0" w:space="0" w:color="auto"/>
          </w:divBdr>
        </w:div>
        <w:div w:id="1438867058">
          <w:marLeft w:val="480"/>
          <w:marRight w:val="0"/>
          <w:marTop w:val="0"/>
          <w:marBottom w:val="0"/>
          <w:divBdr>
            <w:top w:val="none" w:sz="0" w:space="0" w:color="auto"/>
            <w:left w:val="none" w:sz="0" w:space="0" w:color="auto"/>
            <w:bottom w:val="none" w:sz="0" w:space="0" w:color="auto"/>
            <w:right w:val="none" w:sz="0" w:space="0" w:color="auto"/>
          </w:divBdr>
        </w:div>
        <w:div w:id="1514805111">
          <w:marLeft w:val="480"/>
          <w:marRight w:val="0"/>
          <w:marTop w:val="0"/>
          <w:marBottom w:val="0"/>
          <w:divBdr>
            <w:top w:val="none" w:sz="0" w:space="0" w:color="auto"/>
            <w:left w:val="none" w:sz="0" w:space="0" w:color="auto"/>
            <w:bottom w:val="none" w:sz="0" w:space="0" w:color="auto"/>
            <w:right w:val="none" w:sz="0" w:space="0" w:color="auto"/>
          </w:divBdr>
        </w:div>
        <w:div w:id="1549416685">
          <w:marLeft w:val="480"/>
          <w:marRight w:val="0"/>
          <w:marTop w:val="0"/>
          <w:marBottom w:val="0"/>
          <w:divBdr>
            <w:top w:val="none" w:sz="0" w:space="0" w:color="auto"/>
            <w:left w:val="none" w:sz="0" w:space="0" w:color="auto"/>
            <w:bottom w:val="none" w:sz="0" w:space="0" w:color="auto"/>
            <w:right w:val="none" w:sz="0" w:space="0" w:color="auto"/>
          </w:divBdr>
        </w:div>
        <w:div w:id="1572352179">
          <w:marLeft w:val="480"/>
          <w:marRight w:val="0"/>
          <w:marTop w:val="0"/>
          <w:marBottom w:val="0"/>
          <w:divBdr>
            <w:top w:val="none" w:sz="0" w:space="0" w:color="auto"/>
            <w:left w:val="none" w:sz="0" w:space="0" w:color="auto"/>
            <w:bottom w:val="none" w:sz="0" w:space="0" w:color="auto"/>
            <w:right w:val="none" w:sz="0" w:space="0" w:color="auto"/>
          </w:divBdr>
        </w:div>
        <w:div w:id="1719083632">
          <w:marLeft w:val="480"/>
          <w:marRight w:val="0"/>
          <w:marTop w:val="0"/>
          <w:marBottom w:val="0"/>
          <w:divBdr>
            <w:top w:val="none" w:sz="0" w:space="0" w:color="auto"/>
            <w:left w:val="none" w:sz="0" w:space="0" w:color="auto"/>
            <w:bottom w:val="none" w:sz="0" w:space="0" w:color="auto"/>
            <w:right w:val="none" w:sz="0" w:space="0" w:color="auto"/>
          </w:divBdr>
        </w:div>
        <w:div w:id="2057075269">
          <w:marLeft w:val="480"/>
          <w:marRight w:val="0"/>
          <w:marTop w:val="0"/>
          <w:marBottom w:val="0"/>
          <w:divBdr>
            <w:top w:val="none" w:sz="0" w:space="0" w:color="auto"/>
            <w:left w:val="none" w:sz="0" w:space="0" w:color="auto"/>
            <w:bottom w:val="none" w:sz="0" w:space="0" w:color="auto"/>
            <w:right w:val="none" w:sz="0" w:space="0" w:color="auto"/>
          </w:divBdr>
        </w:div>
        <w:div w:id="2119786789">
          <w:marLeft w:val="480"/>
          <w:marRight w:val="0"/>
          <w:marTop w:val="0"/>
          <w:marBottom w:val="0"/>
          <w:divBdr>
            <w:top w:val="none" w:sz="0" w:space="0" w:color="auto"/>
            <w:left w:val="none" w:sz="0" w:space="0" w:color="auto"/>
            <w:bottom w:val="none" w:sz="0" w:space="0" w:color="auto"/>
            <w:right w:val="none" w:sz="0" w:space="0" w:color="auto"/>
          </w:divBdr>
        </w:div>
      </w:divsChild>
    </w:div>
    <w:div w:id="818960606">
      <w:bodyDiv w:val="1"/>
      <w:marLeft w:val="0"/>
      <w:marRight w:val="0"/>
      <w:marTop w:val="0"/>
      <w:marBottom w:val="0"/>
      <w:divBdr>
        <w:top w:val="none" w:sz="0" w:space="0" w:color="auto"/>
        <w:left w:val="none" w:sz="0" w:space="0" w:color="auto"/>
        <w:bottom w:val="none" w:sz="0" w:space="0" w:color="auto"/>
        <w:right w:val="none" w:sz="0" w:space="0" w:color="auto"/>
      </w:divBdr>
    </w:div>
    <w:div w:id="821628539">
      <w:bodyDiv w:val="1"/>
      <w:marLeft w:val="0"/>
      <w:marRight w:val="0"/>
      <w:marTop w:val="0"/>
      <w:marBottom w:val="0"/>
      <w:divBdr>
        <w:top w:val="none" w:sz="0" w:space="0" w:color="auto"/>
        <w:left w:val="none" w:sz="0" w:space="0" w:color="auto"/>
        <w:bottom w:val="none" w:sz="0" w:space="0" w:color="auto"/>
        <w:right w:val="none" w:sz="0" w:space="0" w:color="auto"/>
      </w:divBdr>
      <w:divsChild>
        <w:div w:id="143398081">
          <w:marLeft w:val="480"/>
          <w:marRight w:val="0"/>
          <w:marTop w:val="0"/>
          <w:marBottom w:val="0"/>
          <w:divBdr>
            <w:top w:val="none" w:sz="0" w:space="0" w:color="auto"/>
            <w:left w:val="none" w:sz="0" w:space="0" w:color="auto"/>
            <w:bottom w:val="none" w:sz="0" w:space="0" w:color="auto"/>
            <w:right w:val="none" w:sz="0" w:space="0" w:color="auto"/>
          </w:divBdr>
        </w:div>
        <w:div w:id="156729242">
          <w:marLeft w:val="480"/>
          <w:marRight w:val="0"/>
          <w:marTop w:val="0"/>
          <w:marBottom w:val="0"/>
          <w:divBdr>
            <w:top w:val="none" w:sz="0" w:space="0" w:color="auto"/>
            <w:left w:val="none" w:sz="0" w:space="0" w:color="auto"/>
            <w:bottom w:val="none" w:sz="0" w:space="0" w:color="auto"/>
            <w:right w:val="none" w:sz="0" w:space="0" w:color="auto"/>
          </w:divBdr>
        </w:div>
        <w:div w:id="681976606">
          <w:marLeft w:val="480"/>
          <w:marRight w:val="0"/>
          <w:marTop w:val="0"/>
          <w:marBottom w:val="0"/>
          <w:divBdr>
            <w:top w:val="none" w:sz="0" w:space="0" w:color="auto"/>
            <w:left w:val="none" w:sz="0" w:space="0" w:color="auto"/>
            <w:bottom w:val="none" w:sz="0" w:space="0" w:color="auto"/>
            <w:right w:val="none" w:sz="0" w:space="0" w:color="auto"/>
          </w:divBdr>
        </w:div>
        <w:div w:id="721515057">
          <w:marLeft w:val="480"/>
          <w:marRight w:val="0"/>
          <w:marTop w:val="0"/>
          <w:marBottom w:val="0"/>
          <w:divBdr>
            <w:top w:val="none" w:sz="0" w:space="0" w:color="auto"/>
            <w:left w:val="none" w:sz="0" w:space="0" w:color="auto"/>
            <w:bottom w:val="none" w:sz="0" w:space="0" w:color="auto"/>
            <w:right w:val="none" w:sz="0" w:space="0" w:color="auto"/>
          </w:divBdr>
        </w:div>
        <w:div w:id="760032376">
          <w:marLeft w:val="480"/>
          <w:marRight w:val="0"/>
          <w:marTop w:val="0"/>
          <w:marBottom w:val="0"/>
          <w:divBdr>
            <w:top w:val="none" w:sz="0" w:space="0" w:color="auto"/>
            <w:left w:val="none" w:sz="0" w:space="0" w:color="auto"/>
            <w:bottom w:val="none" w:sz="0" w:space="0" w:color="auto"/>
            <w:right w:val="none" w:sz="0" w:space="0" w:color="auto"/>
          </w:divBdr>
        </w:div>
        <w:div w:id="1413310556">
          <w:marLeft w:val="480"/>
          <w:marRight w:val="0"/>
          <w:marTop w:val="0"/>
          <w:marBottom w:val="0"/>
          <w:divBdr>
            <w:top w:val="none" w:sz="0" w:space="0" w:color="auto"/>
            <w:left w:val="none" w:sz="0" w:space="0" w:color="auto"/>
            <w:bottom w:val="none" w:sz="0" w:space="0" w:color="auto"/>
            <w:right w:val="none" w:sz="0" w:space="0" w:color="auto"/>
          </w:divBdr>
        </w:div>
        <w:div w:id="1425415273">
          <w:marLeft w:val="480"/>
          <w:marRight w:val="0"/>
          <w:marTop w:val="0"/>
          <w:marBottom w:val="0"/>
          <w:divBdr>
            <w:top w:val="none" w:sz="0" w:space="0" w:color="auto"/>
            <w:left w:val="none" w:sz="0" w:space="0" w:color="auto"/>
            <w:bottom w:val="none" w:sz="0" w:space="0" w:color="auto"/>
            <w:right w:val="none" w:sz="0" w:space="0" w:color="auto"/>
          </w:divBdr>
        </w:div>
        <w:div w:id="1494102429">
          <w:marLeft w:val="480"/>
          <w:marRight w:val="0"/>
          <w:marTop w:val="0"/>
          <w:marBottom w:val="0"/>
          <w:divBdr>
            <w:top w:val="none" w:sz="0" w:space="0" w:color="auto"/>
            <w:left w:val="none" w:sz="0" w:space="0" w:color="auto"/>
            <w:bottom w:val="none" w:sz="0" w:space="0" w:color="auto"/>
            <w:right w:val="none" w:sz="0" w:space="0" w:color="auto"/>
          </w:divBdr>
        </w:div>
        <w:div w:id="1559706497">
          <w:marLeft w:val="480"/>
          <w:marRight w:val="0"/>
          <w:marTop w:val="0"/>
          <w:marBottom w:val="0"/>
          <w:divBdr>
            <w:top w:val="none" w:sz="0" w:space="0" w:color="auto"/>
            <w:left w:val="none" w:sz="0" w:space="0" w:color="auto"/>
            <w:bottom w:val="none" w:sz="0" w:space="0" w:color="auto"/>
            <w:right w:val="none" w:sz="0" w:space="0" w:color="auto"/>
          </w:divBdr>
        </w:div>
        <w:div w:id="1786805368">
          <w:marLeft w:val="480"/>
          <w:marRight w:val="0"/>
          <w:marTop w:val="0"/>
          <w:marBottom w:val="0"/>
          <w:divBdr>
            <w:top w:val="none" w:sz="0" w:space="0" w:color="auto"/>
            <w:left w:val="none" w:sz="0" w:space="0" w:color="auto"/>
            <w:bottom w:val="none" w:sz="0" w:space="0" w:color="auto"/>
            <w:right w:val="none" w:sz="0" w:space="0" w:color="auto"/>
          </w:divBdr>
        </w:div>
        <w:div w:id="1823041950">
          <w:marLeft w:val="480"/>
          <w:marRight w:val="0"/>
          <w:marTop w:val="0"/>
          <w:marBottom w:val="0"/>
          <w:divBdr>
            <w:top w:val="none" w:sz="0" w:space="0" w:color="auto"/>
            <w:left w:val="none" w:sz="0" w:space="0" w:color="auto"/>
            <w:bottom w:val="none" w:sz="0" w:space="0" w:color="auto"/>
            <w:right w:val="none" w:sz="0" w:space="0" w:color="auto"/>
          </w:divBdr>
        </w:div>
        <w:div w:id="1823767640">
          <w:marLeft w:val="480"/>
          <w:marRight w:val="0"/>
          <w:marTop w:val="0"/>
          <w:marBottom w:val="0"/>
          <w:divBdr>
            <w:top w:val="none" w:sz="0" w:space="0" w:color="auto"/>
            <w:left w:val="none" w:sz="0" w:space="0" w:color="auto"/>
            <w:bottom w:val="none" w:sz="0" w:space="0" w:color="auto"/>
            <w:right w:val="none" w:sz="0" w:space="0" w:color="auto"/>
          </w:divBdr>
        </w:div>
        <w:div w:id="1863664480">
          <w:marLeft w:val="480"/>
          <w:marRight w:val="0"/>
          <w:marTop w:val="0"/>
          <w:marBottom w:val="0"/>
          <w:divBdr>
            <w:top w:val="none" w:sz="0" w:space="0" w:color="auto"/>
            <w:left w:val="none" w:sz="0" w:space="0" w:color="auto"/>
            <w:bottom w:val="none" w:sz="0" w:space="0" w:color="auto"/>
            <w:right w:val="none" w:sz="0" w:space="0" w:color="auto"/>
          </w:divBdr>
        </w:div>
        <w:div w:id="2089812741">
          <w:marLeft w:val="480"/>
          <w:marRight w:val="0"/>
          <w:marTop w:val="0"/>
          <w:marBottom w:val="0"/>
          <w:divBdr>
            <w:top w:val="none" w:sz="0" w:space="0" w:color="auto"/>
            <w:left w:val="none" w:sz="0" w:space="0" w:color="auto"/>
            <w:bottom w:val="none" w:sz="0" w:space="0" w:color="auto"/>
            <w:right w:val="none" w:sz="0" w:space="0" w:color="auto"/>
          </w:divBdr>
        </w:div>
      </w:divsChild>
    </w:div>
    <w:div w:id="823546071">
      <w:bodyDiv w:val="1"/>
      <w:marLeft w:val="0"/>
      <w:marRight w:val="0"/>
      <w:marTop w:val="0"/>
      <w:marBottom w:val="0"/>
      <w:divBdr>
        <w:top w:val="none" w:sz="0" w:space="0" w:color="auto"/>
        <w:left w:val="none" w:sz="0" w:space="0" w:color="auto"/>
        <w:bottom w:val="none" w:sz="0" w:space="0" w:color="auto"/>
        <w:right w:val="none" w:sz="0" w:space="0" w:color="auto"/>
      </w:divBdr>
    </w:div>
    <w:div w:id="828013223">
      <w:bodyDiv w:val="1"/>
      <w:marLeft w:val="0"/>
      <w:marRight w:val="0"/>
      <w:marTop w:val="0"/>
      <w:marBottom w:val="0"/>
      <w:divBdr>
        <w:top w:val="none" w:sz="0" w:space="0" w:color="auto"/>
        <w:left w:val="none" w:sz="0" w:space="0" w:color="auto"/>
        <w:bottom w:val="none" w:sz="0" w:space="0" w:color="auto"/>
        <w:right w:val="none" w:sz="0" w:space="0" w:color="auto"/>
      </w:divBdr>
    </w:div>
    <w:div w:id="828444094">
      <w:bodyDiv w:val="1"/>
      <w:marLeft w:val="0"/>
      <w:marRight w:val="0"/>
      <w:marTop w:val="0"/>
      <w:marBottom w:val="0"/>
      <w:divBdr>
        <w:top w:val="none" w:sz="0" w:space="0" w:color="auto"/>
        <w:left w:val="none" w:sz="0" w:space="0" w:color="auto"/>
        <w:bottom w:val="none" w:sz="0" w:space="0" w:color="auto"/>
        <w:right w:val="none" w:sz="0" w:space="0" w:color="auto"/>
      </w:divBdr>
    </w:div>
    <w:div w:id="828591935">
      <w:bodyDiv w:val="1"/>
      <w:marLeft w:val="0"/>
      <w:marRight w:val="0"/>
      <w:marTop w:val="0"/>
      <w:marBottom w:val="0"/>
      <w:divBdr>
        <w:top w:val="none" w:sz="0" w:space="0" w:color="auto"/>
        <w:left w:val="none" w:sz="0" w:space="0" w:color="auto"/>
        <w:bottom w:val="none" w:sz="0" w:space="0" w:color="auto"/>
        <w:right w:val="none" w:sz="0" w:space="0" w:color="auto"/>
      </w:divBdr>
    </w:div>
    <w:div w:id="831869255">
      <w:bodyDiv w:val="1"/>
      <w:marLeft w:val="0"/>
      <w:marRight w:val="0"/>
      <w:marTop w:val="0"/>
      <w:marBottom w:val="0"/>
      <w:divBdr>
        <w:top w:val="none" w:sz="0" w:space="0" w:color="auto"/>
        <w:left w:val="none" w:sz="0" w:space="0" w:color="auto"/>
        <w:bottom w:val="none" w:sz="0" w:space="0" w:color="auto"/>
        <w:right w:val="none" w:sz="0" w:space="0" w:color="auto"/>
      </w:divBdr>
      <w:divsChild>
        <w:div w:id="77559234">
          <w:marLeft w:val="480"/>
          <w:marRight w:val="0"/>
          <w:marTop w:val="0"/>
          <w:marBottom w:val="0"/>
          <w:divBdr>
            <w:top w:val="none" w:sz="0" w:space="0" w:color="auto"/>
            <w:left w:val="none" w:sz="0" w:space="0" w:color="auto"/>
            <w:bottom w:val="none" w:sz="0" w:space="0" w:color="auto"/>
            <w:right w:val="none" w:sz="0" w:space="0" w:color="auto"/>
          </w:divBdr>
        </w:div>
        <w:div w:id="91362005">
          <w:marLeft w:val="480"/>
          <w:marRight w:val="0"/>
          <w:marTop w:val="0"/>
          <w:marBottom w:val="0"/>
          <w:divBdr>
            <w:top w:val="none" w:sz="0" w:space="0" w:color="auto"/>
            <w:left w:val="none" w:sz="0" w:space="0" w:color="auto"/>
            <w:bottom w:val="none" w:sz="0" w:space="0" w:color="auto"/>
            <w:right w:val="none" w:sz="0" w:space="0" w:color="auto"/>
          </w:divBdr>
        </w:div>
        <w:div w:id="301278108">
          <w:marLeft w:val="480"/>
          <w:marRight w:val="0"/>
          <w:marTop w:val="0"/>
          <w:marBottom w:val="0"/>
          <w:divBdr>
            <w:top w:val="none" w:sz="0" w:space="0" w:color="auto"/>
            <w:left w:val="none" w:sz="0" w:space="0" w:color="auto"/>
            <w:bottom w:val="none" w:sz="0" w:space="0" w:color="auto"/>
            <w:right w:val="none" w:sz="0" w:space="0" w:color="auto"/>
          </w:divBdr>
        </w:div>
        <w:div w:id="371733142">
          <w:marLeft w:val="480"/>
          <w:marRight w:val="0"/>
          <w:marTop w:val="0"/>
          <w:marBottom w:val="0"/>
          <w:divBdr>
            <w:top w:val="none" w:sz="0" w:space="0" w:color="auto"/>
            <w:left w:val="none" w:sz="0" w:space="0" w:color="auto"/>
            <w:bottom w:val="none" w:sz="0" w:space="0" w:color="auto"/>
            <w:right w:val="none" w:sz="0" w:space="0" w:color="auto"/>
          </w:divBdr>
        </w:div>
        <w:div w:id="372535845">
          <w:marLeft w:val="480"/>
          <w:marRight w:val="0"/>
          <w:marTop w:val="0"/>
          <w:marBottom w:val="0"/>
          <w:divBdr>
            <w:top w:val="none" w:sz="0" w:space="0" w:color="auto"/>
            <w:left w:val="none" w:sz="0" w:space="0" w:color="auto"/>
            <w:bottom w:val="none" w:sz="0" w:space="0" w:color="auto"/>
            <w:right w:val="none" w:sz="0" w:space="0" w:color="auto"/>
          </w:divBdr>
        </w:div>
        <w:div w:id="584919821">
          <w:marLeft w:val="480"/>
          <w:marRight w:val="0"/>
          <w:marTop w:val="0"/>
          <w:marBottom w:val="0"/>
          <w:divBdr>
            <w:top w:val="none" w:sz="0" w:space="0" w:color="auto"/>
            <w:left w:val="none" w:sz="0" w:space="0" w:color="auto"/>
            <w:bottom w:val="none" w:sz="0" w:space="0" w:color="auto"/>
            <w:right w:val="none" w:sz="0" w:space="0" w:color="auto"/>
          </w:divBdr>
        </w:div>
        <w:div w:id="856651539">
          <w:marLeft w:val="480"/>
          <w:marRight w:val="0"/>
          <w:marTop w:val="0"/>
          <w:marBottom w:val="0"/>
          <w:divBdr>
            <w:top w:val="none" w:sz="0" w:space="0" w:color="auto"/>
            <w:left w:val="none" w:sz="0" w:space="0" w:color="auto"/>
            <w:bottom w:val="none" w:sz="0" w:space="0" w:color="auto"/>
            <w:right w:val="none" w:sz="0" w:space="0" w:color="auto"/>
          </w:divBdr>
        </w:div>
        <w:div w:id="1208033709">
          <w:marLeft w:val="480"/>
          <w:marRight w:val="0"/>
          <w:marTop w:val="0"/>
          <w:marBottom w:val="0"/>
          <w:divBdr>
            <w:top w:val="none" w:sz="0" w:space="0" w:color="auto"/>
            <w:left w:val="none" w:sz="0" w:space="0" w:color="auto"/>
            <w:bottom w:val="none" w:sz="0" w:space="0" w:color="auto"/>
            <w:right w:val="none" w:sz="0" w:space="0" w:color="auto"/>
          </w:divBdr>
        </w:div>
        <w:div w:id="1227377943">
          <w:marLeft w:val="480"/>
          <w:marRight w:val="0"/>
          <w:marTop w:val="0"/>
          <w:marBottom w:val="0"/>
          <w:divBdr>
            <w:top w:val="none" w:sz="0" w:space="0" w:color="auto"/>
            <w:left w:val="none" w:sz="0" w:space="0" w:color="auto"/>
            <w:bottom w:val="none" w:sz="0" w:space="0" w:color="auto"/>
            <w:right w:val="none" w:sz="0" w:space="0" w:color="auto"/>
          </w:divBdr>
        </w:div>
        <w:div w:id="1265386418">
          <w:marLeft w:val="480"/>
          <w:marRight w:val="0"/>
          <w:marTop w:val="0"/>
          <w:marBottom w:val="0"/>
          <w:divBdr>
            <w:top w:val="none" w:sz="0" w:space="0" w:color="auto"/>
            <w:left w:val="none" w:sz="0" w:space="0" w:color="auto"/>
            <w:bottom w:val="none" w:sz="0" w:space="0" w:color="auto"/>
            <w:right w:val="none" w:sz="0" w:space="0" w:color="auto"/>
          </w:divBdr>
        </w:div>
        <w:div w:id="1355157974">
          <w:marLeft w:val="480"/>
          <w:marRight w:val="0"/>
          <w:marTop w:val="0"/>
          <w:marBottom w:val="0"/>
          <w:divBdr>
            <w:top w:val="none" w:sz="0" w:space="0" w:color="auto"/>
            <w:left w:val="none" w:sz="0" w:space="0" w:color="auto"/>
            <w:bottom w:val="none" w:sz="0" w:space="0" w:color="auto"/>
            <w:right w:val="none" w:sz="0" w:space="0" w:color="auto"/>
          </w:divBdr>
        </w:div>
        <w:div w:id="1360931229">
          <w:marLeft w:val="480"/>
          <w:marRight w:val="0"/>
          <w:marTop w:val="0"/>
          <w:marBottom w:val="0"/>
          <w:divBdr>
            <w:top w:val="none" w:sz="0" w:space="0" w:color="auto"/>
            <w:left w:val="none" w:sz="0" w:space="0" w:color="auto"/>
            <w:bottom w:val="none" w:sz="0" w:space="0" w:color="auto"/>
            <w:right w:val="none" w:sz="0" w:space="0" w:color="auto"/>
          </w:divBdr>
        </w:div>
        <w:div w:id="1663972662">
          <w:marLeft w:val="480"/>
          <w:marRight w:val="0"/>
          <w:marTop w:val="0"/>
          <w:marBottom w:val="0"/>
          <w:divBdr>
            <w:top w:val="none" w:sz="0" w:space="0" w:color="auto"/>
            <w:left w:val="none" w:sz="0" w:space="0" w:color="auto"/>
            <w:bottom w:val="none" w:sz="0" w:space="0" w:color="auto"/>
            <w:right w:val="none" w:sz="0" w:space="0" w:color="auto"/>
          </w:divBdr>
        </w:div>
        <w:div w:id="1812209485">
          <w:marLeft w:val="480"/>
          <w:marRight w:val="0"/>
          <w:marTop w:val="0"/>
          <w:marBottom w:val="0"/>
          <w:divBdr>
            <w:top w:val="none" w:sz="0" w:space="0" w:color="auto"/>
            <w:left w:val="none" w:sz="0" w:space="0" w:color="auto"/>
            <w:bottom w:val="none" w:sz="0" w:space="0" w:color="auto"/>
            <w:right w:val="none" w:sz="0" w:space="0" w:color="auto"/>
          </w:divBdr>
        </w:div>
        <w:div w:id="1814178075">
          <w:marLeft w:val="480"/>
          <w:marRight w:val="0"/>
          <w:marTop w:val="0"/>
          <w:marBottom w:val="0"/>
          <w:divBdr>
            <w:top w:val="none" w:sz="0" w:space="0" w:color="auto"/>
            <w:left w:val="none" w:sz="0" w:space="0" w:color="auto"/>
            <w:bottom w:val="none" w:sz="0" w:space="0" w:color="auto"/>
            <w:right w:val="none" w:sz="0" w:space="0" w:color="auto"/>
          </w:divBdr>
        </w:div>
        <w:div w:id="2024242684">
          <w:marLeft w:val="480"/>
          <w:marRight w:val="0"/>
          <w:marTop w:val="0"/>
          <w:marBottom w:val="0"/>
          <w:divBdr>
            <w:top w:val="none" w:sz="0" w:space="0" w:color="auto"/>
            <w:left w:val="none" w:sz="0" w:space="0" w:color="auto"/>
            <w:bottom w:val="none" w:sz="0" w:space="0" w:color="auto"/>
            <w:right w:val="none" w:sz="0" w:space="0" w:color="auto"/>
          </w:divBdr>
        </w:div>
      </w:divsChild>
    </w:div>
    <w:div w:id="832183440">
      <w:bodyDiv w:val="1"/>
      <w:marLeft w:val="0"/>
      <w:marRight w:val="0"/>
      <w:marTop w:val="0"/>
      <w:marBottom w:val="0"/>
      <w:divBdr>
        <w:top w:val="none" w:sz="0" w:space="0" w:color="auto"/>
        <w:left w:val="none" w:sz="0" w:space="0" w:color="auto"/>
        <w:bottom w:val="none" w:sz="0" w:space="0" w:color="auto"/>
        <w:right w:val="none" w:sz="0" w:space="0" w:color="auto"/>
      </w:divBdr>
    </w:div>
    <w:div w:id="833106438">
      <w:bodyDiv w:val="1"/>
      <w:marLeft w:val="0"/>
      <w:marRight w:val="0"/>
      <w:marTop w:val="0"/>
      <w:marBottom w:val="0"/>
      <w:divBdr>
        <w:top w:val="none" w:sz="0" w:space="0" w:color="auto"/>
        <w:left w:val="none" w:sz="0" w:space="0" w:color="auto"/>
        <w:bottom w:val="none" w:sz="0" w:space="0" w:color="auto"/>
        <w:right w:val="none" w:sz="0" w:space="0" w:color="auto"/>
      </w:divBdr>
    </w:div>
    <w:div w:id="836268507">
      <w:bodyDiv w:val="1"/>
      <w:marLeft w:val="0"/>
      <w:marRight w:val="0"/>
      <w:marTop w:val="0"/>
      <w:marBottom w:val="0"/>
      <w:divBdr>
        <w:top w:val="none" w:sz="0" w:space="0" w:color="auto"/>
        <w:left w:val="none" w:sz="0" w:space="0" w:color="auto"/>
        <w:bottom w:val="none" w:sz="0" w:space="0" w:color="auto"/>
        <w:right w:val="none" w:sz="0" w:space="0" w:color="auto"/>
      </w:divBdr>
      <w:divsChild>
        <w:div w:id="2053479">
          <w:marLeft w:val="480"/>
          <w:marRight w:val="0"/>
          <w:marTop w:val="0"/>
          <w:marBottom w:val="0"/>
          <w:divBdr>
            <w:top w:val="none" w:sz="0" w:space="0" w:color="auto"/>
            <w:left w:val="none" w:sz="0" w:space="0" w:color="auto"/>
            <w:bottom w:val="none" w:sz="0" w:space="0" w:color="auto"/>
            <w:right w:val="none" w:sz="0" w:space="0" w:color="auto"/>
          </w:divBdr>
        </w:div>
        <w:div w:id="21983196">
          <w:marLeft w:val="480"/>
          <w:marRight w:val="0"/>
          <w:marTop w:val="0"/>
          <w:marBottom w:val="0"/>
          <w:divBdr>
            <w:top w:val="none" w:sz="0" w:space="0" w:color="auto"/>
            <w:left w:val="none" w:sz="0" w:space="0" w:color="auto"/>
            <w:bottom w:val="none" w:sz="0" w:space="0" w:color="auto"/>
            <w:right w:val="none" w:sz="0" w:space="0" w:color="auto"/>
          </w:divBdr>
        </w:div>
        <w:div w:id="67004451">
          <w:marLeft w:val="480"/>
          <w:marRight w:val="0"/>
          <w:marTop w:val="0"/>
          <w:marBottom w:val="0"/>
          <w:divBdr>
            <w:top w:val="none" w:sz="0" w:space="0" w:color="auto"/>
            <w:left w:val="none" w:sz="0" w:space="0" w:color="auto"/>
            <w:bottom w:val="none" w:sz="0" w:space="0" w:color="auto"/>
            <w:right w:val="none" w:sz="0" w:space="0" w:color="auto"/>
          </w:divBdr>
        </w:div>
        <w:div w:id="327179099">
          <w:marLeft w:val="480"/>
          <w:marRight w:val="0"/>
          <w:marTop w:val="0"/>
          <w:marBottom w:val="0"/>
          <w:divBdr>
            <w:top w:val="none" w:sz="0" w:space="0" w:color="auto"/>
            <w:left w:val="none" w:sz="0" w:space="0" w:color="auto"/>
            <w:bottom w:val="none" w:sz="0" w:space="0" w:color="auto"/>
            <w:right w:val="none" w:sz="0" w:space="0" w:color="auto"/>
          </w:divBdr>
        </w:div>
        <w:div w:id="449708354">
          <w:marLeft w:val="480"/>
          <w:marRight w:val="0"/>
          <w:marTop w:val="0"/>
          <w:marBottom w:val="0"/>
          <w:divBdr>
            <w:top w:val="none" w:sz="0" w:space="0" w:color="auto"/>
            <w:left w:val="none" w:sz="0" w:space="0" w:color="auto"/>
            <w:bottom w:val="none" w:sz="0" w:space="0" w:color="auto"/>
            <w:right w:val="none" w:sz="0" w:space="0" w:color="auto"/>
          </w:divBdr>
        </w:div>
        <w:div w:id="460728267">
          <w:marLeft w:val="480"/>
          <w:marRight w:val="0"/>
          <w:marTop w:val="0"/>
          <w:marBottom w:val="0"/>
          <w:divBdr>
            <w:top w:val="none" w:sz="0" w:space="0" w:color="auto"/>
            <w:left w:val="none" w:sz="0" w:space="0" w:color="auto"/>
            <w:bottom w:val="none" w:sz="0" w:space="0" w:color="auto"/>
            <w:right w:val="none" w:sz="0" w:space="0" w:color="auto"/>
          </w:divBdr>
        </w:div>
        <w:div w:id="468861753">
          <w:marLeft w:val="480"/>
          <w:marRight w:val="0"/>
          <w:marTop w:val="0"/>
          <w:marBottom w:val="0"/>
          <w:divBdr>
            <w:top w:val="none" w:sz="0" w:space="0" w:color="auto"/>
            <w:left w:val="none" w:sz="0" w:space="0" w:color="auto"/>
            <w:bottom w:val="none" w:sz="0" w:space="0" w:color="auto"/>
            <w:right w:val="none" w:sz="0" w:space="0" w:color="auto"/>
          </w:divBdr>
        </w:div>
        <w:div w:id="494078932">
          <w:marLeft w:val="480"/>
          <w:marRight w:val="0"/>
          <w:marTop w:val="0"/>
          <w:marBottom w:val="0"/>
          <w:divBdr>
            <w:top w:val="none" w:sz="0" w:space="0" w:color="auto"/>
            <w:left w:val="none" w:sz="0" w:space="0" w:color="auto"/>
            <w:bottom w:val="none" w:sz="0" w:space="0" w:color="auto"/>
            <w:right w:val="none" w:sz="0" w:space="0" w:color="auto"/>
          </w:divBdr>
        </w:div>
        <w:div w:id="599989381">
          <w:marLeft w:val="480"/>
          <w:marRight w:val="0"/>
          <w:marTop w:val="0"/>
          <w:marBottom w:val="0"/>
          <w:divBdr>
            <w:top w:val="none" w:sz="0" w:space="0" w:color="auto"/>
            <w:left w:val="none" w:sz="0" w:space="0" w:color="auto"/>
            <w:bottom w:val="none" w:sz="0" w:space="0" w:color="auto"/>
            <w:right w:val="none" w:sz="0" w:space="0" w:color="auto"/>
          </w:divBdr>
        </w:div>
        <w:div w:id="776143234">
          <w:marLeft w:val="480"/>
          <w:marRight w:val="0"/>
          <w:marTop w:val="0"/>
          <w:marBottom w:val="0"/>
          <w:divBdr>
            <w:top w:val="none" w:sz="0" w:space="0" w:color="auto"/>
            <w:left w:val="none" w:sz="0" w:space="0" w:color="auto"/>
            <w:bottom w:val="none" w:sz="0" w:space="0" w:color="auto"/>
            <w:right w:val="none" w:sz="0" w:space="0" w:color="auto"/>
          </w:divBdr>
        </w:div>
        <w:div w:id="890382089">
          <w:marLeft w:val="480"/>
          <w:marRight w:val="0"/>
          <w:marTop w:val="0"/>
          <w:marBottom w:val="0"/>
          <w:divBdr>
            <w:top w:val="none" w:sz="0" w:space="0" w:color="auto"/>
            <w:left w:val="none" w:sz="0" w:space="0" w:color="auto"/>
            <w:bottom w:val="none" w:sz="0" w:space="0" w:color="auto"/>
            <w:right w:val="none" w:sz="0" w:space="0" w:color="auto"/>
          </w:divBdr>
        </w:div>
        <w:div w:id="1188253494">
          <w:marLeft w:val="480"/>
          <w:marRight w:val="0"/>
          <w:marTop w:val="0"/>
          <w:marBottom w:val="0"/>
          <w:divBdr>
            <w:top w:val="none" w:sz="0" w:space="0" w:color="auto"/>
            <w:left w:val="none" w:sz="0" w:space="0" w:color="auto"/>
            <w:bottom w:val="none" w:sz="0" w:space="0" w:color="auto"/>
            <w:right w:val="none" w:sz="0" w:space="0" w:color="auto"/>
          </w:divBdr>
        </w:div>
        <w:div w:id="1338117846">
          <w:marLeft w:val="480"/>
          <w:marRight w:val="0"/>
          <w:marTop w:val="0"/>
          <w:marBottom w:val="0"/>
          <w:divBdr>
            <w:top w:val="none" w:sz="0" w:space="0" w:color="auto"/>
            <w:left w:val="none" w:sz="0" w:space="0" w:color="auto"/>
            <w:bottom w:val="none" w:sz="0" w:space="0" w:color="auto"/>
            <w:right w:val="none" w:sz="0" w:space="0" w:color="auto"/>
          </w:divBdr>
        </w:div>
        <w:div w:id="1493452419">
          <w:marLeft w:val="480"/>
          <w:marRight w:val="0"/>
          <w:marTop w:val="0"/>
          <w:marBottom w:val="0"/>
          <w:divBdr>
            <w:top w:val="none" w:sz="0" w:space="0" w:color="auto"/>
            <w:left w:val="none" w:sz="0" w:space="0" w:color="auto"/>
            <w:bottom w:val="none" w:sz="0" w:space="0" w:color="auto"/>
            <w:right w:val="none" w:sz="0" w:space="0" w:color="auto"/>
          </w:divBdr>
        </w:div>
        <w:div w:id="1532256014">
          <w:marLeft w:val="480"/>
          <w:marRight w:val="0"/>
          <w:marTop w:val="0"/>
          <w:marBottom w:val="0"/>
          <w:divBdr>
            <w:top w:val="none" w:sz="0" w:space="0" w:color="auto"/>
            <w:left w:val="none" w:sz="0" w:space="0" w:color="auto"/>
            <w:bottom w:val="none" w:sz="0" w:space="0" w:color="auto"/>
            <w:right w:val="none" w:sz="0" w:space="0" w:color="auto"/>
          </w:divBdr>
        </w:div>
        <w:div w:id="1534148164">
          <w:marLeft w:val="480"/>
          <w:marRight w:val="0"/>
          <w:marTop w:val="0"/>
          <w:marBottom w:val="0"/>
          <w:divBdr>
            <w:top w:val="none" w:sz="0" w:space="0" w:color="auto"/>
            <w:left w:val="none" w:sz="0" w:space="0" w:color="auto"/>
            <w:bottom w:val="none" w:sz="0" w:space="0" w:color="auto"/>
            <w:right w:val="none" w:sz="0" w:space="0" w:color="auto"/>
          </w:divBdr>
        </w:div>
        <w:div w:id="1566378622">
          <w:marLeft w:val="480"/>
          <w:marRight w:val="0"/>
          <w:marTop w:val="0"/>
          <w:marBottom w:val="0"/>
          <w:divBdr>
            <w:top w:val="none" w:sz="0" w:space="0" w:color="auto"/>
            <w:left w:val="none" w:sz="0" w:space="0" w:color="auto"/>
            <w:bottom w:val="none" w:sz="0" w:space="0" w:color="auto"/>
            <w:right w:val="none" w:sz="0" w:space="0" w:color="auto"/>
          </w:divBdr>
        </w:div>
        <w:div w:id="1584950134">
          <w:marLeft w:val="480"/>
          <w:marRight w:val="0"/>
          <w:marTop w:val="0"/>
          <w:marBottom w:val="0"/>
          <w:divBdr>
            <w:top w:val="none" w:sz="0" w:space="0" w:color="auto"/>
            <w:left w:val="none" w:sz="0" w:space="0" w:color="auto"/>
            <w:bottom w:val="none" w:sz="0" w:space="0" w:color="auto"/>
            <w:right w:val="none" w:sz="0" w:space="0" w:color="auto"/>
          </w:divBdr>
        </w:div>
        <w:div w:id="1843398489">
          <w:marLeft w:val="480"/>
          <w:marRight w:val="0"/>
          <w:marTop w:val="0"/>
          <w:marBottom w:val="0"/>
          <w:divBdr>
            <w:top w:val="none" w:sz="0" w:space="0" w:color="auto"/>
            <w:left w:val="none" w:sz="0" w:space="0" w:color="auto"/>
            <w:bottom w:val="none" w:sz="0" w:space="0" w:color="auto"/>
            <w:right w:val="none" w:sz="0" w:space="0" w:color="auto"/>
          </w:divBdr>
        </w:div>
        <w:div w:id="1997031281">
          <w:marLeft w:val="480"/>
          <w:marRight w:val="0"/>
          <w:marTop w:val="0"/>
          <w:marBottom w:val="0"/>
          <w:divBdr>
            <w:top w:val="none" w:sz="0" w:space="0" w:color="auto"/>
            <w:left w:val="none" w:sz="0" w:space="0" w:color="auto"/>
            <w:bottom w:val="none" w:sz="0" w:space="0" w:color="auto"/>
            <w:right w:val="none" w:sz="0" w:space="0" w:color="auto"/>
          </w:divBdr>
        </w:div>
        <w:div w:id="2053578404">
          <w:marLeft w:val="480"/>
          <w:marRight w:val="0"/>
          <w:marTop w:val="0"/>
          <w:marBottom w:val="0"/>
          <w:divBdr>
            <w:top w:val="none" w:sz="0" w:space="0" w:color="auto"/>
            <w:left w:val="none" w:sz="0" w:space="0" w:color="auto"/>
            <w:bottom w:val="none" w:sz="0" w:space="0" w:color="auto"/>
            <w:right w:val="none" w:sz="0" w:space="0" w:color="auto"/>
          </w:divBdr>
        </w:div>
        <w:div w:id="2054765384">
          <w:marLeft w:val="480"/>
          <w:marRight w:val="0"/>
          <w:marTop w:val="0"/>
          <w:marBottom w:val="0"/>
          <w:divBdr>
            <w:top w:val="none" w:sz="0" w:space="0" w:color="auto"/>
            <w:left w:val="none" w:sz="0" w:space="0" w:color="auto"/>
            <w:bottom w:val="none" w:sz="0" w:space="0" w:color="auto"/>
            <w:right w:val="none" w:sz="0" w:space="0" w:color="auto"/>
          </w:divBdr>
        </w:div>
      </w:divsChild>
    </w:div>
    <w:div w:id="845944138">
      <w:bodyDiv w:val="1"/>
      <w:marLeft w:val="0"/>
      <w:marRight w:val="0"/>
      <w:marTop w:val="0"/>
      <w:marBottom w:val="0"/>
      <w:divBdr>
        <w:top w:val="none" w:sz="0" w:space="0" w:color="auto"/>
        <w:left w:val="none" w:sz="0" w:space="0" w:color="auto"/>
        <w:bottom w:val="none" w:sz="0" w:space="0" w:color="auto"/>
        <w:right w:val="none" w:sz="0" w:space="0" w:color="auto"/>
      </w:divBdr>
    </w:div>
    <w:div w:id="846990792">
      <w:bodyDiv w:val="1"/>
      <w:marLeft w:val="0"/>
      <w:marRight w:val="0"/>
      <w:marTop w:val="0"/>
      <w:marBottom w:val="0"/>
      <w:divBdr>
        <w:top w:val="none" w:sz="0" w:space="0" w:color="auto"/>
        <w:left w:val="none" w:sz="0" w:space="0" w:color="auto"/>
        <w:bottom w:val="none" w:sz="0" w:space="0" w:color="auto"/>
        <w:right w:val="none" w:sz="0" w:space="0" w:color="auto"/>
      </w:divBdr>
    </w:div>
    <w:div w:id="848105120">
      <w:bodyDiv w:val="1"/>
      <w:marLeft w:val="0"/>
      <w:marRight w:val="0"/>
      <w:marTop w:val="0"/>
      <w:marBottom w:val="0"/>
      <w:divBdr>
        <w:top w:val="none" w:sz="0" w:space="0" w:color="auto"/>
        <w:left w:val="none" w:sz="0" w:space="0" w:color="auto"/>
        <w:bottom w:val="none" w:sz="0" w:space="0" w:color="auto"/>
        <w:right w:val="none" w:sz="0" w:space="0" w:color="auto"/>
      </w:divBdr>
      <w:divsChild>
        <w:div w:id="121847450">
          <w:marLeft w:val="480"/>
          <w:marRight w:val="0"/>
          <w:marTop w:val="0"/>
          <w:marBottom w:val="0"/>
          <w:divBdr>
            <w:top w:val="none" w:sz="0" w:space="0" w:color="auto"/>
            <w:left w:val="none" w:sz="0" w:space="0" w:color="auto"/>
            <w:bottom w:val="none" w:sz="0" w:space="0" w:color="auto"/>
            <w:right w:val="none" w:sz="0" w:space="0" w:color="auto"/>
          </w:divBdr>
        </w:div>
        <w:div w:id="527258497">
          <w:marLeft w:val="480"/>
          <w:marRight w:val="0"/>
          <w:marTop w:val="0"/>
          <w:marBottom w:val="0"/>
          <w:divBdr>
            <w:top w:val="none" w:sz="0" w:space="0" w:color="auto"/>
            <w:left w:val="none" w:sz="0" w:space="0" w:color="auto"/>
            <w:bottom w:val="none" w:sz="0" w:space="0" w:color="auto"/>
            <w:right w:val="none" w:sz="0" w:space="0" w:color="auto"/>
          </w:divBdr>
        </w:div>
        <w:div w:id="783891486">
          <w:marLeft w:val="480"/>
          <w:marRight w:val="0"/>
          <w:marTop w:val="0"/>
          <w:marBottom w:val="0"/>
          <w:divBdr>
            <w:top w:val="none" w:sz="0" w:space="0" w:color="auto"/>
            <w:left w:val="none" w:sz="0" w:space="0" w:color="auto"/>
            <w:bottom w:val="none" w:sz="0" w:space="0" w:color="auto"/>
            <w:right w:val="none" w:sz="0" w:space="0" w:color="auto"/>
          </w:divBdr>
        </w:div>
        <w:div w:id="805859776">
          <w:marLeft w:val="480"/>
          <w:marRight w:val="0"/>
          <w:marTop w:val="0"/>
          <w:marBottom w:val="0"/>
          <w:divBdr>
            <w:top w:val="none" w:sz="0" w:space="0" w:color="auto"/>
            <w:left w:val="none" w:sz="0" w:space="0" w:color="auto"/>
            <w:bottom w:val="none" w:sz="0" w:space="0" w:color="auto"/>
            <w:right w:val="none" w:sz="0" w:space="0" w:color="auto"/>
          </w:divBdr>
        </w:div>
        <w:div w:id="1145008684">
          <w:marLeft w:val="480"/>
          <w:marRight w:val="0"/>
          <w:marTop w:val="0"/>
          <w:marBottom w:val="0"/>
          <w:divBdr>
            <w:top w:val="none" w:sz="0" w:space="0" w:color="auto"/>
            <w:left w:val="none" w:sz="0" w:space="0" w:color="auto"/>
            <w:bottom w:val="none" w:sz="0" w:space="0" w:color="auto"/>
            <w:right w:val="none" w:sz="0" w:space="0" w:color="auto"/>
          </w:divBdr>
        </w:div>
        <w:div w:id="1905485936">
          <w:marLeft w:val="480"/>
          <w:marRight w:val="0"/>
          <w:marTop w:val="0"/>
          <w:marBottom w:val="0"/>
          <w:divBdr>
            <w:top w:val="none" w:sz="0" w:space="0" w:color="auto"/>
            <w:left w:val="none" w:sz="0" w:space="0" w:color="auto"/>
            <w:bottom w:val="none" w:sz="0" w:space="0" w:color="auto"/>
            <w:right w:val="none" w:sz="0" w:space="0" w:color="auto"/>
          </w:divBdr>
        </w:div>
        <w:div w:id="1979147526">
          <w:marLeft w:val="480"/>
          <w:marRight w:val="0"/>
          <w:marTop w:val="0"/>
          <w:marBottom w:val="0"/>
          <w:divBdr>
            <w:top w:val="none" w:sz="0" w:space="0" w:color="auto"/>
            <w:left w:val="none" w:sz="0" w:space="0" w:color="auto"/>
            <w:bottom w:val="none" w:sz="0" w:space="0" w:color="auto"/>
            <w:right w:val="none" w:sz="0" w:space="0" w:color="auto"/>
          </w:divBdr>
        </w:div>
      </w:divsChild>
    </w:div>
    <w:div w:id="849179470">
      <w:bodyDiv w:val="1"/>
      <w:marLeft w:val="0"/>
      <w:marRight w:val="0"/>
      <w:marTop w:val="0"/>
      <w:marBottom w:val="0"/>
      <w:divBdr>
        <w:top w:val="none" w:sz="0" w:space="0" w:color="auto"/>
        <w:left w:val="none" w:sz="0" w:space="0" w:color="auto"/>
        <w:bottom w:val="none" w:sz="0" w:space="0" w:color="auto"/>
        <w:right w:val="none" w:sz="0" w:space="0" w:color="auto"/>
      </w:divBdr>
    </w:div>
    <w:div w:id="851259576">
      <w:bodyDiv w:val="1"/>
      <w:marLeft w:val="0"/>
      <w:marRight w:val="0"/>
      <w:marTop w:val="0"/>
      <w:marBottom w:val="0"/>
      <w:divBdr>
        <w:top w:val="none" w:sz="0" w:space="0" w:color="auto"/>
        <w:left w:val="none" w:sz="0" w:space="0" w:color="auto"/>
        <w:bottom w:val="none" w:sz="0" w:space="0" w:color="auto"/>
        <w:right w:val="none" w:sz="0" w:space="0" w:color="auto"/>
      </w:divBdr>
      <w:divsChild>
        <w:div w:id="220210630">
          <w:marLeft w:val="480"/>
          <w:marRight w:val="0"/>
          <w:marTop w:val="0"/>
          <w:marBottom w:val="0"/>
          <w:divBdr>
            <w:top w:val="none" w:sz="0" w:space="0" w:color="auto"/>
            <w:left w:val="none" w:sz="0" w:space="0" w:color="auto"/>
            <w:bottom w:val="none" w:sz="0" w:space="0" w:color="auto"/>
            <w:right w:val="none" w:sz="0" w:space="0" w:color="auto"/>
          </w:divBdr>
        </w:div>
        <w:div w:id="1971931169">
          <w:marLeft w:val="480"/>
          <w:marRight w:val="0"/>
          <w:marTop w:val="0"/>
          <w:marBottom w:val="0"/>
          <w:divBdr>
            <w:top w:val="none" w:sz="0" w:space="0" w:color="auto"/>
            <w:left w:val="none" w:sz="0" w:space="0" w:color="auto"/>
            <w:bottom w:val="none" w:sz="0" w:space="0" w:color="auto"/>
            <w:right w:val="none" w:sz="0" w:space="0" w:color="auto"/>
          </w:divBdr>
        </w:div>
        <w:div w:id="1651902886">
          <w:marLeft w:val="480"/>
          <w:marRight w:val="0"/>
          <w:marTop w:val="0"/>
          <w:marBottom w:val="0"/>
          <w:divBdr>
            <w:top w:val="none" w:sz="0" w:space="0" w:color="auto"/>
            <w:left w:val="none" w:sz="0" w:space="0" w:color="auto"/>
            <w:bottom w:val="none" w:sz="0" w:space="0" w:color="auto"/>
            <w:right w:val="none" w:sz="0" w:space="0" w:color="auto"/>
          </w:divBdr>
        </w:div>
        <w:div w:id="1272513742">
          <w:marLeft w:val="480"/>
          <w:marRight w:val="0"/>
          <w:marTop w:val="0"/>
          <w:marBottom w:val="0"/>
          <w:divBdr>
            <w:top w:val="none" w:sz="0" w:space="0" w:color="auto"/>
            <w:left w:val="none" w:sz="0" w:space="0" w:color="auto"/>
            <w:bottom w:val="none" w:sz="0" w:space="0" w:color="auto"/>
            <w:right w:val="none" w:sz="0" w:space="0" w:color="auto"/>
          </w:divBdr>
        </w:div>
        <w:div w:id="257560423">
          <w:marLeft w:val="480"/>
          <w:marRight w:val="0"/>
          <w:marTop w:val="0"/>
          <w:marBottom w:val="0"/>
          <w:divBdr>
            <w:top w:val="none" w:sz="0" w:space="0" w:color="auto"/>
            <w:left w:val="none" w:sz="0" w:space="0" w:color="auto"/>
            <w:bottom w:val="none" w:sz="0" w:space="0" w:color="auto"/>
            <w:right w:val="none" w:sz="0" w:space="0" w:color="auto"/>
          </w:divBdr>
        </w:div>
        <w:div w:id="2125733071">
          <w:marLeft w:val="480"/>
          <w:marRight w:val="0"/>
          <w:marTop w:val="0"/>
          <w:marBottom w:val="0"/>
          <w:divBdr>
            <w:top w:val="none" w:sz="0" w:space="0" w:color="auto"/>
            <w:left w:val="none" w:sz="0" w:space="0" w:color="auto"/>
            <w:bottom w:val="none" w:sz="0" w:space="0" w:color="auto"/>
            <w:right w:val="none" w:sz="0" w:space="0" w:color="auto"/>
          </w:divBdr>
        </w:div>
        <w:div w:id="1750737245">
          <w:marLeft w:val="480"/>
          <w:marRight w:val="0"/>
          <w:marTop w:val="0"/>
          <w:marBottom w:val="0"/>
          <w:divBdr>
            <w:top w:val="none" w:sz="0" w:space="0" w:color="auto"/>
            <w:left w:val="none" w:sz="0" w:space="0" w:color="auto"/>
            <w:bottom w:val="none" w:sz="0" w:space="0" w:color="auto"/>
            <w:right w:val="none" w:sz="0" w:space="0" w:color="auto"/>
          </w:divBdr>
        </w:div>
        <w:div w:id="863639703">
          <w:marLeft w:val="480"/>
          <w:marRight w:val="0"/>
          <w:marTop w:val="0"/>
          <w:marBottom w:val="0"/>
          <w:divBdr>
            <w:top w:val="none" w:sz="0" w:space="0" w:color="auto"/>
            <w:left w:val="none" w:sz="0" w:space="0" w:color="auto"/>
            <w:bottom w:val="none" w:sz="0" w:space="0" w:color="auto"/>
            <w:right w:val="none" w:sz="0" w:space="0" w:color="auto"/>
          </w:divBdr>
        </w:div>
        <w:div w:id="84346636">
          <w:marLeft w:val="480"/>
          <w:marRight w:val="0"/>
          <w:marTop w:val="0"/>
          <w:marBottom w:val="0"/>
          <w:divBdr>
            <w:top w:val="none" w:sz="0" w:space="0" w:color="auto"/>
            <w:left w:val="none" w:sz="0" w:space="0" w:color="auto"/>
            <w:bottom w:val="none" w:sz="0" w:space="0" w:color="auto"/>
            <w:right w:val="none" w:sz="0" w:space="0" w:color="auto"/>
          </w:divBdr>
        </w:div>
        <w:div w:id="2072190656">
          <w:marLeft w:val="480"/>
          <w:marRight w:val="0"/>
          <w:marTop w:val="0"/>
          <w:marBottom w:val="0"/>
          <w:divBdr>
            <w:top w:val="none" w:sz="0" w:space="0" w:color="auto"/>
            <w:left w:val="none" w:sz="0" w:space="0" w:color="auto"/>
            <w:bottom w:val="none" w:sz="0" w:space="0" w:color="auto"/>
            <w:right w:val="none" w:sz="0" w:space="0" w:color="auto"/>
          </w:divBdr>
        </w:div>
        <w:div w:id="1779136122">
          <w:marLeft w:val="480"/>
          <w:marRight w:val="0"/>
          <w:marTop w:val="0"/>
          <w:marBottom w:val="0"/>
          <w:divBdr>
            <w:top w:val="none" w:sz="0" w:space="0" w:color="auto"/>
            <w:left w:val="none" w:sz="0" w:space="0" w:color="auto"/>
            <w:bottom w:val="none" w:sz="0" w:space="0" w:color="auto"/>
            <w:right w:val="none" w:sz="0" w:space="0" w:color="auto"/>
          </w:divBdr>
        </w:div>
        <w:div w:id="1816793078">
          <w:marLeft w:val="480"/>
          <w:marRight w:val="0"/>
          <w:marTop w:val="0"/>
          <w:marBottom w:val="0"/>
          <w:divBdr>
            <w:top w:val="none" w:sz="0" w:space="0" w:color="auto"/>
            <w:left w:val="none" w:sz="0" w:space="0" w:color="auto"/>
            <w:bottom w:val="none" w:sz="0" w:space="0" w:color="auto"/>
            <w:right w:val="none" w:sz="0" w:space="0" w:color="auto"/>
          </w:divBdr>
        </w:div>
        <w:div w:id="2068919638">
          <w:marLeft w:val="480"/>
          <w:marRight w:val="0"/>
          <w:marTop w:val="0"/>
          <w:marBottom w:val="0"/>
          <w:divBdr>
            <w:top w:val="none" w:sz="0" w:space="0" w:color="auto"/>
            <w:left w:val="none" w:sz="0" w:space="0" w:color="auto"/>
            <w:bottom w:val="none" w:sz="0" w:space="0" w:color="auto"/>
            <w:right w:val="none" w:sz="0" w:space="0" w:color="auto"/>
          </w:divBdr>
        </w:div>
        <w:div w:id="2118476839">
          <w:marLeft w:val="480"/>
          <w:marRight w:val="0"/>
          <w:marTop w:val="0"/>
          <w:marBottom w:val="0"/>
          <w:divBdr>
            <w:top w:val="none" w:sz="0" w:space="0" w:color="auto"/>
            <w:left w:val="none" w:sz="0" w:space="0" w:color="auto"/>
            <w:bottom w:val="none" w:sz="0" w:space="0" w:color="auto"/>
            <w:right w:val="none" w:sz="0" w:space="0" w:color="auto"/>
          </w:divBdr>
        </w:div>
        <w:div w:id="753402300">
          <w:marLeft w:val="480"/>
          <w:marRight w:val="0"/>
          <w:marTop w:val="0"/>
          <w:marBottom w:val="0"/>
          <w:divBdr>
            <w:top w:val="none" w:sz="0" w:space="0" w:color="auto"/>
            <w:left w:val="none" w:sz="0" w:space="0" w:color="auto"/>
            <w:bottom w:val="none" w:sz="0" w:space="0" w:color="auto"/>
            <w:right w:val="none" w:sz="0" w:space="0" w:color="auto"/>
          </w:divBdr>
        </w:div>
        <w:div w:id="1113288999">
          <w:marLeft w:val="480"/>
          <w:marRight w:val="0"/>
          <w:marTop w:val="0"/>
          <w:marBottom w:val="0"/>
          <w:divBdr>
            <w:top w:val="none" w:sz="0" w:space="0" w:color="auto"/>
            <w:left w:val="none" w:sz="0" w:space="0" w:color="auto"/>
            <w:bottom w:val="none" w:sz="0" w:space="0" w:color="auto"/>
            <w:right w:val="none" w:sz="0" w:space="0" w:color="auto"/>
          </w:divBdr>
        </w:div>
        <w:div w:id="899631756">
          <w:marLeft w:val="480"/>
          <w:marRight w:val="0"/>
          <w:marTop w:val="0"/>
          <w:marBottom w:val="0"/>
          <w:divBdr>
            <w:top w:val="none" w:sz="0" w:space="0" w:color="auto"/>
            <w:left w:val="none" w:sz="0" w:space="0" w:color="auto"/>
            <w:bottom w:val="none" w:sz="0" w:space="0" w:color="auto"/>
            <w:right w:val="none" w:sz="0" w:space="0" w:color="auto"/>
          </w:divBdr>
        </w:div>
        <w:div w:id="208614930">
          <w:marLeft w:val="480"/>
          <w:marRight w:val="0"/>
          <w:marTop w:val="0"/>
          <w:marBottom w:val="0"/>
          <w:divBdr>
            <w:top w:val="none" w:sz="0" w:space="0" w:color="auto"/>
            <w:left w:val="none" w:sz="0" w:space="0" w:color="auto"/>
            <w:bottom w:val="none" w:sz="0" w:space="0" w:color="auto"/>
            <w:right w:val="none" w:sz="0" w:space="0" w:color="auto"/>
          </w:divBdr>
        </w:div>
        <w:div w:id="1783842472">
          <w:marLeft w:val="480"/>
          <w:marRight w:val="0"/>
          <w:marTop w:val="0"/>
          <w:marBottom w:val="0"/>
          <w:divBdr>
            <w:top w:val="none" w:sz="0" w:space="0" w:color="auto"/>
            <w:left w:val="none" w:sz="0" w:space="0" w:color="auto"/>
            <w:bottom w:val="none" w:sz="0" w:space="0" w:color="auto"/>
            <w:right w:val="none" w:sz="0" w:space="0" w:color="auto"/>
          </w:divBdr>
        </w:div>
        <w:div w:id="1703482786">
          <w:marLeft w:val="480"/>
          <w:marRight w:val="0"/>
          <w:marTop w:val="0"/>
          <w:marBottom w:val="0"/>
          <w:divBdr>
            <w:top w:val="none" w:sz="0" w:space="0" w:color="auto"/>
            <w:left w:val="none" w:sz="0" w:space="0" w:color="auto"/>
            <w:bottom w:val="none" w:sz="0" w:space="0" w:color="auto"/>
            <w:right w:val="none" w:sz="0" w:space="0" w:color="auto"/>
          </w:divBdr>
        </w:div>
        <w:div w:id="636765269">
          <w:marLeft w:val="480"/>
          <w:marRight w:val="0"/>
          <w:marTop w:val="0"/>
          <w:marBottom w:val="0"/>
          <w:divBdr>
            <w:top w:val="none" w:sz="0" w:space="0" w:color="auto"/>
            <w:left w:val="none" w:sz="0" w:space="0" w:color="auto"/>
            <w:bottom w:val="none" w:sz="0" w:space="0" w:color="auto"/>
            <w:right w:val="none" w:sz="0" w:space="0" w:color="auto"/>
          </w:divBdr>
        </w:div>
        <w:div w:id="738551788">
          <w:marLeft w:val="480"/>
          <w:marRight w:val="0"/>
          <w:marTop w:val="0"/>
          <w:marBottom w:val="0"/>
          <w:divBdr>
            <w:top w:val="none" w:sz="0" w:space="0" w:color="auto"/>
            <w:left w:val="none" w:sz="0" w:space="0" w:color="auto"/>
            <w:bottom w:val="none" w:sz="0" w:space="0" w:color="auto"/>
            <w:right w:val="none" w:sz="0" w:space="0" w:color="auto"/>
          </w:divBdr>
        </w:div>
      </w:divsChild>
    </w:div>
    <w:div w:id="851380711">
      <w:bodyDiv w:val="1"/>
      <w:marLeft w:val="0"/>
      <w:marRight w:val="0"/>
      <w:marTop w:val="0"/>
      <w:marBottom w:val="0"/>
      <w:divBdr>
        <w:top w:val="none" w:sz="0" w:space="0" w:color="auto"/>
        <w:left w:val="none" w:sz="0" w:space="0" w:color="auto"/>
        <w:bottom w:val="none" w:sz="0" w:space="0" w:color="auto"/>
        <w:right w:val="none" w:sz="0" w:space="0" w:color="auto"/>
      </w:divBdr>
    </w:div>
    <w:div w:id="861745603">
      <w:bodyDiv w:val="1"/>
      <w:marLeft w:val="0"/>
      <w:marRight w:val="0"/>
      <w:marTop w:val="0"/>
      <w:marBottom w:val="0"/>
      <w:divBdr>
        <w:top w:val="none" w:sz="0" w:space="0" w:color="auto"/>
        <w:left w:val="none" w:sz="0" w:space="0" w:color="auto"/>
        <w:bottom w:val="none" w:sz="0" w:space="0" w:color="auto"/>
        <w:right w:val="none" w:sz="0" w:space="0" w:color="auto"/>
      </w:divBdr>
    </w:div>
    <w:div w:id="861823052">
      <w:bodyDiv w:val="1"/>
      <w:marLeft w:val="0"/>
      <w:marRight w:val="0"/>
      <w:marTop w:val="0"/>
      <w:marBottom w:val="0"/>
      <w:divBdr>
        <w:top w:val="none" w:sz="0" w:space="0" w:color="auto"/>
        <w:left w:val="none" w:sz="0" w:space="0" w:color="auto"/>
        <w:bottom w:val="none" w:sz="0" w:space="0" w:color="auto"/>
        <w:right w:val="none" w:sz="0" w:space="0" w:color="auto"/>
      </w:divBdr>
    </w:div>
    <w:div w:id="868252790">
      <w:bodyDiv w:val="1"/>
      <w:marLeft w:val="0"/>
      <w:marRight w:val="0"/>
      <w:marTop w:val="0"/>
      <w:marBottom w:val="0"/>
      <w:divBdr>
        <w:top w:val="none" w:sz="0" w:space="0" w:color="auto"/>
        <w:left w:val="none" w:sz="0" w:space="0" w:color="auto"/>
        <w:bottom w:val="none" w:sz="0" w:space="0" w:color="auto"/>
        <w:right w:val="none" w:sz="0" w:space="0" w:color="auto"/>
      </w:divBdr>
    </w:div>
    <w:div w:id="872233713">
      <w:bodyDiv w:val="1"/>
      <w:marLeft w:val="0"/>
      <w:marRight w:val="0"/>
      <w:marTop w:val="0"/>
      <w:marBottom w:val="0"/>
      <w:divBdr>
        <w:top w:val="none" w:sz="0" w:space="0" w:color="auto"/>
        <w:left w:val="none" w:sz="0" w:space="0" w:color="auto"/>
        <w:bottom w:val="none" w:sz="0" w:space="0" w:color="auto"/>
        <w:right w:val="none" w:sz="0" w:space="0" w:color="auto"/>
      </w:divBdr>
    </w:div>
    <w:div w:id="873226457">
      <w:bodyDiv w:val="1"/>
      <w:marLeft w:val="0"/>
      <w:marRight w:val="0"/>
      <w:marTop w:val="0"/>
      <w:marBottom w:val="0"/>
      <w:divBdr>
        <w:top w:val="none" w:sz="0" w:space="0" w:color="auto"/>
        <w:left w:val="none" w:sz="0" w:space="0" w:color="auto"/>
        <w:bottom w:val="none" w:sz="0" w:space="0" w:color="auto"/>
        <w:right w:val="none" w:sz="0" w:space="0" w:color="auto"/>
      </w:divBdr>
    </w:div>
    <w:div w:id="874343550">
      <w:bodyDiv w:val="1"/>
      <w:marLeft w:val="0"/>
      <w:marRight w:val="0"/>
      <w:marTop w:val="0"/>
      <w:marBottom w:val="0"/>
      <w:divBdr>
        <w:top w:val="none" w:sz="0" w:space="0" w:color="auto"/>
        <w:left w:val="none" w:sz="0" w:space="0" w:color="auto"/>
        <w:bottom w:val="none" w:sz="0" w:space="0" w:color="auto"/>
        <w:right w:val="none" w:sz="0" w:space="0" w:color="auto"/>
      </w:divBdr>
      <w:divsChild>
        <w:div w:id="490679195">
          <w:marLeft w:val="480"/>
          <w:marRight w:val="0"/>
          <w:marTop w:val="0"/>
          <w:marBottom w:val="0"/>
          <w:divBdr>
            <w:top w:val="none" w:sz="0" w:space="0" w:color="auto"/>
            <w:left w:val="none" w:sz="0" w:space="0" w:color="auto"/>
            <w:bottom w:val="none" w:sz="0" w:space="0" w:color="auto"/>
            <w:right w:val="none" w:sz="0" w:space="0" w:color="auto"/>
          </w:divBdr>
        </w:div>
        <w:div w:id="537819532">
          <w:marLeft w:val="480"/>
          <w:marRight w:val="0"/>
          <w:marTop w:val="0"/>
          <w:marBottom w:val="0"/>
          <w:divBdr>
            <w:top w:val="none" w:sz="0" w:space="0" w:color="auto"/>
            <w:left w:val="none" w:sz="0" w:space="0" w:color="auto"/>
            <w:bottom w:val="none" w:sz="0" w:space="0" w:color="auto"/>
            <w:right w:val="none" w:sz="0" w:space="0" w:color="auto"/>
          </w:divBdr>
        </w:div>
        <w:div w:id="1589772771">
          <w:marLeft w:val="480"/>
          <w:marRight w:val="0"/>
          <w:marTop w:val="0"/>
          <w:marBottom w:val="0"/>
          <w:divBdr>
            <w:top w:val="none" w:sz="0" w:space="0" w:color="auto"/>
            <w:left w:val="none" w:sz="0" w:space="0" w:color="auto"/>
            <w:bottom w:val="none" w:sz="0" w:space="0" w:color="auto"/>
            <w:right w:val="none" w:sz="0" w:space="0" w:color="auto"/>
          </w:divBdr>
        </w:div>
        <w:div w:id="1044792959">
          <w:marLeft w:val="480"/>
          <w:marRight w:val="0"/>
          <w:marTop w:val="0"/>
          <w:marBottom w:val="0"/>
          <w:divBdr>
            <w:top w:val="none" w:sz="0" w:space="0" w:color="auto"/>
            <w:left w:val="none" w:sz="0" w:space="0" w:color="auto"/>
            <w:bottom w:val="none" w:sz="0" w:space="0" w:color="auto"/>
            <w:right w:val="none" w:sz="0" w:space="0" w:color="auto"/>
          </w:divBdr>
        </w:div>
        <w:div w:id="1956709500">
          <w:marLeft w:val="480"/>
          <w:marRight w:val="0"/>
          <w:marTop w:val="0"/>
          <w:marBottom w:val="0"/>
          <w:divBdr>
            <w:top w:val="none" w:sz="0" w:space="0" w:color="auto"/>
            <w:left w:val="none" w:sz="0" w:space="0" w:color="auto"/>
            <w:bottom w:val="none" w:sz="0" w:space="0" w:color="auto"/>
            <w:right w:val="none" w:sz="0" w:space="0" w:color="auto"/>
          </w:divBdr>
        </w:div>
        <w:div w:id="367292425">
          <w:marLeft w:val="480"/>
          <w:marRight w:val="0"/>
          <w:marTop w:val="0"/>
          <w:marBottom w:val="0"/>
          <w:divBdr>
            <w:top w:val="none" w:sz="0" w:space="0" w:color="auto"/>
            <w:left w:val="none" w:sz="0" w:space="0" w:color="auto"/>
            <w:bottom w:val="none" w:sz="0" w:space="0" w:color="auto"/>
            <w:right w:val="none" w:sz="0" w:space="0" w:color="auto"/>
          </w:divBdr>
        </w:div>
        <w:div w:id="1138692425">
          <w:marLeft w:val="480"/>
          <w:marRight w:val="0"/>
          <w:marTop w:val="0"/>
          <w:marBottom w:val="0"/>
          <w:divBdr>
            <w:top w:val="none" w:sz="0" w:space="0" w:color="auto"/>
            <w:left w:val="none" w:sz="0" w:space="0" w:color="auto"/>
            <w:bottom w:val="none" w:sz="0" w:space="0" w:color="auto"/>
            <w:right w:val="none" w:sz="0" w:space="0" w:color="auto"/>
          </w:divBdr>
        </w:div>
        <w:div w:id="484905800">
          <w:marLeft w:val="480"/>
          <w:marRight w:val="0"/>
          <w:marTop w:val="0"/>
          <w:marBottom w:val="0"/>
          <w:divBdr>
            <w:top w:val="none" w:sz="0" w:space="0" w:color="auto"/>
            <w:left w:val="none" w:sz="0" w:space="0" w:color="auto"/>
            <w:bottom w:val="none" w:sz="0" w:space="0" w:color="auto"/>
            <w:right w:val="none" w:sz="0" w:space="0" w:color="auto"/>
          </w:divBdr>
        </w:div>
        <w:div w:id="1256088332">
          <w:marLeft w:val="480"/>
          <w:marRight w:val="0"/>
          <w:marTop w:val="0"/>
          <w:marBottom w:val="0"/>
          <w:divBdr>
            <w:top w:val="none" w:sz="0" w:space="0" w:color="auto"/>
            <w:left w:val="none" w:sz="0" w:space="0" w:color="auto"/>
            <w:bottom w:val="none" w:sz="0" w:space="0" w:color="auto"/>
            <w:right w:val="none" w:sz="0" w:space="0" w:color="auto"/>
          </w:divBdr>
        </w:div>
        <w:div w:id="924846301">
          <w:marLeft w:val="480"/>
          <w:marRight w:val="0"/>
          <w:marTop w:val="0"/>
          <w:marBottom w:val="0"/>
          <w:divBdr>
            <w:top w:val="none" w:sz="0" w:space="0" w:color="auto"/>
            <w:left w:val="none" w:sz="0" w:space="0" w:color="auto"/>
            <w:bottom w:val="none" w:sz="0" w:space="0" w:color="auto"/>
            <w:right w:val="none" w:sz="0" w:space="0" w:color="auto"/>
          </w:divBdr>
        </w:div>
        <w:div w:id="73668095">
          <w:marLeft w:val="480"/>
          <w:marRight w:val="0"/>
          <w:marTop w:val="0"/>
          <w:marBottom w:val="0"/>
          <w:divBdr>
            <w:top w:val="none" w:sz="0" w:space="0" w:color="auto"/>
            <w:left w:val="none" w:sz="0" w:space="0" w:color="auto"/>
            <w:bottom w:val="none" w:sz="0" w:space="0" w:color="auto"/>
            <w:right w:val="none" w:sz="0" w:space="0" w:color="auto"/>
          </w:divBdr>
        </w:div>
        <w:div w:id="1945922132">
          <w:marLeft w:val="480"/>
          <w:marRight w:val="0"/>
          <w:marTop w:val="0"/>
          <w:marBottom w:val="0"/>
          <w:divBdr>
            <w:top w:val="none" w:sz="0" w:space="0" w:color="auto"/>
            <w:left w:val="none" w:sz="0" w:space="0" w:color="auto"/>
            <w:bottom w:val="none" w:sz="0" w:space="0" w:color="auto"/>
            <w:right w:val="none" w:sz="0" w:space="0" w:color="auto"/>
          </w:divBdr>
        </w:div>
        <w:div w:id="1171290781">
          <w:marLeft w:val="480"/>
          <w:marRight w:val="0"/>
          <w:marTop w:val="0"/>
          <w:marBottom w:val="0"/>
          <w:divBdr>
            <w:top w:val="none" w:sz="0" w:space="0" w:color="auto"/>
            <w:left w:val="none" w:sz="0" w:space="0" w:color="auto"/>
            <w:bottom w:val="none" w:sz="0" w:space="0" w:color="auto"/>
            <w:right w:val="none" w:sz="0" w:space="0" w:color="auto"/>
          </w:divBdr>
        </w:div>
        <w:div w:id="2084796854">
          <w:marLeft w:val="480"/>
          <w:marRight w:val="0"/>
          <w:marTop w:val="0"/>
          <w:marBottom w:val="0"/>
          <w:divBdr>
            <w:top w:val="none" w:sz="0" w:space="0" w:color="auto"/>
            <w:left w:val="none" w:sz="0" w:space="0" w:color="auto"/>
            <w:bottom w:val="none" w:sz="0" w:space="0" w:color="auto"/>
            <w:right w:val="none" w:sz="0" w:space="0" w:color="auto"/>
          </w:divBdr>
        </w:div>
        <w:div w:id="1816414679">
          <w:marLeft w:val="480"/>
          <w:marRight w:val="0"/>
          <w:marTop w:val="0"/>
          <w:marBottom w:val="0"/>
          <w:divBdr>
            <w:top w:val="none" w:sz="0" w:space="0" w:color="auto"/>
            <w:left w:val="none" w:sz="0" w:space="0" w:color="auto"/>
            <w:bottom w:val="none" w:sz="0" w:space="0" w:color="auto"/>
            <w:right w:val="none" w:sz="0" w:space="0" w:color="auto"/>
          </w:divBdr>
        </w:div>
        <w:div w:id="1481120047">
          <w:marLeft w:val="480"/>
          <w:marRight w:val="0"/>
          <w:marTop w:val="0"/>
          <w:marBottom w:val="0"/>
          <w:divBdr>
            <w:top w:val="none" w:sz="0" w:space="0" w:color="auto"/>
            <w:left w:val="none" w:sz="0" w:space="0" w:color="auto"/>
            <w:bottom w:val="none" w:sz="0" w:space="0" w:color="auto"/>
            <w:right w:val="none" w:sz="0" w:space="0" w:color="auto"/>
          </w:divBdr>
        </w:div>
        <w:div w:id="858006787">
          <w:marLeft w:val="480"/>
          <w:marRight w:val="0"/>
          <w:marTop w:val="0"/>
          <w:marBottom w:val="0"/>
          <w:divBdr>
            <w:top w:val="none" w:sz="0" w:space="0" w:color="auto"/>
            <w:left w:val="none" w:sz="0" w:space="0" w:color="auto"/>
            <w:bottom w:val="none" w:sz="0" w:space="0" w:color="auto"/>
            <w:right w:val="none" w:sz="0" w:space="0" w:color="auto"/>
          </w:divBdr>
        </w:div>
        <w:div w:id="484664681">
          <w:marLeft w:val="480"/>
          <w:marRight w:val="0"/>
          <w:marTop w:val="0"/>
          <w:marBottom w:val="0"/>
          <w:divBdr>
            <w:top w:val="none" w:sz="0" w:space="0" w:color="auto"/>
            <w:left w:val="none" w:sz="0" w:space="0" w:color="auto"/>
            <w:bottom w:val="none" w:sz="0" w:space="0" w:color="auto"/>
            <w:right w:val="none" w:sz="0" w:space="0" w:color="auto"/>
          </w:divBdr>
        </w:div>
        <w:div w:id="591279713">
          <w:marLeft w:val="480"/>
          <w:marRight w:val="0"/>
          <w:marTop w:val="0"/>
          <w:marBottom w:val="0"/>
          <w:divBdr>
            <w:top w:val="none" w:sz="0" w:space="0" w:color="auto"/>
            <w:left w:val="none" w:sz="0" w:space="0" w:color="auto"/>
            <w:bottom w:val="none" w:sz="0" w:space="0" w:color="auto"/>
            <w:right w:val="none" w:sz="0" w:space="0" w:color="auto"/>
          </w:divBdr>
        </w:div>
        <w:div w:id="1691681886">
          <w:marLeft w:val="480"/>
          <w:marRight w:val="0"/>
          <w:marTop w:val="0"/>
          <w:marBottom w:val="0"/>
          <w:divBdr>
            <w:top w:val="none" w:sz="0" w:space="0" w:color="auto"/>
            <w:left w:val="none" w:sz="0" w:space="0" w:color="auto"/>
            <w:bottom w:val="none" w:sz="0" w:space="0" w:color="auto"/>
            <w:right w:val="none" w:sz="0" w:space="0" w:color="auto"/>
          </w:divBdr>
        </w:div>
        <w:div w:id="755830077">
          <w:marLeft w:val="480"/>
          <w:marRight w:val="0"/>
          <w:marTop w:val="0"/>
          <w:marBottom w:val="0"/>
          <w:divBdr>
            <w:top w:val="none" w:sz="0" w:space="0" w:color="auto"/>
            <w:left w:val="none" w:sz="0" w:space="0" w:color="auto"/>
            <w:bottom w:val="none" w:sz="0" w:space="0" w:color="auto"/>
            <w:right w:val="none" w:sz="0" w:space="0" w:color="auto"/>
          </w:divBdr>
        </w:div>
      </w:divsChild>
    </w:div>
    <w:div w:id="879132103">
      <w:bodyDiv w:val="1"/>
      <w:marLeft w:val="0"/>
      <w:marRight w:val="0"/>
      <w:marTop w:val="0"/>
      <w:marBottom w:val="0"/>
      <w:divBdr>
        <w:top w:val="none" w:sz="0" w:space="0" w:color="auto"/>
        <w:left w:val="none" w:sz="0" w:space="0" w:color="auto"/>
        <w:bottom w:val="none" w:sz="0" w:space="0" w:color="auto"/>
        <w:right w:val="none" w:sz="0" w:space="0" w:color="auto"/>
      </w:divBdr>
    </w:div>
    <w:div w:id="894388750">
      <w:bodyDiv w:val="1"/>
      <w:marLeft w:val="0"/>
      <w:marRight w:val="0"/>
      <w:marTop w:val="0"/>
      <w:marBottom w:val="0"/>
      <w:divBdr>
        <w:top w:val="none" w:sz="0" w:space="0" w:color="auto"/>
        <w:left w:val="none" w:sz="0" w:space="0" w:color="auto"/>
        <w:bottom w:val="none" w:sz="0" w:space="0" w:color="auto"/>
        <w:right w:val="none" w:sz="0" w:space="0" w:color="auto"/>
      </w:divBdr>
    </w:div>
    <w:div w:id="897279237">
      <w:bodyDiv w:val="1"/>
      <w:marLeft w:val="0"/>
      <w:marRight w:val="0"/>
      <w:marTop w:val="0"/>
      <w:marBottom w:val="0"/>
      <w:divBdr>
        <w:top w:val="none" w:sz="0" w:space="0" w:color="auto"/>
        <w:left w:val="none" w:sz="0" w:space="0" w:color="auto"/>
        <w:bottom w:val="none" w:sz="0" w:space="0" w:color="auto"/>
        <w:right w:val="none" w:sz="0" w:space="0" w:color="auto"/>
      </w:divBdr>
      <w:divsChild>
        <w:div w:id="123039160">
          <w:marLeft w:val="480"/>
          <w:marRight w:val="0"/>
          <w:marTop w:val="0"/>
          <w:marBottom w:val="0"/>
          <w:divBdr>
            <w:top w:val="none" w:sz="0" w:space="0" w:color="auto"/>
            <w:left w:val="none" w:sz="0" w:space="0" w:color="auto"/>
            <w:bottom w:val="none" w:sz="0" w:space="0" w:color="auto"/>
            <w:right w:val="none" w:sz="0" w:space="0" w:color="auto"/>
          </w:divBdr>
        </w:div>
        <w:div w:id="614361187">
          <w:marLeft w:val="480"/>
          <w:marRight w:val="0"/>
          <w:marTop w:val="0"/>
          <w:marBottom w:val="0"/>
          <w:divBdr>
            <w:top w:val="none" w:sz="0" w:space="0" w:color="auto"/>
            <w:left w:val="none" w:sz="0" w:space="0" w:color="auto"/>
            <w:bottom w:val="none" w:sz="0" w:space="0" w:color="auto"/>
            <w:right w:val="none" w:sz="0" w:space="0" w:color="auto"/>
          </w:divBdr>
        </w:div>
        <w:div w:id="718212931">
          <w:marLeft w:val="480"/>
          <w:marRight w:val="0"/>
          <w:marTop w:val="0"/>
          <w:marBottom w:val="0"/>
          <w:divBdr>
            <w:top w:val="none" w:sz="0" w:space="0" w:color="auto"/>
            <w:left w:val="none" w:sz="0" w:space="0" w:color="auto"/>
            <w:bottom w:val="none" w:sz="0" w:space="0" w:color="auto"/>
            <w:right w:val="none" w:sz="0" w:space="0" w:color="auto"/>
          </w:divBdr>
        </w:div>
        <w:div w:id="736587395">
          <w:marLeft w:val="480"/>
          <w:marRight w:val="0"/>
          <w:marTop w:val="0"/>
          <w:marBottom w:val="0"/>
          <w:divBdr>
            <w:top w:val="none" w:sz="0" w:space="0" w:color="auto"/>
            <w:left w:val="none" w:sz="0" w:space="0" w:color="auto"/>
            <w:bottom w:val="none" w:sz="0" w:space="0" w:color="auto"/>
            <w:right w:val="none" w:sz="0" w:space="0" w:color="auto"/>
          </w:divBdr>
        </w:div>
        <w:div w:id="984435478">
          <w:marLeft w:val="480"/>
          <w:marRight w:val="0"/>
          <w:marTop w:val="0"/>
          <w:marBottom w:val="0"/>
          <w:divBdr>
            <w:top w:val="none" w:sz="0" w:space="0" w:color="auto"/>
            <w:left w:val="none" w:sz="0" w:space="0" w:color="auto"/>
            <w:bottom w:val="none" w:sz="0" w:space="0" w:color="auto"/>
            <w:right w:val="none" w:sz="0" w:space="0" w:color="auto"/>
          </w:divBdr>
        </w:div>
        <w:div w:id="993800924">
          <w:marLeft w:val="480"/>
          <w:marRight w:val="0"/>
          <w:marTop w:val="0"/>
          <w:marBottom w:val="0"/>
          <w:divBdr>
            <w:top w:val="none" w:sz="0" w:space="0" w:color="auto"/>
            <w:left w:val="none" w:sz="0" w:space="0" w:color="auto"/>
            <w:bottom w:val="none" w:sz="0" w:space="0" w:color="auto"/>
            <w:right w:val="none" w:sz="0" w:space="0" w:color="auto"/>
          </w:divBdr>
        </w:div>
        <w:div w:id="1047679787">
          <w:marLeft w:val="480"/>
          <w:marRight w:val="0"/>
          <w:marTop w:val="0"/>
          <w:marBottom w:val="0"/>
          <w:divBdr>
            <w:top w:val="none" w:sz="0" w:space="0" w:color="auto"/>
            <w:left w:val="none" w:sz="0" w:space="0" w:color="auto"/>
            <w:bottom w:val="none" w:sz="0" w:space="0" w:color="auto"/>
            <w:right w:val="none" w:sz="0" w:space="0" w:color="auto"/>
          </w:divBdr>
        </w:div>
        <w:div w:id="1143472529">
          <w:marLeft w:val="480"/>
          <w:marRight w:val="0"/>
          <w:marTop w:val="0"/>
          <w:marBottom w:val="0"/>
          <w:divBdr>
            <w:top w:val="none" w:sz="0" w:space="0" w:color="auto"/>
            <w:left w:val="none" w:sz="0" w:space="0" w:color="auto"/>
            <w:bottom w:val="none" w:sz="0" w:space="0" w:color="auto"/>
            <w:right w:val="none" w:sz="0" w:space="0" w:color="auto"/>
          </w:divBdr>
        </w:div>
        <w:div w:id="1180698799">
          <w:marLeft w:val="480"/>
          <w:marRight w:val="0"/>
          <w:marTop w:val="0"/>
          <w:marBottom w:val="0"/>
          <w:divBdr>
            <w:top w:val="none" w:sz="0" w:space="0" w:color="auto"/>
            <w:left w:val="none" w:sz="0" w:space="0" w:color="auto"/>
            <w:bottom w:val="none" w:sz="0" w:space="0" w:color="auto"/>
            <w:right w:val="none" w:sz="0" w:space="0" w:color="auto"/>
          </w:divBdr>
        </w:div>
        <w:div w:id="1249920833">
          <w:marLeft w:val="480"/>
          <w:marRight w:val="0"/>
          <w:marTop w:val="0"/>
          <w:marBottom w:val="0"/>
          <w:divBdr>
            <w:top w:val="none" w:sz="0" w:space="0" w:color="auto"/>
            <w:left w:val="none" w:sz="0" w:space="0" w:color="auto"/>
            <w:bottom w:val="none" w:sz="0" w:space="0" w:color="auto"/>
            <w:right w:val="none" w:sz="0" w:space="0" w:color="auto"/>
          </w:divBdr>
        </w:div>
      </w:divsChild>
    </w:div>
    <w:div w:id="897982173">
      <w:bodyDiv w:val="1"/>
      <w:marLeft w:val="0"/>
      <w:marRight w:val="0"/>
      <w:marTop w:val="0"/>
      <w:marBottom w:val="0"/>
      <w:divBdr>
        <w:top w:val="none" w:sz="0" w:space="0" w:color="auto"/>
        <w:left w:val="none" w:sz="0" w:space="0" w:color="auto"/>
        <w:bottom w:val="none" w:sz="0" w:space="0" w:color="auto"/>
        <w:right w:val="none" w:sz="0" w:space="0" w:color="auto"/>
      </w:divBdr>
      <w:divsChild>
        <w:div w:id="148177642">
          <w:marLeft w:val="480"/>
          <w:marRight w:val="0"/>
          <w:marTop w:val="0"/>
          <w:marBottom w:val="0"/>
          <w:divBdr>
            <w:top w:val="none" w:sz="0" w:space="0" w:color="auto"/>
            <w:left w:val="none" w:sz="0" w:space="0" w:color="auto"/>
            <w:bottom w:val="none" w:sz="0" w:space="0" w:color="auto"/>
            <w:right w:val="none" w:sz="0" w:space="0" w:color="auto"/>
          </w:divBdr>
        </w:div>
        <w:div w:id="202446733">
          <w:marLeft w:val="480"/>
          <w:marRight w:val="0"/>
          <w:marTop w:val="0"/>
          <w:marBottom w:val="0"/>
          <w:divBdr>
            <w:top w:val="none" w:sz="0" w:space="0" w:color="auto"/>
            <w:left w:val="none" w:sz="0" w:space="0" w:color="auto"/>
            <w:bottom w:val="none" w:sz="0" w:space="0" w:color="auto"/>
            <w:right w:val="none" w:sz="0" w:space="0" w:color="auto"/>
          </w:divBdr>
        </w:div>
        <w:div w:id="686058346">
          <w:marLeft w:val="480"/>
          <w:marRight w:val="0"/>
          <w:marTop w:val="0"/>
          <w:marBottom w:val="0"/>
          <w:divBdr>
            <w:top w:val="none" w:sz="0" w:space="0" w:color="auto"/>
            <w:left w:val="none" w:sz="0" w:space="0" w:color="auto"/>
            <w:bottom w:val="none" w:sz="0" w:space="0" w:color="auto"/>
            <w:right w:val="none" w:sz="0" w:space="0" w:color="auto"/>
          </w:divBdr>
        </w:div>
        <w:div w:id="754744044">
          <w:marLeft w:val="480"/>
          <w:marRight w:val="0"/>
          <w:marTop w:val="0"/>
          <w:marBottom w:val="0"/>
          <w:divBdr>
            <w:top w:val="none" w:sz="0" w:space="0" w:color="auto"/>
            <w:left w:val="none" w:sz="0" w:space="0" w:color="auto"/>
            <w:bottom w:val="none" w:sz="0" w:space="0" w:color="auto"/>
            <w:right w:val="none" w:sz="0" w:space="0" w:color="auto"/>
          </w:divBdr>
        </w:div>
        <w:div w:id="1199509636">
          <w:marLeft w:val="480"/>
          <w:marRight w:val="0"/>
          <w:marTop w:val="0"/>
          <w:marBottom w:val="0"/>
          <w:divBdr>
            <w:top w:val="none" w:sz="0" w:space="0" w:color="auto"/>
            <w:left w:val="none" w:sz="0" w:space="0" w:color="auto"/>
            <w:bottom w:val="none" w:sz="0" w:space="0" w:color="auto"/>
            <w:right w:val="none" w:sz="0" w:space="0" w:color="auto"/>
          </w:divBdr>
        </w:div>
        <w:div w:id="1355688325">
          <w:marLeft w:val="480"/>
          <w:marRight w:val="0"/>
          <w:marTop w:val="0"/>
          <w:marBottom w:val="0"/>
          <w:divBdr>
            <w:top w:val="none" w:sz="0" w:space="0" w:color="auto"/>
            <w:left w:val="none" w:sz="0" w:space="0" w:color="auto"/>
            <w:bottom w:val="none" w:sz="0" w:space="0" w:color="auto"/>
            <w:right w:val="none" w:sz="0" w:space="0" w:color="auto"/>
          </w:divBdr>
        </w:div>
        <w:div w:id="1428620182">
          <w:marLeft w:val="480"/>
          <w:marRight w:val="0"/>
          <w:marTop w:val="0"/>
          <w:marBottom w:val="0"/>
          <w:divBdr>
            <w:top w:val="none" w:sz="0" w:space="0" w:color="auto"/>
            <w:left w:val="none" w:sz="0" w:space="0" w:color="auto"/>
            <w:bottom w:val="none" w:sz="0" w:space="0" w:color="auto"/>
            <w:right w:val="none" w:sz="0" w:space="0" w:color="auto"/>
          </w:divBdr>
        </w:div>
        <w:div w:id="1502087573">
          <w:marLeft w:val="480"/>
          <w:marRight w:val="0"/>
          <w:marTop w:val="0"/>
          <w:marBottom w:val="0"/>
          <w:divBdr>
            <w:top w:val="none" w:sz="0" w:space="0" w:color="auto"/>
            <w:left w:val="none" w:sz="0" w:space="0" w:color="auto"/>
            <w:bottom w:val="none" w:sz="0" w:space="0" w:color="auto"/>
            <w:right w:val="none" w:sz="0" w:space="0" w:color="auto"/>
          </w:divBdr>
        </w:div>
        <w:div w:id="1521629033">
          <w:marLeft w:val="480"/>
          <w:marRight w:val="0"/>
          <w:marTop w:val="0"/>
          <w:marBottom w:val="0"/>
          <w:divBdr>
            <w:top w:val="none" w:sz="0" w:space="0" w:color="auto"/>
            <w:left w:val="none" w:sz="0" w:space="0" w:color="auto"/>
            <w:bottom w:val="none" w:sz="0" w:space="0" w:color="auto"/>
            <w:right w:val="none" w:sz="0" w:space="0" w:color="auto"/>
          </w:divBdr>
        </w:div>
        <w:div w:id="1742362629">
          <w:marLeft w:val="480"/>
          <w:marRight w:val="0"/>
          <w:marTop w:val="0"/>
          <w:marBottom w:val="0"/>
          <w:divBdr>
            <w:top w:val="none" w:sz="0" w:space="0" w:color="auto"/>
            <w:left w:val="none" w:sz="0" w:space="0" w:color="auto"/>
            <w:bottom w:val="none" w:sz="0" w:space="0" w:color="auto"/>
            <w:right w:val="none" w:sz="0" w:space="0" w:color="auto"/>
          </w:divBdr>
        </w:div>
        <w:div w:id="2058313837">
          <w:marLeft w:val="480"/>
          <w:marRight w:val="0"/>
          <w:marTop w:val="0"/>
          <w:marBottom w:val="0"/>
          <w:divBdr>
            <w:top w:val="none" w:sz="0" w:space="0" w:color="auto"/>
            <w:left w:val="none" w:sz="0" w:space="0" w:color="auto"/>
            <w:bottom w:val="none" w:sz="0" w:space="0" w:color="auto"/>
            <w:right w:val="none" w:sz="0" w:space="0" w:color="auto"/>
          </w:divBdr>
        </w:div>
      </w:divsChild>
    </w:div>
    <w:div w:id="922420500">
      <w:bodyDiv w:val="1"/>
      <w:marLeft w:val="0"/>
      <w:marRight w:val="0"/>
      <w:marTop w:val="0"/>
      <w:marBottom w:val="0"/>
      <w:divBdr>
        <w:top w:val="none" w:sz="0" w:space="0" w:color="auto"/>
        <w:left w:val="none" w:sz="0" w:space="0" w:color="auto"/>
        <w:bottom w:val="none" w:sz="0" w:space="0" w:color="auto"/>
        <w:right w:val="none" w:sz="0" w:space="0" w:color="auto"/>
      </w:divBdr>
    </w:div>
    <w:div w:id="925191970">
      <w:bodyDiv w:val="1"/>
      <w:marLeft w:val="0"/>
      <w:marRight w:val="0"/>
      <w:marTop w:val="0"/>
      <w:marBottom w:val="0"/>
      <w:divBdr>
        <w:top w:val="none" w:sz="0" w:space="0" w:color="auto"/>
        <w:left w:val="none" w:sz="0" w:space="0" w:color="auto"/>
        <w:bottom w:val="none" w:sz="0" w:space="0" w:color="auto"/>
        <w:right w:val="none" w:sz="0" w:space="0" w:color="auto"/>
      </w:divBdr>
    </w:div>
    <w:div w:id="925842993">
      <w:bodyDiv w:val="1"/>
      <w:marLeft w:val="0"/>
      <w:marRight w:val="0"/>
      <w:marTop w:val="0"/>
      <w:marBottom w:val="0"/>
      <w:divBdr>
        <w:top w:val="none" w:sz="0" w:space="0" w:color="auto"/>
        <w:left w:val="none" w:sz="0" w:space="0" w:color="auto"/>
        <w:bottom w:val="none" w:sz="0" w:space="0" w:color="auto"/>
        <w:right w:val="none" w:sz="0" w:space="0" w:color="auto"/>
      </w:divBdr>
    </w:div>
    <w:div w:id="943266934">
      <w:bodyDiv w:val="1"/>
      <w:marLeft w:val="0"/>
      <w:marRight w:val="0"/>
      <w:marTop w:val="0"/>
      <w:marBottom w:val="0"/>
      <w:divBdr>
        <w:top w:val="none" w:sz="0" w:space="0" w:color="auto"/>
        <w:left w:val="none" w:sz="0" w:space="0" w:color="auto"/>
        <w:bottom w:val="none" w:sz="0" w:space="0" w:color="auto"/>
        <w:right w:val="none" w:sz="0" w:space="0" w:color="auto"/>
      </w:divBdr>
    </w:div>
    <w:div w:id="943418344">
      <w:bodyDiv w:val="1"/>
      <w:marLeft w:val="0"/>
      <w:marRight w:val="0"/>
      <w:marTop w:val="0"/>
      <w:marBottom w:val="0"/>
      <w:divBdr>
        <w:top w:val="none" w:sz="0" w:space="0" w:color="auto"/>
        <w:left w:val="none" w:sz="0" w:space="0" w:color="auto"/>
        <w:bottom w:val="none" w:sz="0" w:space="0" w:color="auto"/>
        <w:right w:val="none" w:sz="0" w:space="0" w:color="auto"/>
      </w:divBdr>
    </w:div>
    <w:div w:id="950015319">
      <w:bodyDiv w:val="1"/>
      <w:marLeft w:val="0"/>
      <w:marRight w:val="0"/>
      <w:marTop w:val="0"/>
      <w:marBottom w:val="0"/>
      <w:divBdr>
        <w:top w:val="none" w:sz="0" w:space="0" w:color="auto"/>
        <w:left w:val="none" w:sz="0" w:space="0" w:color="auto"/>
        <w:bottom w:val="none" w:sz="0" w:space="0" w:color="auto"/>
        <w:right w:val="none" w:sz="0" w:space="0" w:color="auto"/>
      </w:divBdr>
      <w:divsChild>
        <w:div w:id="162553631">
          <w:marLeft w:val="480"/>
          <w:marRight w:val="0"/>
          <w:marTop w:val="0"/>
          <w:marBottom w:val="0"/>
          <w:divBdr>
            <w:top w:val="none" w:sz="0" w:space="0" w:color="auto"/>
            <w:left w:val="none" w:sz="0" w:space="0" w:color="auto"/>
            <w:bottom w:val="none" w:sz="0" w:space="0" w:color="auto"/>
            <w:right w:val="none" w:sz="0" w:space="0" w:color="auto"/>
          </w:divBdr>
        </w:div>
        <w:div w:id="971247792">
          <w:marLeft w:val="480"/>
          <w:marRight w:val="0"/>
          <w:marTop w:val="0"/>
          <w:marBottom w:val="0"/>
          <w:divBdr>
            <w:top w:val="none" w:sz="0" w:space="0" w:color="auto"/>
            <w:left w:val="none" w:sz="0" w:space="0" w:color="auto"/>
            <w:bottom w:val="none" w:sz="0" w:space="0" w:color="auto"/>
            <w:right w:val="none" w:sz="0" w:space="0" w:color="auto"/>
          </w:divBdr>
        </w:div>
        <w:div w:id="1088231067">
          <w:marLeft w:val="480"/>
          <w:marRight w:val="0"/>
          <w:marTop w:val="0"/>
          <w:marBottom w:val="0"/>
          <w:divBdr>
            <w:top w:val="none" w:sz="0" w:space="0" w:color="auto"/>
            <w:left w:val="none" w:sz="0" w:space="0" w:color="auto"/>
            <w:bottom w:val="none" w:sz="0" w:space="0" w:color="auto"/>
            <w:right w:val="none" w:sz="0" w:space="0" w:color="auto"/>
          </w:divBdr>
        </w:div>
        <w:div w:id="1102802327">
          <w:marLeft w:val="480"/>
          <w:marRight w:val="0"/>
          <w:marTop w:val="0"/>
          <w:marBottom w:val="0"/>
          <w:divBdr>
            <w:top w:val="none" w:sz="0" w:space="0" w:color="auto"/>
            <w:left w:val="none" w:sz="0" w:space="0" w:color="auto"/>
            <w:bottom w:val="none" w:sz="0" w:space="0" w:color="auto"/>
            <w:right w:val="none" w:sz="0" w:space="0" w:color="auto"/>
          </w:divBdr>
        </w:div>
        <w:div w:id="1420296837">
          <w:marLeft w:val="480"/>
          <w:marRight w:val="0"/>
          <w:marTop w:val="0"/>
          <w:marBottom w:val="0"/>
          <w:divBdr>
            <w:top w:val="none" w:sz="0" w:space="0" w:color="auto"/>
            <w:left w:val="none" w:sz="0" w:space="0" w:color="auto"/>
            <w:bottom w:val="none" w:sz="0" w:space="0" w:color="auto"/>
            <w:right w:val="none" w:sz="0" w:space="0" w:color="auto"/>
          </w:divBdr>
        </w:div>
        <w:div w:id="1473213720">
          <w:marLeft w:val="480"/>
          <w:marRight w:val="0"/>
          <w:marTop w:val="0"/>
          <w:marBottom w:val="0"/>
          <w:divBdr>
            <w:top w:val="none" w:sz="0" w:space="0" w:color="auto"/>
            <w:left w:val="none" w:sz="0" w:space="0" w:color="auto"/>
            <w:bottom w:val="none" w:sz="0" w:space="0" w:color="auto"/>
            <w:right w:val="none" w:sz="0" w:space="0" w:color="auto"/>
          </w:divBdr>
        </w:div>
        <w:div w:id="1495564064">
          <w:marLeft w:val="480"/>
          <w:marRight w:val="0"/>
          <w:marTop w:val="0"/>
          <w:marBottom w:val="0"/>
          <w:divBdr>
            <w:top w:val="none" w:sz="0" w:space="0" w:color="auto"/>
            <w:left w:val="none" w:sz="0" w:space="0" w:color="auto"/>
            <w:bottom w:val="none" w:sz="0" w:space="0" w:color="auto"/>
            <w:right w:val="none" w:sz="0" w:space="0" w:color="auto"/>
          </w:divBdr>
        </w:div>
        <w:div w:id="1754818787">
          <w:marLeft w:val="480"/>
          <w:marRight w:val="0"/>
          <w:marTop w:val="0"/>
          <w:marBottom w:val="0"/>
          <w:divBdr>
            <w:top w:val="none" w:sz="0" w:space="0" w:color="auto"/>
            <w:left w:val="none" w:sz="0" w:space="0" w:color="auto"/>
            <w:bottom w:val="none" w:sz="0" w:space="0" w:color="auto"/>
            <w:right w:val="none" w:sz="0" w:space="0" w:color="auto"/>
          </w:divBdr>
        </w:div>
        <w:div w:id="1806383777">
          <w:marLeft w:val="480"/>
          <w:marRight w:val="0"/>
          <w:marTop w:val="0"/>
          <w:marBottom w:val="0"/>
          <w:divBdr>
            <w:top w:val="none" w:sz="0" w:space="0" w:color="auto"/>
            <w:left w:val="none" w:sz="0" w:space="0" w:color="auto"/>
            <w:bottom w:val="none" w:sz="0" w:space="0" w:color="auto"/>
            <w:right w:val="none" w:sz="0" w:space="0" w:color="auto"/>
          </w:divBdr>
        </w:div>
        <w:div w:id="2005473815">
          <w:marLeft w:val="480"/>
          <w:marRight w:val="0"/>
          <w:marTop w:val="0"/>
          <w:marBottom w:val="0"/>
          <w:divBdr>
            <w:top w:val="none" w:sz="0" w:space="0" w:color="auto"/>
            <w:left w:val="none" w:sz="0" w:space="0" w:color="auto"/>
            <w:bottom w:val="none" w:sz="0" w:space="0" w:color="auto"/>
            <w:right w:val="none" w:sz="0" w:space="0" w:color="auto"/>
          </w:divBdr>
        </w:div>
      </w:divsChild>
    </w:div>
    <w:div w:id="950359852">
      <w:bodyDiv w:val="1"/>
      <w:marLeft w:val="0"/>
      <w:marRight w:val="0"/>
      <w:marTop w:val="0"/>
      <w:marBottom w:val="0"/>
      <w:divBdr>
        <w:top w:val="none" w:sz="0" w:space="0" w:color="auto"/>
        <w:left w:val="none" w:sz="0" w:space="0" w:color="auto"/>
        <w:bottom w:val="none" w:sz="0" w:space="0" w:color="auto"/>
        <w:right w:val="none" w:sz="0" w:space="0" w:color="auto"/>
      </w:divBdr>
      <w:divsChild>
        <w:div w:id="401417790">
          <w:marLeft w:val="480"/>
          <w:marRight w:val="0"/>
          <w:marTop w:val="0"/>
          <w:marBottom w:val="0"/>
          <w:divBdr>
            <w:top w:val="none" w:sz="0" w:space="0" w:color="auto"/>
            <w:left w:val="none" w:sz="0" w:space="0" w:color="auto"/>
            <w:bottom w:val="none" w:sz="0" w:space="0" w:color="auto"/>
            <w:right w:val="none" w:sz="0" w:space="0" w:color="auto"/>
          </w:divBdr>
        </w:div>
        <w:div w:id="668605653">
          <w:marLeft w:val="480"/>
          <w:marRight w:val="0"/>
          <w:marTop w:val="0"/>
          <w:marBottom w:val="0"/>
          <w:divBdr>
            <w:top w:val="none" w:sz="0" w:space="0" w:color="auto"/>
            <w:left w:val="none" w:sz="0" w:space="0" w:color="auto"/>
            <w:bottom w:val="none" w:sz="0" w:space="0" w:color="auto"/>
            <w:right w:val="none" w:sz="0" w:space="0" w:color="auto"/>
          </w:divBdr>
        </w:div>
        <w:div w:id="690373079">
          <w:marLeft w:val="480"/>
          <w:marRight w:val="0"/>
          <w:marTop w:val="0"/>
          <w:marBottom w:val="0"/>
          <w:divBdr>
            <w:top w:val="none" w:sz="0" w:space="0" w:color="auto"/>
            <w:left w:val="none" w:sz="0" w:space="0" w:color="auto"/>
            <w:bottom w:val="none" w:sz="0" w:space="0" w:color="auto"/>
            <w:right w:val="none" w:sz="0" w:space="0" w:color="auto"/>
          </w:divBdr>
        </w:div>
        <w:div w:id="877427820">
          <w:marLeft w:val="480"/>
          <w:marRight w:val="0"/>
          <w:marTop w:val="0"/>
          <w:marBottom w:val="0"/>
          <w:divBdr>
            <w:top w:val="none" w:sz="0" w:space="0" w:color="auto"/>
            <w:left w:val="none" w:sz="0" w:space="0" w:color="auto"/>
            <w:bottom w:val="none" w:sz="0" w:space="0" w:color="auto"/>
            <w:right w:val="none" w:sz="0" w:space="0" w:color="auto"/>
          </w:divBdr>
        </w:div>
        <w:div w:id="1113864547">
          <w:marLeft w:val="480"/>
          <w:marRight w:val="0"/>
          <w:marTop w:val="0"/>
          <w:marBottom w:val="0"/>
          <w:divBdr>
            <w:top w:val="none" w:sz="0" w:space="0" w:color="auto"/>
            <w:left w:val="none" w:sz="0" w:space="0" w:color="auto"/>
            <w:bottom w:val="none" w:sz="0" w:space="0" w:color="auto"/>
            <w:right w:val="none" w:sz="0" w:space="0" w:color="auto"/>
          </w:divBdr>
        </w:div>
        <w:div w:id="1427112174">
          <w:marLeft w:val="480"/>
          <w:marRight w:val="0"/>
          <w:marTop w:val="0"/>
          <w:marBottom w:val="0"/>
          <w:divBdr>
            <w:top w:val="none" w:sz="0" w:space="0" w:color="auto"/>
            <w:left w:val="none" w:sz="0" w:space="0" w:color="auto"/>
            <w:bottom w:val="none" w:sz="0" w:space="0" w:color="auto"/>
            <w:right w:val="none" w:sz="0" w:space="0" w:color="auto"/>
          </w:divBdr>
        </w:div>
        <w:div w:id="1553884839">
          <w:marLeft w:val="480"/>
          <w:marRight w:val="0"/>
          <w:marTop w:val="0"/>
          <w:marBottom w:val="0"/>
          <w:divBdr>
            <w:top w:val="none" w:sz="0" w:space="0" w:color="auto"/>
            <w:left w:val="none" w:sz="0" w:space="0" w:color="auto"/>
            <w:bottom w:val="none" w:sz="0" w:space="0" w:color="auto"/>
            <w:right w:val="none" w:sz="0" w:space="0" w:color="auto"/>
          </w:divBdr>
        </w:div>
        <w:div w:id="1651787129">
          <w:marLeft w:val="480"/>
          <w:marRight w:val="0"/>
          <w:marTop w:val="0"/>
          <w:marBottom w:val="0"/>
          <w:divBdr>
            <w:top w:val="none" w:sz="0" w:space="0" w:color="auto"/>
            <w:left w:val="none" w:sz="0" w:space="0" w:color="auto"/>
            <w:bottom w:val="none" w:sz="0" w:space="0" w:color="auto"/>
            <w:right w:val="none" w:sz="0" w:space="0" w:color="auto"/>
          </w:divBdr>
        </w:div>
      </w:divsChild>
    </w:div>
    <w:div w:id="950478580">
      <w:bodyDiv w:val="1"/>
      <w:marLeft w:val="0"/>
      <w:marRight w:val="0"/>
      <w:marTop w:val="0"/>
      <w:marBottom w:val="0"/>
      <w:divBdr>
        <w:top w:val="none" w:sz="0" w:space="0" w:color="auto"/>
        <w:left w:val="none" w:sz="0" w:space="0" w:color="auto"/>
        <w:bottom w:val="none" w:sz="0" w:space="0" w:color="auto"/>
        <w:right w:val="none" w:sz="0" w:space="0" w:color="auto"/>
      </w:divBdr>
    </w:div>
    <w:div w:id="951088856">
      <w:bodyDiv w:val="1"/>
      <w:marLeft w:val="0"/>
      <w:marRight w:val="0"/>
      <w:marTop w:val="0"/>
      <w:marBottom w:val="0"/>
      <w:divBdr>
        <w:top w:val="none" w:sz="0" w:space="0" w:color="auto"/>
        <w:left w:val="none" w:sz="0" w:space="0" w:color="auto"/>
        <w:bottom w:val="none" w:sz="0" w:space="0" w:color="auto"/>
        <w:right w:val="none" w:sz="0" w:space="0" w:color="auto"/>
      </w:divBdr>
    </w:div>
    <w:div w:id="951089223">
      <w:bodyDiv w:val="1"/>
      <w:marLeft w:val="0"/>
      <w:marRight w:val="0"/>
      <w:marTop w:val="0"/>
      <w:marBottom w:val="0"/>
      <w:divBdr>
        <w:top w:val="none" w:sz="0" w:space="0" w:color="auto"/>
        <w:left w:val="none" w:sz="0" w:space="0" w:color="auto"/>
        <w:bottom w:val="none" w:sz="0" w:space="0" w:color="auto"/>
        <w:right w:val="none" w:sz="0" w:space="0" w:color="auto"/>
      </w:divBdr>
    </w:div>
    <w:div w:id="951866208">
      <w:bodyDiv w:val="1"/>
      <w:marLeft w:val="0"/>
      <w:marRight w:val="0"/>
      <w:marTop w:val="0"/>
      <w:marBottom w:val="0"/>
      <w:divBdr>
        <w:top w:val="none" w:sz="0" w:space="0" w:color="auto"/>
        <w:left w:val="none" w:sz="0" w:space="0" w:color="auto"/>
        <w:bottom w:val="none" w:sz="0" w:space="0" w:color="auto"/>
        <w:right w:val="none" w:sz="0" w:space="0" w:color="auto"/>
      </w:divBdr>
    </w:div>
    <w:div w:id="956911750">
      <w:bodyDiv w:val="1"/>
      <w:marLeft w:val="0"/>
      <w:marRight w:val="0"/>
      <w:marTop w:val="0"/>
      <w:marBottom w:val="0"/>
      <w:divBdr>
        <w:top w:val="none" w:sz="0" w:space="0" w:color="auto"/>
        <w:left w:val="none" w:sz="0" w:space="0" w:color="auto"/>
        <w:bottom w:val="none" w:sz="0" w:space="0" w:color="auto"/>
        <w:right w:val="none" w:sz="0" w:space="0" w:color="auto"/>
      </w:divBdr>
      <w:divsChild>
        <w:div w:id="518619013">
          <w:marLeft w:val="480"/>
          <w:marRight w:val="0"/>
          <w:marTop w:val="0"/>
          <w:marBottom w:val="0"/>
          <w:divBdr>
            <w:top w:val="none" w:sz="0" w:space="0" w:color="auto"/>
            <w:left w:val="none" w:sz="0" w:space="0" w:color="auto"/>
            <w:bottom w:val="none" w:sz="0" w:space="0" w:color="auto"/>
            <w:right w:val="none" w:sz="0" w:space="0" w:color="auto"/>
          </w:divBdr>
        </w:div>
        <w:div w:id="152723769">
          <w:marLeft w:val="480"/>
          <w:marRight w:val="0"/>
          <w:marTop w:val="0"/>
          <w:marBottom w:val="0"/>
          <w:divBdr>
            <w:top w:val="none" w:sz="0" w:space="0" w:color="auto"/>
            <w:left w:val="none" w:sz="0" w:space="0" w:color="auto"/>
            <w:bottom w:val="none" w:sz="0" w:space="0" w:color="auto"/>
            <w:right w:val="none" w:sz="0" w:space="0" w:color="auto"/>
          </w:divBdr>
        </w:div>
        <w:div w:id="1188830010">
          <w:marLeft w:val="480"/>
          <w:marRight w:val="0"/>
          <w:marTop w:val="0"/>
          <w:marBottom w:val="0"/>
          <w:divBdr>
            <w:top w:val="none" w:sz="0" w:space="0" w:color="auto"/>
            <w:left w:val="none" w:sz="0" w:space="0" w:color="auto"/>
            <w:bottom w:val="none" w:sz="0" w:space="0" w:color="auto"/>
            <w:right w:val="none" w:sz="0" w:space="0" w:color="auto"/>
          </w:divBdr>
        </w:div>
        <w:div w:id="284192025">
          <w:marLeft w:val="480"/>
          <w:marRight w:val="0"/>
          <w:marTop w:val="0"/>
          <w:marBottom w:val="0"/>
          <w:divBdr>
            <w:top w:val="none" w:sz="0" w:space="0" w:color="auto"/>
            <w:left w:val="none" w:sz="0" w:space="0" w:color="auto"/>
            <w:bottom w:val="none" w:sz="0" w:space="0" w:color="auto"/>
            <w:right w:val="none" w:sz="0" w:space="0" w:color="auto"/>
          </w:divBdr>
        </w:div>
        <w:div w:id="2013483468">
          <w:marLeft w:val="480"/>
          <w:marRight w:val="0"/>
          <w:marTop w:val="0"/>
          <w:marBottom w:val="0"/>
          <w:divBdr>
            <w:top w:val="none" w:sz="0" w:space="0" w:color="auto"/>
            <w:left w:val="none" w:sz="0" w:space="0" w:color="auto"/>
            <w:bottom w:val="none" w:sz="0" w:space="0" w:color="auto"/>
            <w:right w:val="none" w:sz="0" w:space="0" w:color="auto"/>
          </w:divBdr>
        </w:div>
        <w:div w:id="268466176">
          <w:marLeft w:val="480"/>
          <w:marRight w:val="0"/>
          <w:marTop w:val="0"/>
          <w:marBottom w:val="0"/>
          <w:divBdr>
            <w:top w:val="none" w:sz="0" w:space="0" w:color="auto"/>
            <w:left w:val="none" w:sz="0" w:space="0" w:color="auto"/>
            <w:bottom w:val="none" w:sz="0" w:space="0" w:color="auto"/>
            <w:right w:val="none" w:sz="0" w:space="0" w:color="auto"/>
          </w:divBdr>
        </w:div>
        <w:div w:id="1797991297">
          <w:marLeft w:val="480"/>
          <w:marRight w:val="0"/>
          <w:marTop w:val="0"/>
          <w:marBottom w:val="0"/>
          <w:divBdr>
            <w:top w:val="none" w:sz="0" w:space="0" w:color="auto"/>
            <w:left w:val="none" w:sz="0" w:space="0" w:color="auto"/>
            <w:bottom w:val="none" w:sz="0" w:space="0" w:color="auto"/>
            <w:right w:val="none" w:sz="0" w:space="0" w:color="auto"/>
          </w:divBdr>
        </w:div>
        <w:div w:id="2082671636">
          <w:marLeft w:val="480"/>
          <w:marRight w:val="0"/>
          <w:marTop w:val="0"/>
          <w:marBottom w:val="0"/>
          <w:divBdr>
            <w:top w:val="none" w:sz="0" w:space="0" w:color="auto"/>
            <w:left w:val="none" w:sz="0" w:space="0" w:color="auto"/>
            <w:bottom w:val="none" w:sz="0" w:space="0" w:color="auto"/>
            <w:right w:val="none" w:sz="0" w:space="0" w:color="auto"/>
          </w:divBdr>
        </w:div>
        <w:div w:id="1618871184">
          <w:marLeft w:val="480"/>
          <w:marRight w:val="0"/>
          <w:marTop w:val="0"/>
          <w:marBottom w:val="0"/>
          <w:divBdr>
            <w:top w:val="none" w:sz="0" w:space="0" w:color="auto"/>
            <w:left w:val="none" w:sz="0" w:space="0" w:color="auto"/>
            <w:bottom w:val="none" w:sz="0" w:space="0" w:color="auto"/>
            <w:right w:val="none" w:sz="0" w:space="0" w:color="auto"/>
          </w:divBdr>
        </w:div>
        <w:div w:id="366493228">
          <w:marLeft w:val="480"/>
          <w:marRight w:val="0"/>
          <w:marTop w:val="0"/>
          <w:marBottom w:val="0"/>
          <w:divBdr>
            <w:top w:val="none" w:sz="0" w:space="0" w:color="auto"/>
            <w:left w:val="none" w:sz="0" w:space="0" w:color="auto"/>
            <w:bottom w:val="none" w:sz="0" w:space="0" w:color="auto"/>
            <w:right w:val="none" w:sz="0" w:space="0" w:color="auto"/>
          </w:divBdr>
        </w:div>
        <w:div w:id="1971470161">
          <w:marLeft w:val="480"/>
          <w:marRight w:val="0"/>
          <w:marTop w:val="0"/>
          <w:marBottom w:val="0"/>
          <w:divBdr>
            <w:top w:val="none" w:sz="0" w:space="0" w:color="auto"/>
            <w:left w:val="none" w:sz="0" w:space="0" w:color="auto"/>
            <w:bottom w:val="none" w:sz="0" w:space="0" w:color="auto"/>
            <w:right w:val="none" w:sz="0" w:space="0" w:color="auto"/>
          </w:divBdr>
        </w:div>
        <w:div w:id="1661235063">
          <w:marLeft w:val="480"/>
          <w:marRight w:val="0"/>
          <w:marTop w:val="0"/>
          <w:marBottom w:val="0"/>
          <w:divBdr>
            <w:top w:val="none" w:sz="0" w:space="0" w:color="auto"/>
            <w:left w:val="none" w:sz="0" w:space="0" w:color="auto"/>
            <w:bottom w:val="none" w:sz="0" w:space="0" w:color="auto"/>
            <w:right w:val="none" w:sz="0" w:space="0" w:color="auto"/>
          </w:divBdr>
        </w:div>
        <w:div w:id="93941045">
          <w:marLeft w:val="480"/>
          <w:marRight w:val="0"/>
          <w:marTop w:val="0"/>
          <w:marBottom w:val="0"/>
          <w:divBdr>
            <w:top w:val="none" w:sz="0" w:space="0" w:color="auto"/>
            <w:left w:val="none" w:sz="0" w:space="0" w:color="auto"/>
            <w:bottom w:val="none" w:sz="0" w:space="0" w:color="auto"/>
            <w:right w:val="none" w:sz="0" w:space="0" w:color="auto"/>
          </w:divBdr>
        </w:div>
        <w:div w:id="1128159849">
          <w:marLeft w:val="480"/>
          <w:marRight w:val="0"/>
          <w:marTop w:val="0"/>
          <w:marBottom w:val="0"/>
          <w:divBdr>
            <w:top w:val="none" w:sz="0" w:space="0" w:color="auto"/>
            <w:left w:val="none" w:sz="0" w:space="0" w:color="auto"/>
            <w:bottom w:val="none" w:sz="0" w:space="0" w:color="auto"/>
            <w:right w:val="none" w:sz="0" w:space="0" w:color="auto"/>
          </w:divBdr>
        </w:div>
        <w:div w:id="589121247">
          <w:marLeft w:val="480"/>
          <w:marRight w:val="0"/>
          <w:marTop w:val="0"/>
          <w:marBottom w:val="0"/>
          <w:divBdr>
            <w:top w:val="none" w:sz="0" w:space="0" w:color="auto"/>
            <w:left w:val="none" w:sz="0" w:space="0" w:color="auto"/>
            <w:bottom w:val="none" w:sz="0" w:space="0" w:color="auto"/>
            <w:right w:val="none" w:sz="0" w:space="0" w:color="auto"/>
          </w:divBdr>
        </w:div>
        <w:div w:id="956986681">
          <w:marLeft w:val="480"/>
          <w:marRight w:val="0"/>
          <w:marTop w:val="0"/>
          <w:marBottom w:val="0"/>
          <w:divBdr>
            <w:top w:val="none" w:sz="0" w:space="0" w:color="auto"/>
            <w:left w:val="none" w:sz="0" w:space="0" w:color="auto"/>
            <w:bottom w:val="none" w:sz="0" w:space="0" w:color="auto"/>
            <w:right w:val="none" w:sz="0" w:space="0" w:color="auto"/>
          </w:divBdr>
        </w:div>
        <w:div w:id="507450189">
          <w:marLeft w:val="480"/>
          <w:marRight w:val="0"/>
          <w:marTop w:val="0"/>
          <w:marBottom w:val="0"/>
          <w:divBdr>
            <w:top w:val="none" w:sz="0" w:space="0" w:color="auto"/>
            <w:left w:val="none" w:sz="0" w:space="0" w:color="auto"/>
            <w:bottom w:val="none" w:sz="0" w:space="0" w:color="auto"/>
            <w:right w:val="none" w:sz="0" w:space="0" w:color="auto"/>
          </w:divBdr>
        </w:div>
        <w:div w:id="1075200157">
          <w:marLeft w:val="480"/>
          <w:marRight w:val="0"/>
          <w:marTop w:val="0"/>
          <w:marBottom w:val="0"/>
          <w:divBdr>
            <w:top w:val="none" w:sz="0" w:space="0" w:color="auto"/>
            <w:left w:val="none" w:sz="0" w:space="0" w:color="auto"/>
            <w:bottom w:val="none" w:sz="0" w:space="0" w:color="auto"/>
            <w:right w:val="none" w:sz="0" w:space="0" w:color="auto"/>
          </w:divBdr>
        </w:div>
        <w:div w:id="613093115">
          <w:marLeft w:val="480"/>
          <w:marRight w:val="0"/>
          <w:marTop w:val="0"/>
          <w:marBottom w:val="0"/>
          <w:divBdr>
            <w:top w:val="none" w:sz="0" w:space="0" w:color="auto"/>
            <w:left w:val="none" w:sz="0" w:space="0" w:color="auto"/>
            <w:bottom w:val="none" w:sz="0" w:space="0" w:color="auto"/>
            <w:right w:val="none" w:sz="0" w:space="0" w:color="auto"/>
          </w:divBdr>
        </w:div>
        <w:div w:id="681930828">
          <w:marLeft w:val="480"/>
          <w:marRight w:val="0"/>
          <w:marTop w:val="0"/>
          <w:marBottom w:val="0"/>
          <w:divBdr>
            <w:top w:val="none" w:sz="0" w:space="0" w:color="auto"/>
            <w:left w:val="none" w:sz="0" w:space="0" w:color="auto"/>
            <w:bottom w:val="none" w:sz="0" w:space="0" w:color="auto"/>
            <w:right w:val="none" w:sz="0" w:space="0" w:color="auto"/>
          </w:divBdr>
        </w:div>
        <w:div w:id="397485324">
          <w:marLeft w:val="480"/>
          <w:marRight w:val="0"/>
          <w:marTop w:val="0"/>
          <w:marBottom w:val="0"/>
          <w:divBdr>
            <w:top w:val="none" w:sz="0" w:space="0" w:color="auto"/>
            <w:left w:val="none" w:sz="0" w:space="0" w:color="auto"/>
            <w:bottom w:val="none" w:sz="0" w:space="0" w:color="auto"/>
            <w:right w:val="none" w:sz="0" w:space="0" w:color="auto"/>
          </w:divBdr>
        </w:div>
      </w:divsChild>
    </w:div>
    <w:div w:id="960234548">
      <w:bodyDiv w:val="1"/>
      <w:marLeft w:val="0"/>
      <w:marRight w:val="0"/>
      <w:marTop w:val="0"/>
      <w:marBottom w:val="0"/>
      <w:divBdr>
        <w:top w:val="none" w:sz="0" w:space="0" w:color="auto"/>
        <w:left w:val="none" w:sz="0" w:space="0" w:color="auto"/>
        <w:bottom w:val="none" w:sz="0" w:space="0" w:color="auto"/>
        <w:right w:val="none" w:sz="0" w:space="0" w:color="auto"/>
      </w:divBdr>
    </w:div>
    <w:div w:id="968899017">
      <w:bodyDiv w:val="1"/>
      <w:marLeft w:val="0"/>
      <w:marRight w:val="0"/>
      <w:marTop w:val="0"/>
      <w:marBottom w:val="0"/>
      <w:divBdr>
        <w:top w:val="none" w:sz="0" w:space="0" w:color="auto"/>
        <w:left w:val="none" w:sz="0" w:space="0" w:color="auto"/>
        <w:bottom w:val="none" w:sz="0" w:space="0" w:color="auto"/>
        <w:right w:val="none" w:sz="0" w:space="0" w:color="auto"/>
      </w:divBdr>
    </w:div>
    <w:div w:id="973632685">
      <w:bodyDiv w:val="1"/>
      <w:marLeft w:val="0"/>
      <w:marRight w:val="0"/>
      <w:marTop w:val="0"/>
      <w:marBottom w:val="0"/>
      <w:divBdr>
        <w:top w:val="none" w:sz="0" w:space="0" w:color="auto"/>
        <w:left w:val="none" w:sz="0" w:space="0" w:color="auto"/>
        <w:bottom w:val="none" w:sz="0" w:space="0" w:color="auto"/>
        <w:right w:val="none" w:sz="0" w:space="0" w:color="auto"/>
      </w:divBdr>
    </w:div>
    <w:div w:id="975063137">
      <w:bodyDiv w:val="1"/>
      <w:marLeft w:val="0"/>
      <w:marRight w:val="0"/>
      <w:marTop w:val="0"/>
      <w:marBottom w:val="0"/>
      <w:divBdr>
        <w:top w:val="none" w:sz="0" w:space="0" w:color="auto"/>
        <w:left w:val="none" w:sz="0" w:space="0" w:color="auto"/>
        <w:bottom w:val="none" w:sz="0" w:space="0" w:color="auto"/>
        <w:right w:val="none" w:sz="0" w:space="0" w:color="auto"/>
      </w:divBdr>
    </w:div>
    <w:div w:id="975179972">
      <w:bodyDiv w:val="1"/>
      <w:marLeft w:val="0"/>
      <w:marRight w:val="0"/>
      <w:marTop w:val="0"/>
      <w:marBottom w:val="0"/>
      <w:divBdr>
        <w:top w:val="none" w:sz="0" w:space="0" w:color="auto"/>
        <w:left w:val="none" w:sz="0" w:space="0" w:color="auto"/>
        <w:bottom w:val="none" w:sz="0" w:space="0" w:color="auto"/>
        <w:right w:val="none" w:sz="0" w:space="0" w:color="auto"/>
      </w:divBdr>
    </w:div>
    <w:div w:id="978728739">
      <w:bodyDiv w:val="1"/>
      <w:marLeft w:val="0"/>
      <w:marRight w:val="0"/>
      <w:marTop w:val="0"/>
      <w:marBottom w:val="0"/>
      <w:divBdr>
        <w:top w:val="none" w:sz="0" w:space="0" w:color="auto"/>
        <w:left w:val="none" w:sz="0" w:space="0" w:color="auto"/>
        <w:bottom w:val="none" w:sz="0" w:space="0" w:color="auto"/>
        <w:right w:val="none" w:sz="0" w:space="0" w:color="auto"/>
      </w:divBdr>
    </w:div>
    <w:div w:id="979532045">
      <w:bodyDiv w:val="1"/>
      <w:marLeft w:val="0"/>
      <w:marRight w:val="0"/>
      <w:marTop w:val="0"/>
      <w:marBottom w:val="0"/>
      <w:divBdr>
        <w:top w:val="none" w:sz="0" w:space="0" w:color="auto"/>
        <w:left w:val="none" w:sz="0" w:space="0" w:color="auto"/>
        <w:bottom w:val="none" w:sz="0" w:space="0" w:color="auto"/>
        <w:right w:val="none" w:sz="0" w:space="0" w:color="auto"/>
      </w:divBdr>
    </w:div>
    <w:div w:id="988169771">
      <w:bodyDiv w:val="1"/>
      <w:marLeft w:val="0"/>
      <w:marRight w:val="0"/>
      <w:marTop w:val="0"/>
      <w:marBottom w:val="0"/>
      <w:divBdr>
        <w:top w:val="none" w:sz="0" w:space="0" w:color="auto"/>
        <w:left w:val="none" w:sz="0" w:space="0" w:color="auto"/>
        <w:bottom w:val="none" w:sz="0" w:space="0" w:color="auto"/>
        <w:right w:val="none" w:sz="0" w:space="0" w:color="auto"/>
      </w:divBdr>
      <w:divsChild>
        <w:div w:id="62682460">
          <w:marLeft w:val="480"/>
          <w:marRight w:val="0"/>
          <w:marTop w:val="0"/>
          <w:marBottom w:val="0"/>
          <w:divBdr>
            <w:top w:val="none" w:sz="0" w:space="0" w:color="auto"/>
            <w:left w:val="none" w:sz="0" w:space="0" w:color="auto"/>
            <w:bottom w:val="none" w:sz="0" w:space="0" w:color="auto"/>
            <w:right w:val="none" w:sz="0" w:space="0" w:color="auto"/>
          </w:divBdr>
        </w:div>
        <w:div w:id="295259501">
          <w:marLeft w:val="480"/>
          <w:marRight w:val="0"/>
          <w:marTop w:val="0"/>
          <w:marBottom w:val="0"/>
          <w:divBdr>
            <w:top w:val="none" w:sz="0" w:space="0" w:color="auto"/>
            <w:left w:val="none" w:sz="0" w:space="0" w:color="auto"/>
            <w:bottom w:val="none" w:sz="0" w:space="0" w:color="auto"/>
            <w:right w:val="none" w:sz="0" w:space="0" w:color="auto"/>
          </w:divBdr>
        </w:div>
        <w:div w:id="391078401">
          <w:marLeft w:val="480"/>
          <w:marRight w:val="0"/>
          <w:marTop w:val="0"/>
          <w:marBottom w:val="0"/>
          <w:divBdr>
            <w:top w:val="none" w:sz="0" w:space="0" w:color="auto"/>
            <w:left w:val="none" w:sz="0" w:space="0" w:color="auto"/>
            <w:bottom w:val="none" w:sz="0" w:space="0" w:color="auto"/>
            <w:right w:val="none" w:sz="0" w:space="0" w:color="auto"/>
          </w:divBdr>
        </w:div>
        <w:div w:id="401760012">
          <w:marLeft w:val="480"/>
          <w:marRight w:val="0"/>
          <w:marTop w:val="0"/>
          <w:marBottom w:val="0"/>
          <w:divBdr>
            <w:top w:val="none" w:sz="0" w:space="0" w:color="auto"/>
            <w:left w:val="none" w:sz="0" w:space="0" w:color="auto"/>
            <w:bottom w:val="none" w:sz="0" w:space="0" w:color="auto"/>
            <w:right w:val="none" w:sz="0" w:space="0" w:color="auto"/>
          </w:divBdr>
        </w:div>
        <w:div w:id="486361330">
          <w:marLeft w:val="480"/>
          <w:marRight w:val="0"/>
          <w:marTop w:val="0"/>
          <w:marBottom w:val="0"/>
          <w:divBdr>
            <w:top w:val="none" w:sz="0" w:space="0" w:color="auto"/>
            <w:left w:val="none" w:sz="0" w:space="0" w:color="auto"/>
            <w:bottom w:val="none" w:sz="0" w:space="0" w:color="auto"/>
            <w:right w:val="none" w:sz="0" w:space="0" w:color="auto"/>
          </w:divBdr>
        </w:div>
        <w:div w:id="494415104">
          <w:marLeft w:val="480"/>
          <w:marRight w:val="0"/>
          <w:marTop w:val="0"/>
          <w:marBottom w:val="0"/>
          <w:divBdr>
            <w:top w:val="none" w:sz="0" w:space="0" w:color="auto"/>
            <w:left w:val="none" w:sz="0" w:space="0" w:color="auto"/>
            <w:bottom w:val="none" w:sz="0" w:space="0" w:color="auto"/>
            <w:right w:val="none" w:sz="0" w:space="0" w:color="auto"/>
          </w:divBdr>
        </w:div>
        <w:div w:id="526917376">
          <w:marLeft w:val="480"/>
          <w:marRight w:val="0"/>
          <w:marTop w:val="0"/>
          <w:marBottom w:val="0"/>
          <w:divBdr>
            <w:top w:val="none" w:sz="0" w:space="0" w:color="auto"/>
            <w:left w:val="none" w:sz="0" w:space="0" w:color="auto"/>
            <w:bottom w:val="none" w:sz="0" w:space="0" w:color="auto"/>
            <w:right w:val="none" w:sz="0" w:space="0" w:color="auto"/>
          </w:divBdr>
        </w:div>
        <w:div w:id="737630356">
          <w:marLeft w:val="480"/>
          <w:marRight w:val="0"/>
          <w:marTop w:val="0"/>
          <w:marBottom w:val="0"/>
          <w:divBdr>
            <w:top w:val="none" w:sz="0" w:space="0" w:color="auto"/>
            <w:left w:val="none" w:sz="0" w:space="0" w:color="auto"/>
            <w:bottom w:val="none" w:sz="0" w:space="0" w:color="auto"/>
            <w:right w:val="none" w:sz="0" w:space="0" w:color="auto"/>
          </w:divBdr>
        </w:div>
        <w:div w:id="767969753">
          <w:marLeft w:val="480"/>
          <w:marRight w:val="0"/>
          <w:marTop w:val="0"/>
          <w:marBottom w:val="0"/>
          <w:divBdr>
            <w:top w:val="none" w:sz="0" w:space="0" w:color="auto"/>
            <w:left w:val="none" w:sz="0" w:space="0" w:color="auto"/>
            <w:bottom w:val="none" w:sz="0" w:space="0" w:color="auto"/>
            <w:right w:val="none" w:sz="0" w:space="0" w:color="auto"/>
          </w:divBdr>
        </w:div>
        <w:div w:id="864442795">
          <w:marLeft w:val="480"/>
          <w:marRight w:val="0"/>
          <w:marTop w:val="0"/>
          <w:marBottom w:val="0"/>
          <w:divBdr>
            <w:top w:val="none" w:sz="0" w:space="0" w:color="auto"/>
            <w:left w:val="none" w:sz="0" w:space="0" w:color="auto"/>
            <w:bottom w:val="none" w:sz="0" w:space="0" w:color="auto"/>
            <w:right w:val="none" w:sz="0" w:space="0" w:color="auto"/>
          </w:divBdr>
        </w:div>
        <w:div w:id="1111362506">
          <w:marLeft w:val="480"/>
          <w:marRight w:val="0"/>
          <w:marTop w:val="0"/>
          <w:marBottom w:val="0"/>
          <w:divBdr>
            <w:top w:val="none" w:sz="0" w:space="0" w:color="auto"/>
            <w:left w:val="none" w:sz="0" w:space="0" w:color="auto"/>
            <w:bottom w:val="none" w:sz="0" w:space="0" w:color="auto"/>
            <w:right w:val="none" w:sz="0" w:space="0" w:color="auto"/>
          </w:divBdr>
        </w:div>
        <w:div w:id="1159149336">
          <w:marLeft w:val="480"/>
          <w:marRight w:val="0"/>
          <w:marTop w:val="0"/>
          <w:marBottom w:val="0"/>
          <w:divBdr>
            <w:top w:val="none" w:sz="0" w:space="0" w:color="auto"/>
            <w:left w:val="none" w:sz="0" w:space="0" w:color="auto"/>
            <w:bottom w:val="none" w:sz="0" w:space="0" w:color="auto"/>
            <w:right w:val="none" w:sz="0" w:space="0" w:color="auto"/>
          </w:divBdr>
        </w:div>
        <w:div w:id="1167482501">
          <w:marLeft w:val="480"/>
          <w:marRight w:val="0"/>
          <w:marTop w:val="0"/>
          <w:marBottom w:val="0"/>
          <w:divBdr>
            <w:top w:val="none" w:sz="0" w:space="0" w:color="auto"/>
            <w:left w:val="none" w:sz="0" w:space="0" w:color="auto"/>
            <w:bottom w:val="none" w:sz="0" w:space="0" w:color="auto"/>
            <w:right w:val="none" w:sz="0" w:space="0" w:color="auto"/>
          </w:divBdr>
        </w:div>
        <w:div w:id="1200777629">
          <w:marLeft w:val="480"/>
          <w:marRight w:val="0"/>
          <w:marTop w:val="0"/>
          <w:marBottom w:val="0"/>
          <w:divBdr>
            <w:top w:val="none" w:sz="0" w:space="0" w:color="auto"/>
            <w:left w:val="none" w:sz="0" w:space="0" w:color="auto"/>
            <w:bottom w:val="none" w:sz="0" w:space="0" w:color="auto"/>
            <w:right w:val="none" w:sz="0" w:space="0" w:color="auto"/>
          </w:divBdr>
        </w:div>
        <w:div w:id="1216818221">
          <w:marLeft w:val="480"/>
          <w:marRight w:val="0"/>
          <w:marTop w:val="0"/>
          <w:marBottom w:val="0"/>
          <w:divBdr>
            <w:top w:val="none" w:sz="0" w:space="0" w:color="auto"/>
            <w:left w:val="none" w:sz="0" w:space="0" w:color="auto"/>
            <w:bottom w:val="none" w:sz="0" w:space="0" w:color="auto"/>
            <w:right w:val="none" w:sz="0" w:space="0" w:color="auto"/>
          </w:divBdr>
        </w:div>
        <w:div w:id="1239905255">
          <w:marLeft w:val="480"/>
          <w:marRight w:val="0"/>
          <w:marTop w:val="0"/>
          <w:marBottom w:val="0"/>
          <w:divBdr>
            <w:top w:val="none" w:sz="0" w:space="0" w:color="auto"/>
            <w:left w:val="none" w:sz="0" w:space="0" w:color="auto"/>
            <w:bottom w:val="none" w:sz="0" w:space="0" w:color="auto"/>
            <w:right w:val="none" w:sz="0" w:space="0" w:color="auto"/>
          </w:divBdr>
        </w:div>
        <w:div w:id="1284926797">
          <w:marLeft w:val="480"/>
          <w:marRight w:val="0"/>
          <w:marTop w:val="0"/>
          <w:marBottom w:val="0"/>
          <w:divBdr>
            <w:top w:val="none" w:sz="0" w:space="0" w:color="auto"/>
            <w:left w:val="none" w:sz="0" w:space="0" w:color="auto"/>
            <w:bottom w:val="none" w:sz="0" w:space="0" w:color="auto"/>
            <w:right w:val="none" w:sz="0" w:space="0" w:color="auto"/>
          </w:divBdr>
        </w:div>
        <w:div w:id="1413887819">
          <w:marLeft w:val="480"/>
          <w:marRight w:val="0"/>
          <w:marTop w:val="0"/>
          <w:marBottom w:val="0"/>
          <w:divBdr>
            <w:top w:val="none" w:sz="0" w:space="0" w:color="auto"/>
            <w:left w:val="none" w:sz="0" w:space="0" w:color="auto"/>
            <w:bottom w:val="none" w:sz="0" w:space="0" w:color="auto"/>
            <w:right w:val="none" w:sz="0" w:space="0" w:color="auto"/>
          </w:divBdr>
        </w:div>
        <w:div w:id="1439331555">
          <w:marLeft w:val="480"/>
          <w:marRight w:val="0"/>
          <w:marTop w:val="0"/>
          <w:marBottom w:val="0"/>
          <w:divBdr>
            <w:top w:val="none" w:sz="0" w:space="0" w:color="auto"/>
            <w:left w:val="none" w:sz="0" w:space="0" w:color="auto"/>
            <w:bottom w:val="none" w:sz="0" w:space="0" w:color="auto"/>
            <w:right w:val="none" w:sz="0" w:space="0" w:color="auto"/>
          </w:divBdr>
        </w:div>
        <w:div w:id="1548302370">
          <w:marLeft w:val="480"/>
          <w:marRight w:val="0"/>
          <w:marTop w:val="0"/>
          <w:marBottom w:val="0"/>
          <w:divBdr>
            <w:top w:val="none" w:sz="0" w:space="0" w:color="auto"/>
            <w:left w:val="none" w:sz="0" w:space="0" w:color="auto"/>
            <w:bottom w:val="none" w:sz="0" w:space="0" w:color="auto"/>
            <w:right w:val="none" w:sz="0" w:space="0" w:color="auto"/>
          </w:divBdr>
        </w:div>
        <w:div w:id="1607928073">
          <w:marLeft w:val="480"/>
          <w:marRight w:val="0"/>
          <w:marTop w:val="0"/>
          <w:marBottom w:val="0"/>
          <w:divBdr>
            <w:top w:val="none" w:sz="0" w:space="0" w:color="auto"/>
            <w:left w:val="none" w:sz="0" w:space="0" w:color="auto"/>
            <w:bottom w:val="none" w:sz="0" w:space="0" w:color="auto"/>
            <w:right w:val="none" w:sz="0" w:space="0" w:color="auto"/>
          </w:divBdr>
        </w:div>
        <w:div w:id="1671954703">
          <w:marLeft w:val="480"/>
          <w:marRight w:val="0"/>
          <w:marTop w:val="0"/>
          <w:marBottom w:val="0"/>
          <w:divBdr>
            <w:top w:val="none" w:sz="0" w:space="0" w:color="auto"/>
            <w:left w:val="none" w:sz="0" w:space="0" w:color="auto"/>
            <w:bottom w:val="none" w:sz="0" w:space="0" w:color="auto"/>
            <w:right w:val="none" w:sz="0" w:space="0" w:color="auto"/>
          </w:divBdr>
        </w:div>
        <w:div w:id="1814905799">
          <w:marLeft w:val="480"/>
          <w:marRight w:val="0"/>
          <w:marTop w:val="0"/>
          <w:marBottom w:val="0"/>
          <w:divBdr>
            <w:top w:val="none" w:sz="0" w:space="0" w:color="auto"/>
            <w:left w:val="none" w:sz="0" w:space="0" w:color="auto"/>
            <w:bottom w:val="none" w:sz="0" w:space="0" w:color="auto"/>
            <w:right w:val="none" w:sz="0" w:space="0" w:color="auto"/>
          </w:divBdr>
        </w:div>
        <w:div w:id="2072343334">
          <w:marLeft w:val="480"/>
          <w:marRight w:val="0"/>
          <w:marTop w:val="0"/>
          <w:marBottom w:val="0"/>
          <w:divBdr>
            <w:top w:val="none" w:sz="0" w:space="0" w:color="auto"/>
            <w:left w:val="none" w:sz="0" w:space="0" w:color="auto"/>
            <w:bottom w:val="none" w:sz="0" w:space="0" w:color="auto"/>
            <w:right w:val="none" w:sz="0" w:space="0" w:color="auto"/>
          </w:divBdr>
        </w:div>
        <w:div w:id="2116509814">
          <w:marLeft w:val="480"/>
          <w:marRight w:val="0"/>
          <w:marTop w:val="0"/>
          <w:marBottom w:val="0"/>
          <w:divBdr>
            <w:top w:val="none" w:sz="0" w:space="0" w:color="auto"/>
            <w:left w:val="none" w:sz="0" w:space="0" w:color="auto"/>
            <w:bottom w:val="none" w:sz="0" w:space="0" w:color="auto"/>
            <w:right w:val="none" w:sz="0" w:space="0" w:color="auto"/>
          </w:divBdr>
        </w:div>
        <w:div w:id="2136756354">
          <w:marLeft w:val="480"/>
          <w:marRight w:val="0"/>
          <w:marTop w:val="0"/>
          <w:marBottom w:val="0"/>
          <w:divBdr>
            <w:top w:val="none" w:sz="0" w:space="0" w:color="auto"/>
            <w:left w:val="none" w:sz="0" w:space="0" w:color="auto"/>
            <w:bottom w:val="none" w:sz="0" w:space="0" w:color="auto"/>
            <w:right w:val="none" w:sz="0" w:space="0" w:color="auto"/>
          </w:divBdr>
        </w:div>
      </w:divsChild>
    </w:div>
    <w:div w:id="991449716">
      <w:bodyDiv w:val="1"/>
      <w:marLeft w:val="0"/>
      <w:marRight w:val="0"/>
      <w:marTop w:val="0"/>
      <w:marBottom w:val="0"/>
      <w:divBdr>
        <w:top w:val="none" w:sz="0" w:space="0" w:color="auto"/>
        <w:left w:val="none" w:sz="0" w:space="0" w:color="auto"/>
        <w:bottom w:val="none" w:sz="0" w:space="0" w:color="auto"/>
        <w:right w:val="none" w:sz="0" w:space="0" w:color="auto"/>
      </w:divBdr>
    </w:div>
    <w:div w:id="999970075">
      <w:bodyDiv w:val="1"/>
      <w:marLeft w:val="0"/>
      <w:marRight w:val="0"/>
      <w:marTop w:val="0"/>
      <w:marBottom w:val="0"/>
      <w:divBdr>
        <w:top w:val="none" w:sz="0" w:space="0" w:color="auto"/>
        <w:left w:val="none" w:sz="0" w:space="0" w:color="auto"/>
        <w:bottom w:val="none" w:sz="0" w:space="0" w:color="auto"/>
        <w:right w:val="none" w:sz="0" w:space="0" w:color="auto"/>
      </w:divBdr>
      <w:divsChild>
        <w:div w:id="34042241">
          <w:marLeft w:val="480"/>
          <w:marRight w:val="0"/>
          <w:marTop w:val="0"/>
          <w:marBottom w:val="0"/>
          <w:divBdr>
            <w:top w:val="none" w:sz="0" w:space="0" w:color="auto"/>
            <w:left w:val="none" w:sz="0" w:space="0" w:color="auto"/>
            <w:bottom w:val="none" w:sz="0" w:space="0" w:color="auto"/>
            <w:right w:val="none" w:sz="0" w:space="0" w:color="auto"/>
          </w:divBdr>
        </w:div>
        <w:div w:id="263996430">
          <w:marLeft w:val="480"/>
          <w:marRight w:val="0"/>
          <w:marTop w:val="0"/>
          <w:marBottom w:val="0"/>
          <w:divBdr>
            <w:top w:val="none" w:sz="0" w:space="0" w:color="auto"/>
            <w:left w:val="none" w:sz="0" w:space="0" w:color="auto"/>
            <w:bottom w:val="none" w:sz="0" w:space="0" w:color="auto"/>
            <w:right w:val="none" w:sz="0" w:space="0" w:color="auto"/>
          </w:divBdr>
        </w:div>
        <w:div w:id="316157831">
          <w:marLeft w:val="480"/>
          <w:marRight w:val="0"/>
          <w:marTop w:val="0"/>
          <w:marBottom w:val="0"/>
          <w:divBdr>
            <w:top w:val="none" w:sz="0" w:space="0" w:color="auto"/>
            <w:left w:val="none" w:sz="0" w:space="0" w:color="auto"/>
            <w:bottom w:val="none" w:sz="0" w:space="0" w:color="auto"/>
            <w:right w:val="none" w:sz="0" w:space="0" w:color="auto"/>
          </w:divBdr>
        </w:div>
        <w:div w:id="539125592">
          <w:marLeft w:val="480"/>
          <w:marRight w:val="0"/>
          <w:marTop w:val="0"/>
          <w:marBottom w:val="0"/>
          <w:divBdr>
            <w:top w:val="none" w:sz="0" w:space="0" w:color="auto"/>
            <w:left w:val="none" w:sz="0" w:space="0" w:color="auto"/>
            <w:bottom w:val="none" w:sz="0" w:space="0" w:color="auto"/>
            <w:right w:val="none" w:sz="0" w:space="0" w:color="auto"/>
          </w:divBdr>
        </w:div>
        <w:div w:id="820536737">
          <w:marLeft w:val="480"/>
          <w:marRight w:val="0"/>
          <w:marTop w:val="0"/>
          <w:marBottom w:val="0"/>
          <w:divBdr>
            <w:top w:val="none" w:sz="0" w:space="0" w:color="auto"/>
            <w:left w:val="none" w:sz="0" w:space="0" w:color="auto"/>
            <w:bottom w:val="none" w:sz="0" w:space="0" w:color="auto"/>
            <w:right w:val="none" w:sz="0" w:space="0" w:color="auto"/>
          </w:divBdr>
        </w:div>
        <w:div w:id="946735319">
          <w:marLeft w:val="480"/>
          <w:marRight w:val="0"/>
          <w:marTop w:val="0"/>
          <w:marBottom w:val="0"/>
          <w:divBdr>
            <w:top w:val="none" w:sz="0" w:space="0" w:color="auto"/>
            <w:left w:val="none" w:sz="0" w:space="0" w:color="auto"/>
            <w:bottom w:val="none" w:sz="0" w:space="0" w:color="auto"/>
            <w:right w:val="none" w:sz="0" w:space="0" w:color="auto"/>
          </w:divBdr>
        </w:div>
        <w:div w:id="1308435182">
          <w:marLeft w:val="480"/>
          <w:marRight w:val="0"/>
          <w:marTop w:val="0"/>
          <w:marBottom w:val="0"/>
          <w:divBdr>
            <w:top w:val="none" w:sz="0" w:space="0" w:color="auto"/>
            <w:left w:val="none" w:sz="0" w:space="0" w:color="auto"/>
            <w:bottom w:val="none" w:sz="0" w:space="0" w:color="auto"/>
            <w:right w:val="none" w:sz="0" w:space="0" w:color="auto"/>
          </w:divBdr>
        </w:div>
        <w:div w:id="1447504176">
          <w:marLeft w:val="480"/>
          <w:marRight w:val="0"/>
          <w:marTop w:val="0"/>
          <w:marBottom w:val="0"/>
          <w:divBdr>
            <w:top w:val="none" w:sz="0" w:space="0" w:color="auto"/>
            <w:left w:val="none" w:sz="0" w:space="0" w:color="auto"/>
            <w:bottom w:val="none" w:sz="0" w:space="0" w:color="auto"/>
            <w:right w:val="none" w:sz="0" w:space="0" w:color="auto"/>
          </w:divBdr>
        </w:div>
        <w:div w:id="1648124914">
          <w:marLeft w:val="480"/>
          <w:marRight w:val="0"/>
          <w:marTop w:val="0"/>
          <w:marBottom w:val="0"/>
          <w:divBdr>
            <w:top w:val="none" w:sz="0" w:space="0" w:color="auto"/>
            <w:left w:val="none" w:sz="0" w:space="0" w:color="auto"/>
            <w:bottom w:val="none" w:sz="0" w:space="0" w:color="auto"/>
            <w:right w:val="none" w:sz="0" w:space="0" w:color="auto"/>
          </w:divBdr>
        </w:div>
        <w:div w:id="1769034649">
          <w:marLeft w:val="480"/>
          <w:marRight w:val="0"/>
          <w:marTop w:val="0"/>
          <w:marBottom w:val="0"/>
          <w:divBdr>
            <w:top w:val="none" w:sz="0" w:space="0" w:color="auto"/>
            <w:left w:val="none" w:sz="0" w:space="0" w:color="auto"/>
            <w:bottom w:val="none" w:sz="0" w:space="0" w:color="auto"/>
            <w:right w:val="none" w:sz="0" w:space="0" w:color="auto"/>
          </w:divBdr>
        </w:div>
        <w:div w:id="1834176193">
          <w:marLeft w:val="480"/>
          <w:marRight w:val="0"/>
          <w:marTop w:val="0"/>
          <w:marBottom w:val="0"/>
          <w:divBdr>
            <w:top w:val="none" w:sz="0" w:space="0" w:color="auto"/>
            <w:left w:val="none" w:sz="0" w:space="0" w:color="auto"/>
            <w:bottom w:val="none" w:sz="0" w:space="0" w:color="auto"/>
            <w:right w:val="none" w:sz="0" w:space="0" w:color="auto"/>
          </w:divBdr>
        </w:div>
      </w:divsChild>
    </w:div>
    <w:div w:id="1007093899">
      <w:bodyDiv w:val="1"/>
      <w:marLeft w:val="0"/>
      <w:marRight w:val="0"/>
      <w:marTop w:val="0"/>
      <w:marBottom w:val="0"/>
      <w:divBdr>
        <w:top w:val="none" w:sz="0" w:space="0" w:color="auto"/>
        <w:left w:val="none" w:sz="0" w:space="0" w:color="auto"/>
        <w:bottom w:val="none" w:sz="0" w:space="0" w:color="auto"/>
        <w:right w:val="none" w:sz="0" w:space="0" w:color="auto"/>
      </w:divBdr>
      <w:divsChild>
        <w:div w:id="255403854">
          <w:marLeft w:val="480"/>
          <w:marRight w:val="0"/>
          <w:marTop w:val="0"/>
          <w:marBottom w:val="0"/>
          <w:divBdr>
            <w:top w:val="none" w:sz="0" w:space="0" w:color="auto"/>
            <w:left w:val="none" w:sz="0" w:space="0" w:color="auto"/>
            <w:bottom w:val="none" w:sz="0" w:space="0" w:color="auto"/>
            <w:right w:val="none" w:sz="0" w:space="0" w:color="auto"/>
          </w:divBdr>
        </w:div>
        <w:div w:id="1835028959">
          <w:marLeft w:val="480"/>
          <w:marRight w:val="0"/>
          <w:marTop w:val="0"/>
          <w:marBottom w:val="0"/>
          <w:divBdr>
            <w:top w:val="none" w:sz="0" w:space="0" w:color="auto"/>
            <w:left w:val="none" w:sz="0" w:space="0" w:color="auto"/>
            <w:bottom w:val="none" w:sz="0" w:space="0" w:color="auto"/>
            <w:right w:val="none" w:sz="0" w:space="0" w:color="auto"/>
          </w:divBdr>
        </w:div>
        <w:div w:id="1983189919">
          <w:marLeft w:val="480"/>
          <w:marRight w:val="0"/>
          <w:marTop w:val="0"/>
          <w:marBottom w:val="0"/>
          <w:divBdr>
            <w:top w:val="none" w:sz="0" w:space="0" w:color="auto"/>
            <w:left w:val="none" w:sz="0" w:space="0" w:color="auto"/>
            <w:bottom w:val="none" w:sz="0" w:space="0" w:color="auto"/>
            <w:right w:val="none" w:sz="0" w:space="0" w:color="auto"/>
          </w:divBdr>
        </w:div>
      </w:divsChild>
    </w:div>
    <w:div w:id="1008364770">
      <w:bodyDiv w:val="1"/>
      <w:marLeft w:val="0"/>
      <w:marRight w:val="0"/>
      <w:marTop w:val="0"/>
      <w:marBottom w:val="0"/>
      <w:divBdr>
        <w:top w:val="none" w:sz="0" w:space="0" w:color="auto"/>
        <w:left w:val="none" w:sz="0" w:space="0" w:color="auto"/>
        <w:bottom w:val="none" w:sz="0" w:space="0" w:color="auto"/>
        <w:right w:val="none" w:sz="0" w:space="0" w:color="auto"/>
      </w:divBdr>
    </w:div>
    <w:div w:id="1029450228">
      <w:bodyDiv w:val="1"/>
      <w:marLeft w:val="0"/>
      <w:marRight w:val="0"/>
      <w:marTop w:val="0"/>
      <w:marBottom w:val="0"/>
      <w:divBdr>
        <w:top w:val="none" w:sz="0" w:space="0" w:color="auto"/>
        <w:left w:val="none" w:sz="0" w:space="0" w:color="auto"/>
        <w:bottom w:val="none" w:sz="0" w:space="0" w:color="auto"/>
        <w:right w:val="none" w:sz="0" w:space="0" w:color="auto"/>
      </w:divBdr>
      <w:divsChild>
        <w:div w:id="2032099558">
          <w:marLeft w:val="480"/>
          <w:marRight w:val="0"/>
          <w:marTop w:val="0"/>
          <w:marBottom w:val="0"/>
          <w:divBdr>
            <w:top w:val="none" w:sz="0" w:space="0" w:color="auto"/>
            <w:left w:val="none" w:sz="0" w:space="0" w:color="auto"/>
            <w:bottom w:val="none" w:sz="0" w:space="0" w:color="auto"/>
            <w:right w:val="none" w:sz="0" w:space="0" w:color="auto"/>
          </w:divBdr>
        </w:div>
        <w:div w:id="124398019">
          <w:marLeft w:val="480"/>
          <w:marRight w:val="0"/>
          <w:marTop w:val="0"/>
          <w:marBottom w:val="0"/>
          <w:divBdr>
            <w:top w:val="none" w:sz="0" w:space="0" w:color="auto"/>
            <w:left w:val="none" w:sz="0" w:space="0" w:color="auto"/>
            <w:bottom w:val="none" w:sz="0" w:space="0" w:color="auto"/>
            <w:right w:val="none" w:sz="0" w:space="0" w:color="auto"/>
          </w:divBdr>
        </w:div>
        <w:div w:id="666251679">
          <w:marLeft w:val="480"/>
          <w:marRight w:val="0"/>
          <w:marTop w:val="0"/>
          <w:marBottom w:val="0"/>
          <w:divBdr>
            <w:top w:val="none" w:sz="0" w:space="0" w:color="auto"/>
            <w:left w:val="none" w:sz="0" w:space="0" w:color="auto"/>
            <w:bottom w:val="none" w:sz="0" w:space="0" w:color="auto"/>
            <w:right w:val="none" w:sz="0" w:space="0" w:color="auto"/>
          </w:divBdr>
        </w:div>
        <w:div w:id="147210728">
          <w:marLeft w:val="480"/>
          <w:marRight w:val="0"/>
          <w:marTop w:val="0"/>
          <w:marBottom w:val="0"/>
          <w:divBdr>
            <w:top w:val="none" w:sz="0" w:space="0" w:color="auto"/>
            <w:left w:val="none" w:sz="0" w:space="0" w:color="auto"/>
            <w:bottom w:val="none" w:sz="0" w:space="0" w:color="auto"/>
            <w:right w:val="none" w:sz="0" w:space="0" w:color="auto"/>
          </w:divBdr>
        </w:div>
        <w:div w:id="539635922">
          <w:marLeft w:val="480"/>
          <w:marRight w:val="0"/>
          <w:marTop w:val="0"/>
          <w:marBottom w:val="0"/>
          <w:divBdr>
            <w:top w:val="none" w:sz="0" w:space="0" w:color="auto"/>
            <w:left w:val="none" w:sz="0" w:space="0" w:color="auto"/>
            <w:bottom w:val="none" w:sz="0" w:space="0" w:color="auto"/>
            <w:right w:val="none" w:sz="0" w:space="0" w:color="auto"/>
          </w:divBdr>
        </w:div>
        <w:div w:id="1992127343">
          <w:marLeft w:val="480"/>
          <w:marRight w:val="0"/>
          <w:marTop w:val="0"/>
          <w:marBottom w:val="0"/>
          <w:divBdr>
            <w:top w:val="none" w:sz="0" w:space="0" w:color="auto"/>
            <w:left w:val="none" w:sz="0" w:space="0" w:color="auto"/>
            <w:bottom w:val="none" w:sz="0" w:space="0" w:color="auto"/>
            <w:right w:val="none" w:sz="0" w:space="0" w:color="auto"/>
          </w:divBdr>
        </w:div>
        <w:div w:id="1391030790">
          <w:marLeft w:val="480"/>
          <w:marRight w:val="0"/>
          <w:marTop w:val="0"/>
          <w:marBottom w:val="0"/>
          <w:divBdr>
            <w:top w:val="none" w:sz="0" w:space="0" w:color="auto"/>
            <w:left w:val="none" w:sz="0" w:space="0" w:color="auto"/>
            <w:bottom w:val="none" w:sz="0" w:space="0" w:color="auto"/>
            <w:right w:val="none" w:sz="0" w:space="0" w:color="auto"/>
          </w:divBdr>
        </w:div>
        <w:div w:id="1955012468">
          <w:marLeft w:val="480"/>
          <w:marRight w:val="0"/>
          <w:marTop w:val="0"/>
          <w:marBottom w:val="0"/>
          <w:divBdr>
            <w:top w:val="none" w:sz="0" w:space="0" w:color="auto"/>
            <w:left w:val="none" w:sz="0" w:space="0" w:color="auto"/>
            <w:bottom w:val="none" w:sz="0" w:space="0" w:color="auto"/>
            <w:right w:val="none" w:sz="0" w:space="0" w:color="auto"/>
          </w:divBdr>
        </w:div>
        <w:div w:id="923761292">
          <w:marLeft w:val="480"/>
          <w:marRight w:val="0"/>
          <w:marTop w:val="0"/>
          <w:marBottom w:val="0"/>
          <w:divBdr>
            <w:top w:val="none" w:sz="0" w:space="0" w:color="auto"/>
            <w:left w:val="none" w:sz="0" w:space="0" w:color="auto"/>
            <w:bottom w:val="none" w:sz="0" w:space="0" w:color="auto"/>
            <w:right w:val="none" w:sz="0" w:space="0" w:color="auto"/>
          </w:divBdr>
        </w:div>
        <w:div w:id="1845390741">
          <w:marLeft w:val="480"/>
          <w:marRight w:val="0"/>
          <w:marTop w:val="0"/>
          <w:marBottom w:val="0"/>
          <w:divBdr>
            <w:top w:val="none" w:sz="0" w:space="0" w:color="auto"/>
            <w:left w:val="none" w:sz="0" w:space="0" w:color="auto"/>
            <w:bottom w:val="none" w:sz="0" w:space="0" w:color="auto"/>
            <w:right w:val="none" w:sz="0" w:space="0" w:color="auto"/>
          </w:divBdr>
        </w:div>
        <w:div w:id="2124035722">
          <w:marLeft w:val="480"/>
          <w:marRight w:val="0"/>
          <w:marTop w:val="0"/>
          <w:marBottom w:val="0"/>
          <w:divBdr>
            <w:top w:val="none" w:sz="0" w:space="0" w:color="auto"/>
            <w:left w:val="none" w:sz="0" w:space="0" w:color="auto"/>
            <w:bottom w:val="none" w:sz="0" w:space="0" w:color="auto"/>
            <w:right w:val="none" w:sz="0" w:space="0" w:color="auto"/>
          </w:divBdr>
        </w:div>
        <w:div w:id="1622154025">
          <w:marLeft w:val="480"/>
          <w:marRight w:val="0"/>
          <w:marTop w:val="0"/>
          <w:marBottom w:val="0"/>
          <w:divBdr>
            <w:top w:val="none" w:sz="0" w:space="0" w:color="auto"/>
            <w:left w:val="none" w:sz="0" w:space="0" w:color="auto"/>
            <w:bottom w:val="none" w:sz="0" w:space="0" w:color="auto"/>
            <w:right w:val="none" w:sz="0" w:space="0" w:color="auto"/>
          </w:divBdr>
        </w:div>
        <w:div w:id="974484918">
          <w:marLeft w:val="480"/>
          <w:marRight w:val="0"/>
          <w:marTop w:val="0"/>
          <w:marBottom w:val="0"/>
          <w:divBdr>
            <w:top w:val="none" w:sz="0" w:space="0" w:color="auto"/>
            <w:left w:val="none" w:sz="0" w:space="0" w:color="auto"/>
            <w:bottom w:val="none" w:sz="0" w:space="0" w:color="auto"/>
            <w:right w:val="none" w:sz="0" w:space="0" w:color="auto"/>
          </w:divBdr>
        </w:div>
        <w:div w:id="90587797">
          <w:marLeft w:val="480"/>
          <w:marRight w:val="0"/>
          <w:marTop w:val="0"/>
          <w:marBottom w:val="0"/>
          <w:divBdr>
            <w:top w:val="none" w:sz="0" w:space="0" w:color="auto"/>
            <w:left w:val="none" w:sz="0" w:space="0" w:color="auto"/>
            <w:bottom w:val="none" w:sz="0" w:space="0" w:color="auto"/>
            <w:right w:val="none" w:sz="0" w:space="0" w:color="auto"/>
          </w:divBdr>
        </w:div>
        <w:div w:id="1499812011">
          <w:marLeft w:val="480"/>
          <w:marRight w:val="0"/>
          <w:marTop w:val="0"/>
          <w:marBottom w:val="0"/>
          <w:divBdr>
            <w:top w:val="none" w:sz="0" w:space="0" w:color="auto"/>
            <w:left w:val="none" w:sz="0" w:space="0" w:color="auto"/>
            <w:bottom w:val="none" w:sz="0" w:space="0" w:color="auto"/>
            <w:right w:val="none" w:sz="0" w:space="0" w:color="auto"/>
          </w:divBdr>
        </w:div>
        <w:div w:id="1464155843">
          <w:marLeft w:val="480"/>
          <w:marRight w:val="0"/>
          <w:marTop w:val="0"/>
          <w:marBottom w:val="0"/>
          <w:divBdr>
            <w:top w:val="none" w:sz="0" w:space="0" w:color="auto"/>
            <w:left w:val="none" w:sz="0" w:space="0" w:color="auto"/>
            <w:bottom w:val="none" w:sz="0" w:space="0" w:color="auto"/>
            <w:right w:val="none" w:sz="0" w:space="0" w:color="auto"/>
          </w:divBdr>
        </w:div>
        <w:div w:id="1670979550">
          <w:marLeft w:val="480"/>
          <w:marRight w:val="0"/>
          <w:marTop w:val="0"/>
          <w:marBottom w:val="0"/>
          <w:divBdr>
            <w:top w:val="none" w:sz="0" w:space="0" w:color="auto"/>
            <w:left w:val="none" w:sz="0" w:space="0" w:color="auto"/>
            <w:bottom w:val="none" w:sz="0" w:space="0" w:color="auto"/>
            <w:right w:val="none" w:sz="0" w:space="0" w:color="auto"/>
          </w:divBdr>
        </w:div>
        <w:div w:id="1066756168">
          <w:marLeft w:val="480"/>
          <w:marRight w:val="0"/>
          <w:marTop w:val="0"/>
          <w:marBottom w:val="0"/>
          <w:divBdr>
            <w:top w:val="none" w:sz="0" w:space="0" w:color="auto"/>
            <w:left w:val="none" w:sz="0" w:space="0" w:color="auto"/>
            <w:bottom w:val="none" w:sz="0" w:space="0" w:color="auto"/>
            <w:right w:val="none" w:sz="0" w:space="0" w:color="auto"/>
          </w:divBdr>
        </w:div>
        <w:div w:id="957488991">
          <w:marLeft w:val="480"/>
          <w:marRight w:val="0"/>
          <w:marTop w:val="0"/>
          <w:marBottom w:val="0"/>
          <w:divBdr>
            <w:top w:val="none" w:sz="0" w:space="0" w:color="auto"/>
            <w:left w:val="none" w:sz="0" w:space="0" w:color="auto"/>
            <w:bottom w:val="none" w:sz="0" w:space="0" w:color="auto"/>
            <w:right w:val="none" w:sz="0" w:space="0" w:color="auto"/>
          </w:divBdr>
        </w:div>
        <w:div w:id="2134933238">
          <w:marLeft w:val="480"/>
          <w:marRight w:val="0"/>
          <w:marTop w:val="0"/>
          <w:marBottom w:val="0"/>
          <w:divBdr>
            <w:top w:val="none" w:sz="0" w:space="0" w:color="auto"/>
            <w:left w:val="none" w:sz="0" w:space="0" w:color="auto"/>
            <w:bottom w:val="none" w:sz="0" w:space="0" w:color="auto"/>
            <w:right w:val="none" w:sz="0" w:space="0" w:color="auto"/>
          </w:divBdr>
        </w:div>
        <w:div w:id="249898054">
          <w:marLeft w:val="480"/>
          <w:marRight w:val="0"/>
          <w:marTop w:val="0"/>
          <w:marBottom w:val="0"/>
          <w:divBdr>
            <w:top w:val="none" w:sz="0" w:space="0" w:color="auto"/>
            <w:left w:val="none" w:sz="0" w:space="0" w:color="auto"/>
            <w:bottom w:val="none" w:sz="0" w:space="0" w:color="auto"/>
            <w:right w:val="none" w:sz="0" w:space="0" w:color="auto"/>
          </w:divBdr>
        </w:div>
        <w:div w:id="1708751715">
          <w:marLeft w:val="480"/>
          <w:marRight w:val="0"/>
          <w:marTop w:val="0"/>
          <w:marBottom w:val="0"/>
          <w:divBdr>
            <w:top w:val="none" w:sz="0" w:space="0" w:color="auto"/>
            <w:left w:val="none" w:sz="0" w:space="0" w:color="auto"/>
            <w:bottom w:val="none" w:sz="0" w:space="0" w:color="auto"/>
            <w:right w:val="none" w:sz="0" w:space="0" w:color="auto"/>
          </w:divBdr>
        </w:div>
      </w:divsChild>
    </w:div>
    <w:div w:id="1029524249">
      <w:bodyDiv w:val="1"/>
      <w:marLeft w:val="0"/>
      <w:marRight w:val="0"/>
      <w:marTop w:val="0"/>
      <w:marBottom w:val="0"/>
      <w:divBdr>
        <w:top w:val="none" w:sz="0" w:space="0" w:color="auto"/>
        <w:left w:val="none" w:sz="0" w:space="0" w:color="auto"/>
        <w:bottom w:val="none" w:sz="0" w:space="0" w:color="auto"/>
        <w:right w:val="none" w:sz="0" w:space="0" w:color="auto"/>
      </w:divBdr>
    </w:div>
    <w:div w:id="1032806191">
      <w:bodyDiv w:val="1"/>
      <w:marLeft w:val="0"/>
      <w:marRight w:val="0"/>
      <w:marTop w:val="0"/>
      <w:marBottom w:val="0"/>
      <w:divBdr>
        <w:top w:val="none" w:sz="0" w:space="0" w:color="auto"/>
        <w:left w:val="none" w:sz="0" w:space="0" w:color="auto"/>
        <w:bottom w:val="none" w:sz="0" w:space="0" w:color="auto"/>
        <w:right w:val="none" w:sz="0" w:space="0" w:color="auto"/>
      </w:divBdr>
    </w:div>
    <w:div w:id="1035498398">
      <w:bodyDiv w:val="1"/>
      <w:marLeft w:val="0"/>
      <w:marRight w:val="0"/>
      <w:marTop w:val="0"/>
      <w:marBottom w:val="0"/>
      <w:divBdr>
        <w:top w:val="none" w:sz="0" w:space="0" w:color="auto"/>
        <w:left w:val="none" w:sz="0" w:space="0" w:color="auto"/>
        <w:bottom w:val="none" w:sz="0" w:space="0" w:color="auto"/>
        <w:right w:val="none" w:sz="0" w:space="0" w:color="auto"/>
      </w:divBdr>
    </w:div>
    <w:div w:id="1039891549">
      <w:bodyDiv w:val="1"/>
      <w:marLeft w:val="0"/>
      <w:marRight w:val="0"/>
      <w:marTop w:val="0"/>
      <w:marBottom w:val="0"/>
      <w:divBdr>
        <w:top w:val="none" w:sz="0" w:space="0" w:color="auto"/>
        <w:left w:val="none" w:sz="0" w:space="0" w:color="auto"/>
        <w:bottom w:val="none" w:sz="0" w:space="0" w:color="auto"/>
        <w:right w:val="none" w:sz="0" w:space="0" w:color="auto"/>
      </w:divBdr>
    </w:div>
    <w:div w:id="1042294123">
      <w:bodyDiv w:val="1"/>
      <w:marLeft w:val="0"/>
      <w:marRight w:val="0"/>
      <w:marTop w:val="0"/>
      <w:marBottom w:val="0"/>
      <w:divBdr>
        <w:top w:val="none" w:sz="0" w:space="0" w:color="auto"/>
        <w:left w:val="none" w:sz="0" w:space="0" w:color="auto"/>
        <w:bottom w:val="none" w:sz="0" w:space="0" w:color="auto"/>
        <w:right w:val="none" w:sz="0" w:space="0" w:color="auto"/>
      </w:divBdr>
      <w:divsChild>
        <w:div w:id="102111700">
          <w:marLeft w:val="480"/>
          <w:marRight w:val="0"/>
          <w:marTop w:val="0"/>
          <w:marBottom w:val="0"/>
          <w:divBdr>
            <w:top w:val="none" w:sz="0" w:space="0" w:color="auto"/>
            <w:left w:val="none" w:sz="0" w:space="0" w:color="auto"/>
            <w:bottom w:val="none" w:sz="0" w:space="0" w:color="auto"/>
            <w:right w:val="none" w:sz="0" w:space="0" w:color="auto"/>
          </w:divBdr>
        </w:div>
        <w:div w:id="113641678">
          <w:marLeft w:val="480"/>
          <w:marRight w:val="0"/>
          <w:marTop w:val="0"/>
          <w:marBottom w:val="0"/>
          <w:divBdr>
            <w:top w:val="none" w:sz="0" w:space="0" w:color="auto"/>
            <w:left w:val="none" w:sz="0" w:space="0" w:color="auto"/>
            <w:bottom w:val="none" w:sz="0" w:space="0" w:color="auto"/>
            <w:right w:val="none" w:sz="0" w:space="0" w:color="auto"/>
          </w:divBdr>
        </w:div>
        <w:div w:id="382559315">
          <w:marLeft w:val="480"/>
          <w:marRight w:val="0"/>
          <w:marTop w:val="0"/>
          <w:marBottom w:val="0"/>
          <w:divBdr>
            <w:top w:val="none" w:sz="0" w:space="0" w:color="auto"/>
            <w:left w:val="none" w:sz="0" w:space="0" w:color="auto"/>
            <w:bottom w:val="none" w:sz="0" w:space="0" w:color="auto"/>
            <w:right w:val="none" w:sz="0" w:space="0" w:color="auto"/>
          </w:divBdr>
        </w:div>
        <w:div w:id="444008346">
          <w:marLeft w:val="480"/>
          <w:marRight w:val="0"/>
          <w:marTop w:val="0"/>
          <w:marBottom w:val="0"/>
          <w:divBdr>
            <w:top w:val="none" w:sz="0" w:space="0" w:color="auto"/>
            <w:left w:val="none" w:sz="0" w:space="0" w:color="auto"/>
            <w:bottom w:val="none" w:sz="0" w:space="0" w:color="auto"/>
            <w:right w:val="none" w:sz="0" w:space="0" w:color="auto"/>
          </w:divBdr>
        </w:div>
        <w:div w:id="669913810">
          <w:marLeft w:val="480"/>
          <w:marRight w:val="0"/>
          <w:marTop w:val="0"/>
          <w:marBottom w:val="0"/>
          <w:divBdr>
            <w:top w:val="none" w:sz="0" w:space="0" w:color="auto"/>
            <w:left w:val="none" w:sz="0" w:space="0" w:color="auto"/>
            <w:bottom w:val="none" w:sz="0" w:space="0" w:color="auto"/>
            <w:right w:val="none" w:sz="0" w:space="0" w:color="auto"/>
          </w:divBdr>
        </w:div>
        <w:div w:id="815072671">
          <w:marLeft w:val="480"/>
          <w:marRight w:val="0"/>
          <w:marTop w:val="0"/>
          <w:marBottom w:val="0"/>
          <w:divBdr>
            <w:top w:val="none" w:sz="0" w:space="0" w:color="auto"/>
            <w:left w:val="none" w:sz="0" w:space="0" w:color="auto"/>
            <w:bottom w:val="none" w:sz="0" w:space="0" w:color="auto"/>
            <w:right w:val="none" w:sz="0" w:space="0" w:color="auto"/>
          </w:divBdr>
        </w:div>
        <w:div w:id="856970438">
          <w:marLeft w:val="480"/>
          <w:marRight w:val="0"/>
          <w:marTop w:val="0"/>
          <w:marBottom w:val="0"/>
          <w:divBdr>
            <w:top w:val="none" w:sz="0" w:space="0" w:color="auto"/>
            <w:left w:val="none" w:sz="0" w:space="0" w:color="auto"/>
            <w:bottom w:val="none" w:sz="0" w:space="0" w:color="auto"/>
            <w:right w:val="none" w:sz="0" w:space="0" w:color="auto"/>
          </w:divBdr>
        </w:div>
        <w:div w:id="930284900">
          <w:marLeft w:val="480"/>
          <w:marRight w:val="0"/>
          <w:marTop w:val="0"/>
          <w:marBottom w:val="0"/>
          <w:divBdr>
            <w:top w:val="none" w:sz="0" w:space="0" w:color="auto"/>
            <w:left w:val="none" w:sz="0" w:space="0" w:color="auto"/>
            <w:bottom w:val="none" w:sz="0" w:space="0" w:color="auto"/>
            <w:right w:val="none" w:sz="0" w:space="0" w:color="auto"/>
          </w:divBdr>
        </w:div>
        <w:div w:id="1299148801">
          <w:marLeft w:val="480"/>
          <w:marRight w:val="0"/>
          <w:marTop w:val="0"/>
          <w:marBottom w:val="0"/>
          <w:divBdr>
            <w:top w:val="none" w:sz="0" w:space="0" w:color="auto"/>
            <w:left w:val="none" w:sz="0" w:space="0" w:color="auto"/>
            <w:bottom w:val="none" w:sz="0" w:space="0" w:color="auto"/>
            <w:right w:val="none" w:sz="0" w:space="0" w:color="auto"/>
          </w:divBdr>
        </w:div>
        <w:div w:id="1315720660">
          <w:marLeft w:val="480"/>
          <w:marRight w:val="0"/>
          <w:marTop w:val="0"/>
          <w:marBottom w:val="0"/>
          <w:divBdr>
            <w:top w:val="none" w:sz="0" w:space="0" w:color="auto"/>
            <w:left w:val="none" w:sz="0" w:space="0" w:color="auto"/>
            <w:bottom w:val="none" w:sz="0" w:space="0" w:color="auto"/>
            <w:right w:val="none" w:sz="0" w:space="0" w:color="auto"/>
          </w:divBdr>
        </w:div>
        <w:div w:id="1493568981">
          <w:marLeft w:val="480"/>
          <w:marRight w:val="0"/>
          <w:marTop w:val="0"/>
          <w:marBottom w:val="0"/>
          <w:divBdr>
            <w:top w:val="none" w:sz="0" w:space="0" w:color="auto"/>
            <w:left w:val="none" w:sz="0" w:space="0" w:color="auto"/>
            <w:bottom w:val="none" w:sz="0" w:space="0" w:color="auto"/>
            <w:right w:val="none" w:sz="0" w:space="0" w:color="auto"/>
          </w:divBdr>
        </w:div>
        <w:div w:id="1525250334">
          <w:marLeft w:val="480"/>
          <w:marRight w:val="0"/>
          <w:marTop w:val="0"/>
          <w:marBottom w:val="0"/>
          <w:divBdr>
            <w:top w:val="none" w:sz="0" w:space="0" w:color="auto"/>
            <w:left w:val="none" w:sz="0" w:space="0" w:color="auto"/>
            <w:bottom w:val="none" w:sz="0" w:space="0" w:color="auto"/>
            <w:right w:val="none" w:sz="0" w:space="0" w:color="auto"/>
          </w:divBdr>
        </w:div>
        <w:div w:id="1578782811">
          <w:marLeft w:val="480"/>
          <w:marRight w:val="0"/>
          <w:marTop w:val="0"/>
          <w:marBottom w:val="0"/>
          <w:divBdr>
            <w:top w:val="none" w:sz="0" w:space="0" w:color="auto"/>
            <w:left w:val="none" w:sz="0" w:space="0" w:color="auto"/>
            <w:bottom w:val="none" w:sz="0" w:space="0" w:color="auto"/>
            <w:right w:val="none" w:sz="0" w:space="0" w:color="auto"/>
          </w:divBdr>
        </w:div>
        <w:div w:id="1782841587">
          <w:marLeft w:val="480"/>
          <w:marRight w:val="0"/>
          <w:marTop w:val="0"/>
          <w:marBottom w:val="0"/>
          <w:divBdr>
            <w:top w:val="none" w:sz="0" w:space="0" w:color="auto"/>
            <w:left w:val="none" w:sz="0" w:space="0" w:color="auto"/>
            <w:bottom w:val="none" w:sz="0" w:space="0" w:color="auto"/>
            <w:right w:val="none" w:sz="0" w:space="0" w:color="auto"/>
          </w:divBdr>
        </w:div>
        <w:div w:id="1816683986">
          <w:marLeft w:val="480"/>
          <w:marRight w:val="0"/>
          <w:marTop w:val="0"/>
          <w:marBottom w:val="0"/>
          <w:divBdr>
            <w:top w:val="none" w:sz="0" w:space="0" w:color="auto"/>
            <w:left w:val="none" w:sz="0" w:space="0" w:color="auto"/>
            <w:bottom w:val="none" w:sz="0" w:space="0" w:color="auto"/>
            <w:right w:val="none" w:sz="0" w:space="0" w:color="auto"/>
          </w:divBdr>
        </w:div>
        <w:div w:id="1826161731">
          <w:marLeft w:val="480"/>
          <w:marRight w:val="0"/>
          <w:marTop w:val="0"/>
          <w:marBottom w:val="0"/>
          <w:divBdr>
            <w:top w:val="none" w:sz="0" w:space="0" w:color="auto"/>
            <w:left w:val="none" w:sz="0" w:space="0" w:color="auto"/>
            <w:bottom w:val="none" w:sz="0" w:space="0" w:color="auto"/>
            <w:right w:val="none" w:sz="0" w:space="0" w:color="auto"/>
          </w:divBdr>
        </w:div>
        <w:div w:id="1844733562">
          <w:marLeft w:val="480"/>
          <w:marRight w:val="0"/>
          <w:marTop w:val="0"/>
          <w:marBottom w:val="0"/>
          <w:divBdr>
            <w:top w:val="none" w:sz="0" w:space="0" w:color="auto"/>
            <w:left w:val="none" w:sz="0" w:space="0" w:color="auto"/>
            <w:bottom w:val="none" w:sz="0" w:space="0" w:color="auto"/>
            <w:right w:val="none" w:sz="0" w:space="0" w:color="auto"/>
          </w:divBdr>
        </w:div>
        <w:div w:id="1988627036">
          <w:marLeft w:val="480"/>
          <w:marRight w:val="0"/>
          <w:marTop w:val="0"/>
          <w:marBottom w:val="0"/>
          <w:divBdr>
            <w:top w:val="none" w:sz="0" w:space="0" w:color="auto"/>
            <w:left w:val="none" w:sz="0" w:space="0" w:color="auto"/>
            <w:bottom w:val="none" w:sz="0" w:space="0" w:color="auto"/>
            <w:right w:val="none" w:sz="0" w:space="0" w:color="auto"/>
          </w:divBdr>
        </w:div>
        <w:div w:id="2052849750">
          <w:marLeft w:val="480"/>
          <w:marRight w:val="0"/>
          <w:marTop w:val="0"/>
          <w:marBottom w:val="0"/>
          <w:divBdr>
            <w:top w:val="none" w:sz="0" w:space="0" w:color="auto"/>
            <w:left w:val="none" w:sz="0" w:space="0" w:color="auto"/>
            <w:bottom w:val="none" w:sz="0" w:space="0" w:color="auto"/>
            <w:right w:val="none" w:sz="0" w:space="0" w:color="auto"/>
          </w:divBdr>
        </w:div>
        <w:div w:id="2077319146">
          <w:marLeft w:val="480"/>
          <w:marRight w:val="0"/>
          <w:marTop w:val="0"/>
          <w:marBottom w:val="0"/>
          <w:divBdr>
            <w:top w:val="none" w:sz="0" w:space="0" w:color="auto"/>
            <w:left w:val="none" w:sz="0" w:space="0" w:color="auto"/>
            <w:bottom w:val="none" w:sz="0" w:space="0" w:color="auto"/>
            <w:right w:val="none" w:sz="0" w:space="0" w:color="auto"/>
          </w:divBdr>
        </w:div>
        <w:div w:id="2139031843">
          <w:marLeft w:val="480"/>
          <w:marRight w:val="0"/>
          <w:marTop w:val="0"/>
          <w:marBottom w:val="0"/>
          <w:divBdr>
            <w:top w:val="none" w:sz="0" w:space="0" w:color="auto"/>
            <w:left w:val="none" w:sz="0" w:space="0" w:color="auto"/>
            <w:bottom w:val="none" w:sz="0" w:space="0" w:color="auto"/>
            <w:right w:val="none" w:sz="0" w:space="0" w:color="auto"/>
          </w:divBdr>
        </w:div>
      </w:divsChild>
    </w:div>
    <w:div w:id="1052073573">
      <w:bodyDiv w:val="1"/>
      <w:marLeft w:val="0"/>
      <w:marRight w:val="0"/>
      <w:marTop w:val="0"/>
      <w:marBottom w:val="0"/>
      <w:divBdr>
        <w:top w:val="none" w:sz="0" w:space="0" w:color="auto"/>
        <w:left w:val="none" w:sz="0" w:space="0" w:color="auto"/>
        <w:bottom w:val="none" w:sz="0" w:space="0" w:color="auto"/>
        <w:right w:val="none" w:sz="0" w:space="0" w:color="auto"/>
      </w:divBdr>
    </w:div>
    <w:div w:id="1056734135">
      <w:bodyDiv w:val="1"/>
      <w:marLeft w:val="0"/>
      <w:marRight w:val="0"/>
      <w:marTop w:val="0"/>
      <w:marBottom w:val="0"/>
      <w:divBdr>
        <w:top w:val="none" w:sz="0" w:space="0" w:color="auto"/>
        <w:left w:val="none" w:sz="0" w:space="0" w:color="auto"/>
        <w:bottom w:val="none" w:sz="0" w:space="0" w:color="auto"/>
        <w:right w:val="none" w:sz="0" w:space="0" w:color="auto"/>
      </w:divBdr>
    </w:div>
    <w:div w:id="1058170696">
      <w:bodyDiv w:val="1"/>
      <w:marLeft w:val="0"/>
      <w:marRight w:val="0"/>
      <w:marTop w:val="0"/>
      <w:marBottom w:val="0"/>
      <w:divBdr>
        <w:top w:val="none" w:sz="0" w:space="0" w:color="auto"/>
        <w:left w:val="none" w:sz="0" w:space="0" w:color="auto"/>
        <w:bottom w:val="none" w:sz="0" w:space="0" w:color="auto"/>
        <w:right w:val="none" w:sz="0" w:space="0" w:color="auto"/>
      </w:divBdr>
    </w:div>
    <w:div w:id="1062556980">
      <w:bodyDiv w:val="1"/>
      <w:marLeft w:val="0"/>
      <w:marRight w:val="0"/>
      <w:marTop w:val="0"/>
      <w:marBottom w:val="0"/>
      <w:divBdr>
        <w:top w:val="none" w:sz="0" w:space="0" w:color="auto"/>
        <w:left w:val="none" w:sz="0" w:space="0" w:color="auto"/>
        <w:bottom w:val="none" w:sz="0" w:space="0" w:color="auto"/>
        <w:right w:val="none" w:sz="0" w:space="0" w:color="auto"/>
      </w:divBdr>
    </w:div>
    <w:div w:id="1070882161">
      <w:bodyDiv w:val="1"/>
      <w:marLeft w:val="0"/>
      <w:marRight w:val="0"/>
      <w:marTop w:val="0"/>
      <w:marBottom w:val="0"/>
      <w:divBdr>
        <w:top w:val="none" w:sz="0" w:space="0" w:color="auto"/>
        <w:left w:val="none" w:sz="0" w:space="0" w:color="auto"/>
        <w:bottom w:val="none" w:sz="0" w:space="0" w:color="auto"/>
        <w:right w:val="none" w:sz="0" w:space="0" w:color="auto"/>
      </w:divBdr>
    </w:div>
    <w:div w:id="1073164894">
      <w:bodyDiv w:val="1"/>
      <w:marLeft w:val="0"/>
      <w:marRight w:val="0"/>
      <w:marTop w:val="0"/>
      <w:marBottom w:val="0"/>
      <w:divBdr>
        <w:top w:val="none" w:sz="0" w:space="0" w:color="auto"/>
        <w:left w:val="none" w:sz="0" w:space="0" w:color="auto"/>
        <w:bottom w:val="none" w:sz="0" w:space="0" w:color="auto"/>
        <w:right w:val="none" w:sz="0" w:space="0" w:color="auto"/>
      </w:divBdr>
      <w:divsChild>
        <w:div w:id="2245101">
          <w:marLeft w:val="480"/>
          <w:marRight w:val="0"/>
          <w:marTop w:val="0"/>
          <w:marBottom w:val="0"/>
          <w:divBdr>
            <w:top w:val="none" w:sz="0" w:space="0" w:color="auto"/>
            <w:left w:val="none" w:sz="0" w:space="0" w:color="auto"/>
            <w:bottom w:val="none" w:sz="0" w:space="0" w:color="auto"/>
            <w:right w:val="none" w:sz="0" w:space="0" w:color="auto"/>
          </w:divBdr>
        </w:div>
        <w:div w:id="236020936">
          <w:marLeft w:val="480"/>
          <w:marRight w:val="0"/>
          <w:marTop w:val="0"/>
          <w:marBottom w:val="0"/>
          <w:divBdr>
            <w:top w:val="none" w:sz="0" w:space="0" w:color="auto"/>
            <w:left w:val="none" w:sz="0" w:space="0" w:color="auto"/>
            <w:bottom w:val="none" w:sz="0" w:space="0" w:color="auto"/>
            <w:right w:val="none" w:sz="0" w:space="0" w:color="auto"/>
          </w:divBdr>
        </w:div>
        <w:div w:id="313488888">
          <w:marLeft w:val="480"/>
          <w:marRight w:val="0"/>
          <w:marTop w:val="0"/>
          <w:marBottom w:val="0"/>
          <w:divBdr>
            <w:top w:val="none" w:sz="0" w:space="0" w:color="auto"/>
            <w:left w:val="none" w:sz="0" w:space="0" w:color="auto"/>
            <w:bottom w:val="none" w:sz="0" w:space="0" w:color="auto"/>
            <w:right w:val="none" w:sz="0" w:space="0" w:color="auto"/>
          </w:divBdr>
        </w:div>
        <w:div w:id="597718060">
          <w:marLeft w:val="480"/>
          <w:marRight w:val="0"/>
          <w:marTop w:val="0"/>
          <w:marBottom w:val="0"/>
          <w:divBdr>
            <w:top w:val="none" w:sz="0" w:space="0" w:color="auto"/>
            <w:left w:val="none" w:sz="0" w:space="0" w:color="auto"/>
            <w:bottom w:val="none" w:sz="0" w:space="0" w:color="auto"/>
            <w:right w:val="none" w:sz="0" w:space="0" w:color="auto"/>
          </w:divBdr>
        </w:div>
        <w:div w:id="647129391">
          <w:marLeft w:val="480"/>
          <w:marRight w:val="0"/>
          <w:marTop w:val="0"/>
          <w:marBottom w:val="0"/>
          <w:divBdr>
            <w:top w:val="none" w:sz="0" w:space="0" w:color="auto"/>
            <w:left w:val="none" w:sz="0" w:space="0" w:color="auto"/>
            <w:bottom w:val="none" w:sz="0" w:space="0" w:color="auto"/>
            <w:right w:val="none" w:sz="0" w:space="0" w:color="auto"/>
          </w:divBdr>
        </w:div>
        <w:div w:id="649098369">
          <w:marLeft w:val="480"/>
          <w:marRight w:val="0"/>
          <w:marTop w:val="0"/>
          <w:marBottom w:val="0"/>
          <w:divBdr>
            <w:top w:val="none" w:sz="0" w:space="0" w:color="auto"/>
            <w:left w:val="none" w:sz="0" w:space="0" w:color="auto"/>
            <w:bottom w:val="none" w:sz="0" w:space="0" w:color="auto"/>
            <w:right w:val="none" w:sz="0" w:space="0" w:color="auto"/>
          </w:divBdr>
        </w:div>
        <w:div w:id="704326394">
          <w:marLeft w:val="480"/>
          <w:marRight w:val="0"/>
          <w:marTop w:val="0"/>
          <w:marBottom w:val="0"/>
          <w:divBdr>
            <w:top w:val="none" w:sz="0" w:space="0" w:color="auto"/>
            <w:left w:val="none" w:sz="0" w:space="0" w:color="auto"/>
            <w:bottom w:val="none" w:sz="0" w:space="0" w:color="auto"/>
            <w:right w:val="none" w:sz="0" w:space="0" w:color="auto"/>
          </w:divBdr>
        </w:div>
        <w:div w:id="794952685">
          <w:marLeft w:val="480"/>
          <w:marRight w:val="0"/>
          <w:marTop w:val="0"/>
          <w:marBottom w:val="0"/>
          <w:divBdr>
            <w:top w:val="none" w:sz="0" w:space="0" w:color="auto"/>
            <w:left w:val="none" w:sz="0" w:space="0" w:color="auto"/>
            <w:bottom w:val="none" w:sz="0" w:space="0" w:color="auto"/>
            <w:right w:val="none" w:sz="0" w:space="0" w:color="auto"/>
          </w:divBdr>
        </w:div>
        <w:div w:id="1146439134">
          <w:marLeft w:val="480"/>
          <w:marRight w:val="0"/>
          <w:marTop w:val="0"/>
          <w:marBottom w:val="0"/>
          <w:divBdr>
            <w:top w:val="none" w:sz="0" w:space="0" w:color="auto"/>
            <w:left w:val="none" w:sz="0" w:space="0" w:color="auto"/>
            <w:bottom w:val="none" w:sz="0" w:space="0" w:color="auto"/>
            <w:right w:val="none" w:sz="0" w:space="0" w:color="auto"/>
          </w:divBdr>
        </w:div>
        <w:div w:id="1155801320">
          <w:marLeft w:val="480"/>
          <w:marRight w:val="0"/>
          <w:marTop w:val="0"/>
          <w:marBottom w:val="0"/>
          <w:divBdr>
            <w:top w:val="none" w:sz="0" w:space="0" w:color="auto"/>
            <w:left w:val="none" w:sz="0" w:space="0" w:color="auto"/>
            <w:bottom w:val="none" w:sz="0" w:space="0" w:color="auto"/>
            <w:right w:val="none" w:sz="0" w:space="0" w:color="auto"/>
          </w:divBdr>
        </w:div>
        <w:div w:id="1242181873">
          <w:marLeft w:val="480"/>
          <w:marRight w:val="0"/>
          <w:marTop w:val="0"/>
          <w:marBottom w:val="0"/>
          <w:divBdr>
            <w:top w:val="none" w:sz="0" w:space="0" w:color="auto"/>
            <w:left w:val="none" w:sz="0" w:space="0" w:color="auto"/>
            <w:bottom w:val="none" w:sz="0" w:space="0" w:color="auto"/>
            <w:right w:val="none" w:sz="0" w:space="0" w:color="auto"/>
          </w:divBdr>
        </w:div>
        <w:div w:id="1320230080">
          <w:marLeft w:val="480"/>
          <w:marRight w:val="0"/>
          <w:marTop w:val="0"/>
          <w:marBottom w:val="0"/>
          <w:divBdr>
            <w:top w:val="none" w:sz="0" w:space="0" w:color="auto"/>
            <w:left w:val="none" w:sz="0" w:space="0" w:color="auto"/>
            <w:bottom w:val="none" w:sz="0" w:space="0" w:color="auto"/>
            <w:right w:val="none" w:sz="0" w:space="0" w:color="auto"/>
          </w:divBdr>
        </w:div>
        <w:div w:id="1413548201">
          <w:marLeft w:val="480"/>
          <w:marRight w:val="0"/>
          <w:marTop w:val="0"/>
          <w:marBottom w:val="0"/>
          <w:divBdr>
            <w:top w:val="none" w:sz="0" w:space="0" w:color="auto"/>
            <w:left w:val="none" w:sz="0" w:space="0" w:color="auto"/>
            <w:bottom w:val="none" w:sz="0" w:space="0" w:color="auto"/>
            <w:right w:val="none" w:sz="0" w:space="0" w:color="auto"/>
          </w:divBdr>
        </w:div>
        <w:div w:id="1577279219">
          <w:marLeft w:val="480"/>
          <w:marRight w:val="0"/>
          <w:marTop w:val="0"/>
          <w:marBottom w:val="0"/>
          <w:divBdr>
            <w:top w:val="none" w:sz="0" w:space="0" w:color="auto"/>
            <w:left w:val="none" w:sz="0" w:space="0" w:color="auto"/>
            <w:bottom w:val="none" w:sz="0" w:space="0" w:color="auto"/>
            <w:right w:val="none" w:sz="0" w:space="0" w:color="auto"/>
          </w:divBdr>
        </w:div>
        <w:div w:id="1638221078">
          <w:marLeft w:val="480"/>
          <w:marRight w:val="0"/>
          <w:marTop w:val="0"/>
          <w:marBottom w:val="0"/>
          <w:divBdr>
            <w:top w:val="none" w:sz="0" w:space="0" w:color="auto"/>
            <w:left w:val="none" w:sz="0" w:space="0" w:color="auto"/>
            <w:bottom w:val="none" w:sz="0" w:space="0" w:color="auto"/>
            <w:right w:val="none" w:sz="0" w:space="0" w:color="auto"/>
          </w:divBdr>
        </w:div>
        <w:div w:id="1653287822">
          <w:marLeft w:val="480"/>
          <w:marRight w:val="0"/>
          <w:marTop w:val="0"/>
          <w:marBottom w:val="0"/>
          <w:divBdr>
            <w:top w:val="none" w:sz="0" w:space="0" w:color="auto"/>
            <w:left w:val="none" w:sz="0" w:space="0" w:color="auto"/>
            <w:bottom w:val="none" w:sz="0" w:space="0" w:color="auto"/>
            <w:right w:val="none" w:sz="0" w:space="0" w:color="auto"/>
          </w:divBdr>
        </w:div>
        <w:div w:id="1820272062">
          <w:marLeft w:val="480"/>
          <w:marRight w:val="0"/>
          <w:marTop w:val="0"/>
          <w:marBottom w:val="0"/>
          <w:divBdr>
            <w:top w:val="none" w:sz="0" w:space="0" w:color="auto"/>
            <w:left w:val="none" w:sz="0" w:space="0" w:color="auto"/>
            <w:bottom w:val="none" w:sz="0" w:space="0" w:color="auto"/>
            <w:right w:val="none" w:sz="0" w:space="0" w:color="auto"/>
          </w:divBdr>
        </w:div>
        <w:div w:id="1874223765">
          <w:marLeft w:val="480"/>
          <w:marRight w:val="0"/>
          <w:marTop w:val="0"/>
          <w:marBottom w:val="0"/>
          <w:divBdr>
            <w:top w:val="none" w:sz="0" w:space="0" w:color="auto"/>
            <w:left w:val="none" w:sz="0" w:space="0" w:color="auto"/>
            <w:bottom w:val="none" w:sz="0" w:space="0" w:color="auto"/>
            <w:right w:val="none" w:sz="0" w:space="0" w:color="auto"/>
          </w:divBdr>
        </w:div>
        <w:div w:id="1882010770">
          <w:marLeft w:val="480"/>
          <w:marRight w:val="0"/>
          <w:marTop w:val="0"/>
          <w:marBottom w:val="0"/>
          <w:divBdr>
            <w:top w:val="none" w:sz="0" w:space="0" w:color="auto"/>
            <w:left w:val="none" w:sz="0" w:space="0" w:color="auto"/>
            <w:bottom w:val="none" w:sz="0" w:space="0" w:color="auto"/>
            <w:right w:val="none" w:sz="0" w:space="0" w:color="auto"/>
          </w:divBdr>
        </w:div>
        <w:div w:id="1927692324">
          <w:marLeft w:val="480"/>
          <w:marRight w:val="0"/>
          <w:marTop w:val="0"/>
          <w:marBottom w:val="0"/>
          <w:divBdr>
            <w:top w:val="none" w:sz="0" w:space="0" w:color="auto"/>
            <w:left w:val="none" w:sz="0" w:space="0" w:color="auto"/>
            <w:bottom w:val="none" w:sz="0" w:space="0" w:color="auto"/>
            <w:right w:val="none" w:sz="0" w:space="0" w:color="auto"/>
          </w:divBdr>
        </w:div>
        <w:div w:id="2051832712">
          <w:marLeft w:val="480"/>
          <w:marRight w:val="0"/>
          <w:marTop w:val="0"/>
          <w:marBottom w:val="0"/>
          <w:divBdr>
            <w:top w:val="none" w:sz="0" w:space="0" w:color="auto"/>
            <w:left w:val="none" w:sz="0" w:space="0" w:color="auto"/>
            <w:bottom w:val="none" w:sz="0" w:space="0" w:color="auto"/>
            <w:right w:val="none" w:sz="0" w:space="0" w:color="auto"/>
          </w:divBdr>
        </w:div>
      </w:divsChild>
    </w:div>
    <w:div w:id="1074402008">
      <w:bodyDiv w:val="1"/>
      <w:marLeft w:val="0"/>
      <w:marRight w:val="0"/>
      <w:marTop w:val="0"/>
      <w:marBottom w:val="0"/>
      <w:divBdr>
        <w:top w:val="none" w:sz="0" w:space="0" w:color="auto"/>
        <w:left w:val="none" w:sz="0" w:space="0" w:color="auto"/>
        <w:bottom w:val="none" w:sz="0" w:space="0" w:color="auto"/>
        <w:right w:val="none" w:sz="0" w:space="0" w:color="auto"/>
      </w:divBdr>
      <w:divsChild>
        <w:div w:id="8994949">
          <w:marLeft w:val="480"/>
          <w:marRight w:val="0"/>
          <w:marTop w:val="0"/>
          <w:marBottom w:val="0"/>
          <w:divBdr>
            <w:top w:val="none" w:sz="0" w:space="0" w:color="auto"/>
            <w:left w:val="none" w:sz="0" w:space="0" w:color="auto"/>
            <w:bottom w:val="none" w:sz="0" w:space="0" w:color="auto"/>
            <w:right w:val="none" w:sz="0" w:space="0" w:color="auto"/>
          </w:divBdr>
        </w:div>
        <w:div w:id="95490247">
          <w:marLeft w:val="480"/>
          <w:marRight w:val="0"/>
          <w:marTop w:val="0"/>
          <w:marBottom w:val="0"/>
          <w:divBdr>
            <w:top w:val="none" w:sz="0" w:space="0" w:color="auto"/>
            <w:left w:val="none" w:sz="0" w:space="0" w:color="auto"/>
            <w:bottom w:val="none" w:sz="0" w:space="0" w:color="auto"/>
            <w:right w:val="none" w:sz="0" w:space="0" w:color="auto"/>
          </w:divBdr>
        </w:div>
        <w:div w:id="101069825">
          <w:marLeft w:val="480"/>
          <w:marRight w:val="0"/>
          <w:marTop w:val="0"/>
          <w:marBottom w:val="0"/>
          <w:divBdr>
            <w:top w:val="none" w:sz="0" w:space="0" w:color="auto"/>
            <w:left w:val="none" w:sz="0" w:space="0" w:color="auto"/>
            <w:bottom w:val="none" w:sz="0" w:space="0" w:color="auto"/>
            <w:right w:val="none" w:sz="0" w:space="0" w:color="auto"/>
          </w:divBdr>
        </w:div>
        <w:div w:id="284850461">
          <w:marLeft w:val="480"/>
          <w:marRight w:val="0"/>
          <w:marTop w:val="0"/>
          <w:marBottom w:val="0"/>
          <w:divBdr>
            <w:top w:val="none" w:sz="0" w:space="0" w:color="auto"/>
            <w:left w:val="none" w:sz="0" w:space="0" w:color="auto"/>
            <w:bottom w:val="none" w:sz="0" w:space="0" w:color="auto"/>
            <w:right w:val="none" w:sz="0" w:space="0" w:color="auto"/>
          </w:divBdr>
        </w:div>
        <w:div w:id="360860869">
          <w:marLeft w:val="480"/>
          <w:marRight w:val="0"/>
          <w:marTop w:val="0"/>
          <w:marBottom w:val="0"/>
          <w:divBdr>
            <w:top w:val="none" w:sz="0" w:space="0" w:color="auto"/>
            <w:left w:val="none" w:sz="0" w:space="0" w:color="auto"/>
            <w:bottom w:val="none" w:sz="0" w:space="0" w:color="auto"/>
            <w:right w:val="none" w:sz="0" w:space="0" w:color="auto"/>
          </w:divBdr>
        </w:div>
        <w:div w:id="376707232">
          <w:marLeft w:val="480"/>
          <w:marRight w:val="0"/>
          <w:marTop w:val="0"/>
          <w:marBottom w:val="0"/>
          <w:divBdr>
            <w:top w:val="none" w:sz="0" w:space="0" w:color="auto"/>
            <w:left w:val="none" w:sz="0" w:space="0" w:color="auto"/>
            <w:bottom w:val="none" w:sz="0" w:space="0" w:color="auto"/>
            <w:right w:val="none" w:sz="0" w:space="0" w:color="auto"/>
          </w:divBdr>
        </w:div>
        <w:div w:id="502866860">
          <w:marLeft w:val="480"/>
          <w:marRight w:val="0"/>
          <w:marTop w:val="0"/>
          <w:marBottom w:val="0"/>
          <w:divBdr>
            <w:top w:val="none" w:sz="0" w:space="0" w:color="auto"/>
            <w:left w:val="none" w:sz="0" w:space="0" w:color="auto"/>
            <w:bottom w:val="none" w:sz="0" w:space="0" w:color="auto"/>
            <w:right w:val="none" w:sz="0" w:space="0" w:color="auto"/>
          </w:divBdr>
        </w:div>
        <w:div w:id="524290131">
          <w:marLeft w:val="480"/>
          <w:marRight w:val="0"/>
          <w:marTop w:val="0"/>
          <w:marBottom w:val="0"/>
          <w:divBdr>
            <w:top w:val="none" w:sz="0" w:space="0" w:color="auto"/>
            <w:left w:val="none" w:sz="0" w:space="0" w:color="auto"/>
            <w:bottom w:val="none" w:sz="0" w:space="0" w:color="auto"/>
            <w:right w:val="none" w:sz="0" w:space="0" w:color="auto"/>
          </w:divBdr>
        </w:div>
        <w:div w:id="596328976">
          <w:marLeft w:val="480"/>
          <w:marRight w:val="0"/>
          <w:marTop w:val="0"/>
          <w:marBottom w:val="0"/>
          <w:divBdr>
            <w:top w:val="none" w:sz="0" w:space="0" w:color="auto"/>
            <w:left w:val="none" w:sz="0" w:space="0" w:color="auto"/>
            <w:bottom w:val="none" w:sz="0" w:space="0" w:color="auto"/>
            <w:right w:val="none" w:sz="0" w:space="0" w:color="auto"/>
          </w:divBdr>
        </w:div>
        <w:div w:id="628635793">
          <w:marLeft w:val="480"/>
          <w:marRight w:val="0"/>
          <w:marTop w:val="0"/>
          <w:marBottom w:val="0"/>
          <w:divBdr>
            <w:top w:val="none" w:sz="0" w:space="0" w:color="auto"/>
            <w:left w:val="none" w:sz="0" w:space="0" w:color="auto"/>
            <w:bottom w:val="none" w:sz="0" w:space="0" w:color="auto"/>
            <w:right w:val="none" w:sz="0" w:space="0" w:color="auto"/>
          </w:divBdr>
        </w:div>
        <w:div w:id="705449740">
          <w:marLeft w:val="480"/>
          <w:marRight w:val="0"/>
          <w:marTop w:val="0"/>
          <w:marBottom w:val="0"/>
          <w:divBdr>
            <w:top w:val="none" w:sz="0" w:space="0" w:color="auto"/>
            <w:left w:val="none" w:sz="0" w:space="0" w:color="auto"/>
            <w:bottom w:val="none" w:sz="0" w:space="0" w:color="auto"/>
            <w:right w:val="none" w:sz="0" w:space="0" w:color="auto"/>
          </w:divBdr>
        </w:div>
        <w:div w:id="747656836">
          <w:marLeft w:val="480"/>
          <w:marRight w:val="0"/>
          <w:marTop w:val="0"/>
          <w:marBottom w:val="0"/>
          <w:divBdr>
            <w:top w:val="none" w:sz="0" w:space="0" w:color="auto"/>
            <w:left w:val="none" w:sz="0" w:space="0" w:color="auto"/>
            <w:bottom w:val="none" w:sz="0" w:space="0" w:color="auto"/>
            <w:right w:val="none" w:sz="0" w:space="0" w:color="auto"/>
          </w:divBdr>
        </w:div>
        <w:div w:id="806050890">
          <w:marLeft w:val="480"/>
          <w:marRight w:val="0"/>
          <w:marTop w:val="0"/>
          <w:marBottom w:val="0"/>
          <w:divBdr>
            <w:top w:val="none" w:sz="0" w:space="0" w:color="auto"/>
            <w:left w:val="none" w:sz="0" w:space="0" w:color="auto"/>
            <w:bottom w:val="none" w:sz="0" w:space="0" w:color="auto"/>
            <w:right w:val="none" w:sz="0" w:space="0" w:color="auto"/>
          </w:divBdr>
        </w:div>
        <w:div w:id="925311082">
          <w:marLeft w:val="480"/>
          <w:marRight w:val="0"/>
          <w:marTop w:val="0"/>
          <w:marBottom w:val="0"/>
          <w:divBdr>
            <w:top w:val="none" w:sz="0" w:space="0" w:color="auto"/>
            <w:left w:val="none" w:sz="0" w:space="0" w:color="auto"/>
            <w:bottom w:val="none" w:sz="0" w:space="0" w:color="auto"/>
            <w:right w:val="none" w:sz="0" w:space="0" w:color="auto"/>
          </w:divBdr>
        </w:div>
        <w:div w:id="952133424">
          <w:marLeft w:val="480"/>
          <w:marRight w:val="0"/>
          <w:marTop w:val="0"/>
          <w:marBottom w:val="0"/>
          <w:divBdr>
            <w:top w:val="none" w:sz="0" w:space="0" w:color="auto"/>
            <w:left w:val="none" w:sz="0" w:space="0" w:color="auto"/>
            <w:bottom w:val="none" w:sz="0" w:space="0" w:color="auto"/>
            <w:right w:val="none" w:sz="0" w:space="0" w:color="auto"/>
          </w:divBdr>
        </w:div>
        <w:div w:id="1004698311">
          <w:marLeft w:val="480"/>
          <w:marRight w:val="0"/>
          <w:marTop w:val="0"/>
          <w:marBottom w:val="0"/>
          <w:divBdr>
            <w:top w:val="none" w:sz="0" w:space="0" w:color="auto"/>
            <w:left w:val="none" w:sz="0" w:space="0" w:color="auto"/>
            <w:bottom w:val="none" w:sz="0" w:space="0" w:color="auto"/>
            <w:right w:val="none" w:sz="0" w:space="0" w:color="auto"/>
          </w:divBdr>
        </w:div>
        <w:div w:id="1022518089">
          <w:marLeft w:val="480"/>
          <w:marRight w:val="0"/>
          <w:marTop w:val="0"/>
          <w:marBottom w:val="0"/>
          <w:divBdr>
            <w:top w:val="none" w:sz="0" w:space="0" w:color="auto"/>
            <w:left w:val="none" w:sz="0" w:space="0" w:color="auto"/>
            <w:bottom w:val="none" w:sz="0" w:space="0" w:color="auto"/>
            <w:right w:val="none" w:sz="0" w:space="0" w:color="auto"/>
          </w:divBdr>
        </w:div>
        <w:div w:id="1146313023">
          <w:marLeft w:val="480"/>
          <w:marRight w:val="0"/>
          <w:marTop w:val="0"/>
          <w:marBottom w:val="0"/>
          <w:divBdr>
            <w:top w:val="none" w:sz="0" w:space="0" w:color="auto"/>
            <w:left w:val="none" w:sz="0" w:space="0" w:color="auto"/>
            <w:bottom w:val="none" w:sz="0" w:space="0" w:color="auto"/>
            <w:right w:val="none" w:sz="0" w:space="0" w:color="auto"/>
          </w:divBdr>
        </w:div>
        <w:div w:id="1482191083">
          <w:marLeft w:val="480"/>
          <w:marRight w:val="0"/>
          <w:marTop w:val="0"/>
          <w:marBottom w:val="0"/>
          <w:divBdr>
            <w:top w:val="none" w:sz="0" w:space="0" w:color="auto"/>
            <w:left w:val="none" w:sz="0" w:space="0" w:color="auto"/>
            <w:bottom w:val="none" w:sz="0" w:space="0" w:color="auto"/>
            <w:right w:val="none" w:sz="0" w:space="0" w:color="auto"/>
          </w:divBdr>
        </w:div>
        <w:div w:id="1556817726">
          <w:marLeft w:val="480"/>
          <w:marRight w:val="0"/>
          <w:marTop w:val="0"/>
          <w:marBottom w:val="0"/>
          <w:divBdr>
            <w:top w:val="none" w:sz="0" w:space="0" w:color="auto"/>
            <w:left w:val="none" w:sz="0" w:space="0" w:color="auto"/>
            <w:bottom w:val="none" w:sz="0" w:space="0" w:color="auto"/>
            <w:right w:val="none" w:sz="0" w:space="0" w:color="auto"/>
          </w:divBdr>
        </w:div>
        <w:div w:id="1570116993">
          <w:marLeft w:val="480"/>
          <w:marRight w:val="0"/>
          <w:marTop w:val="0"/>
          <w:marBottom w:val="0"/>
          <w:divBdr>
            <w:top w:val="none" w:sz="0" w:space="0" w:color="auto"/>
            <w:left w:val="none" w:sz="0" w:space="0" w:color="auto"/>
            <w:bottom w:val="none" w:sz="0" w:space="0" w:color="auto"/>
            <w:right w:val="none" w:sz="0" w:space="0" w:color="auto"/>
          </w:divBdr>
        </w:div>
        <w:div w:id="1715151120">
          <w:marLeft w:val="480"/>
          <w:marRight w:val="0"/>
          <w:marTop w:val="0"/>
          <w:marBottom w:val="0"/>
          <w:divBdr>
            <w:top w:val="none" w:sz="0" w:space="0" w:color="auto"/>
            <w:left w:val="none" w:sz="0" w:space="0" w:color="auto"/>
            <w:bottom w:val="none" w:sz="0" w:space="0" w:color="auto"/>
            <w:right w:val="none" w:sz="0" w:space="0" w:color="auto"/>
          </w:divBdr>
        </w:div>
        <w:div w:id="1786999368">
          <w:marLeft w:val="480"/>
          <w:marRight w:val="0"/>
          <w:marTop w:val="0"/>
          <w:marBottom w:val="0"/>
          <w:divBdr>
            <w:top w:val="none" w:sz="0" w:space="0" w:color="auto"/>
            <w:left w:val="none" w:sz="0" w:space="0" w:color="auto"/>
            <w:bottom w:val="none" w:sz="0" w:space="0" w:color="auto"/>
            <w:right w:val="none" w:sz="0" w:space="0" w:color="auto"/>
          </w:divBdr>
        </w:div>
        <w:div w:id="1964539085">
          <w:marLeft w:val="480"/>
          <w:marRight w:val="0"/>
          <w:marTop w:val="0"/>
          <w:marBottom w:val="0"/>
          <w:divBdr>
            <w:top w:val="none" w:sz="0" w:space="0" w:color="auto"/>
            <w:left w:val="none" w:sz="0" w:space="0" w:color="auto"/>
            <w:bottom w:val="none" w:sz="0" w:space="0" w:color="auto"/>
            <w:right w:val="none" w:sz="0" w:space="0" w:color="auto"/>
          </w:divBdr>
        </w:div>
        <w:div w:id="2122797633">
          <w:marLeft w:val="480"/>
          <w:marRight w:val="0"/>
          <w:marTop w:val="0"/>
          <w:marBottom w:val="0"/>
          <w:divBdr>
            <w:top w:val="none" w:sz="0" w:space="0" w:color="auto"/>
            <w:left w:val="none" w:sz="0" w:space="0" w:color="auto"/>
            <w:bottom w:val="none" w:sz="0" w:space="0" w:color="auto"/>
            <w:right w:val="none" w:sz="0" w:space="0" w:color="auto"/>
          </w:divBdr>
        </w:div>
        <w:div w:id="2145390965">
          <w:marLeft w:val="480"/>
          <w:marRight w:val="0"/>
          <w:marTop w:val="0"/>
          <w:marBottom w:val="0"/>
          <w:divBdr>
            <w:top w:val="none" w:sz="0" w:space="0" w:color="auto"/>
            <w:left w:val="none" w:sz="0" w:space="0" w:color="auto"/>
            <w:bottom w:val="none" w:sz="0" w:space="0" w:color="auto"/>
            <w:right w:val="none" w:sz="0" w:space="0" w:color="auto"/>
          </w:divBdr>
        </w:div>
      </w:divsChild>
    </w:div>
    <w:div w:id="1078093417">
      <w:bodyDiv w:val="1"/>
      <w:marLeft w:val="0"/>
      <w:marRight w:val="0"/>
      <w:marTop w:val="0"/>
      <w:marBottom w:val="0"/>
      <w:divBdr>
        <w:top w:val="none" w:sz="0" w:space="0" w:color="auto"/>
        <w:left w:val="none" w:sz="0" w:space="0" w:color="auto"/>
        <w:bottom w:val="none" w:sz="0" w:space="0" w:color="auto"/>
        <w:right w:val="none" w:sz="0" w:space="0" w:color="auto"/>
      </w:divBdr>
    </w:div>
    <w:div w:id="1080517780">
      <w:bodyDiv w:val="1"/>
      <w:marLeft w:val="0"/>
      <w:marRight w:val="0"/>
      <w:marTop w:val="0"/>
      <w:marBottom w:val="0"/>
      <w:divBdr>
        <w:top w:val="none" w:sz="0" w:space="0" w:color="auto"/>
        <w:left w:val="none" w:sz="0" w:space="0" w:color="auto"/>
        <w:bottom w:val="none" w:sz="0" w:space="0" w:color="auto"/>
        <w:right w:val="none" w:sz="0" w:space="0" w:color="auto"/>
      </w:divBdr>
    </w:div>
    <w:div w:id="1081218731">
      <w:bodyDiv w:val="1"/>
      <w:marLeft w:val="0"/>
      <w:marRight w:val="0"/>
      <w:marTop w:val="0"/>
      <w:marBottom w:val="0"/>
      <w:divBdr>
        <w:top w:val="none" w:sz="0" w:space="0" w:color="auto"/>
        <w:left w:val="none" w:sz="0" w:space="0" w:color="auto"/>
        <w:bottom w:val="none" w:sz="0" w:space="0" w:color="auto"/>
        <w:right w:val="none" w:sz="0" w:space="0" w:color="auto"/>
      </w:divBdr>
    </w:div>
    <w:div w:id="1093009771">
      <w:bodyDiv w:val="1"/>
      <w:marLeft w:val="0"/>
      <w:marRight w:val="0"/>
      <w:marTop w:val="0"/>
      <w:marBottom w:val="0"/>
      <w:divBdr>
        <w:top w:val="none" w:sz="0" w:space="0" w:color="auto"/>
        <w:left w:val="none" w:sz="0" w:space="0" w:color="auto"/>
        <w:bottom w:val="none" w:sz="0" w:space="0" w:color="auto"/>
        <w:right w:val="none" w:sz="0" w:space="0" w:color="auto"/>
      </w:divBdr>
    </w:div>
    <w:div w:id="1095782479">
      <w:bodyDiv w:val="1"/>
      <w:marLeft w:val="0"/>
      <w:marRight w:val="0"/>
      <w:marTop w:val="0"/>
      <w:marBottom w:val="0"/>
      <w:divBdr>
        <w:top w:val="none" w:sz="0" w:space="0" w:color="auto"/>
        <w:left w:val="none" w:sz="0" w:space="0" w:color="auto"/>
        <w:bottom w:val="none" w:sz="0" w:space="0" w:color="auto"/>
        <w:right w:val="none" w:sz="0" w:space="0" w:color="auto"/>
      </w:divBdr>
    </w:div>
    <w:div w:id="1096487106">
      <w:bodyDiv w:val="1"/>
      <w:marLeft w:val="0"/>
      <w:marRight w:val="0"/>
      <w:marTop w:val="0"/>
      <w:marBottom w:val="0"/>
      <w:divBdr>
        <w:top w:val="none" w:sz="0" w:space="0" w:color="auto"/>
        <w:left w:val="none" w:sz="0" w:space="0" w:color="auto"/>
        <w:bottom w:val="none" w:sz="0" w:space="0" w:color="auto"/>
        <w:right w:val="none" w:sz="0" w:space="0" w:color="auto"/>
      </w:divBdr>
    </w:div>
    <w:div w:id="1097558864">
      <w:bodyDiv w:val="1"/>
      <w:marLeft w:val="0"/>
      <w:marRight w:val="0"/>
      <w:marTop w:val="0"/>
      <w:marBottom w:val="0"/>
      <w:divBdr>
        <w:top w:val="none" w:sz="0" w:space="0" w:color="auto"/>
        <w:left w:val="none" w:sz="0" w:space="0" w:color="auto"/>
        <w:bottom w:val="none" w:sz="0" w:space="0" w:color="auto"/>
        <w:right w:val="none" w:sz="0" w:space="0" w:color="auto"/>
      </w:divBdr>
    </w:div>
    <w:div w:id="1098334491">
      <w:bodyDiv w:val="1"/>
      <w:marLeft w:val="0"/>
      <w:marRight w:val="0"/>
      <w:marTop w:val="0"/>
      <w:marBottom w:val="0"/>
      <w:divBdr>
        <w:top w:val="none" w:sz="0" w:space="0" w:color="auto"/>
        <w:left w:val="none" w:sz="0" w:space="0" w:color="auto"/>
        <w:bottom w:val="none" w:sz="0" w:space="0" w:color="auto"/>
        <w:right w:val="none" w:sz="0" w:space="0" w:color="auto"/>
      </w:divBdr>
    </w:div>
    <w:div w:id="1119950716">
      <w:bodyDiv w:val="1"/>
      <w:marLeft w:val="0"/>
      <w:marRight w:val="0"/>
      <w:marTop w:val="0"/>
      <w:marBottom w:val="0"/>
      <w:divBdr>
        <w:top w:val="none" w:sz="0" w:space="0" w:color="auto"/>
        <w:left w:val="none" w:sz="0" w:space="0" w:color="auto"/>
        <w:bottom w:val="none" w:sz="0" w:space="0" w:color="auto"/>
        <w:right w:val="none" w:sz="0" w:space="0" w:color="auto"/>
      </w:divBdr>
    </w:div>
    <w:div w:id="1125656697">
      <w:bodyDiv w:val="1"/>
      <w:marLeft w:val="0"/>
      <w:marRight w:val="0"/>
      <w:marTop w:val="0"/>
      <w:marBottom w:val="0"/>
      <w:divBdr>
        <w:top w:val="none" w:sz="0" w:space="0" w:color="auto"/>
        <w:left w:val="none" w:sz="0" w:space="0" w:color="auto"/>
        <w:bottom w:val="none" w:sz="0" w:space="0" w:color="auto"/>
        <w:right w:val="none" w:sz="0" w:space="0" w:color="auto"/>
      </w:divBdr>
    </w:div>
    <w:div w:id="1127091294">
      <w:bodyDiv w:val="1"/>
      <w:marLeft w:val="0"/>
      <w:marRight w:val="0"/>
      <w:marTop w:val="0"/>
      <w:marBottom w:val="0"/>
      <w:divBdr>
        <w:top w:val="none" w:sz="0" w:space="0" w:color="auto"/>
        <w:left w:val="none" w:sz="0" w:space="0" w:color="auto"/>
        <w:bottom w:val="none" w:sz="0" w:space="0" w:color="auto"/>
        <w:right w:val="none" w:sz="0" w:space="0" w:color="auto"/>
      </w:divBdr>
    </w:div>
    <w:div w:id="1138844654">
      <w:bodyDiv w:val="1"/>
      <w:marLeft w:val="0"/>
      <w:marRight w:val="0"/>
      <w:marTop w:val="0"/>
      <w:marBottom w:val="0"/>
      <w:divBdr>
        <w:top w:val="none" w:sz="0" w:space="0" w:color="auto"/>
        <w:left w:val="none" w:sz="0" w:space="0" w:color="auto"/>
        <w:bottom w:val="none" w:sz="0" w:space="0" w:color="auto"/>
        <w:right w:val="none" w:sz="0" w:space="0" w:color="auto"/>
      </w:divBdr>
      <w:divsChild>
        <w:div w:id="195849292">
          <w:marLeft w:val="480"/>
          <w:marRight w:val="0"/>
          <w:marTop w:val="0"/>
          <w:marBottom w:val="0"/>
          <w:divBdr>
            <w:top w:val="none" w:sz="0" w:space="0" w:color="auto"/>
            <w:left w:val="none" w:sz="0" w:space="0" w:color="auto"/>
            <w:bottom w:val="none" w:sz="0" w:space="0" w:color="auto"/>
            <w:right w:val="none" w:sz="0" w:space="0" w:color="auto"/>
          </w:divBdr>
        </w:div>
        <w:div w:id="304430470">
          <w:marLeft w:val="480"/>
          <w:marRight w:val="0"/>
          <w:marTop w:val="0"/>
          <w:marBottom w:val="0"/>
          <w:divBdr>
            <w:top w:val="none" w:sz="0" w:space="0" w:color="auto"/>
            <w:left w:val="none" w:sz="0" w:space="0" w:color="auto"/>
            <w:bottom w:val="none" w:sz="0" w:space="0" w:color="auto"/>
            <w:right w:val="none" w:sz="0" w:space="0" w:color="auto"/>
          </w:divBdr>
        </w:div>
        <w:div w:id="623659248">
          <w:marLeft w:val="480"/>
          <w:marRight w:val="0"/>
          <w:marTop w:val="0"/>
          <w:marBottom w:val="0"/>
          <w:divBdr>
            <w:top w:val="none" w:sz="0" w:space="0" w:color="auto"/>
            <w:left w:val="none" w:sz="0" w:space="0" w:color="auto"/>
            <w:bottom w:val="none" w:sz="0" w:space="0" w:color="auto"/>
            <w:right w:val="none" w:sz="0" w:space="0" w:color="auto"/>
          </w:divBdr>
        </w:div>
        <w:div w:id="633683711">
          <w:marLeft w:val="480"/>
          <w:marRight w:val="0"/>
          <w:marTop w:val="0"/>
          <w:marBottom w:val="0"/>
          <w:divBdr>
            <w:top w:val="none" w:sz="0" w:space="0" w:color="auto"/>
            <w:left w:val="none" w:sz="0" w:space="0" w:color="auto"/>
            <w:bottom w:val="none" w:sz="0" w:space="0" w:color="auto"/>
            <w:right w:val="none" w:sz="0" w:space="0" w:color="auto"/>
          </w:divBdr>
        </w:div>
        <w:div w:id="822745475">
          <w:marLeft w:val="480"/>
          <w:marRight w:val="0"/>
          <w:marTop w:val="0"/>
          <w:marBottom w:val="0"/>
          <w:divBdr>
            <w:top w:val="none" w:sz="0" w:space="0" w:color="auto"/>
            <w:left w:val="none" w:sz="0" w:space="0" w:color="auto"/>
            <w:bottom w:val="none" w:sz="0" w:space="0" w:color="auto"/>
            <w:right w:val="none" w:sz="0" w:space="0" w:color="auto"/>
          </w:divBdr>
        </w:div>
        <w:div w:id="1025405571">
          <w:marLeft w:val="480"/>
          <w:marRight w:val="0"/>
          <w:marTop w:val="0"/>
          <w:marBottom w:val="0"/>
          <w:divBdr>
            <w:top w:val="none" w:sz="0" w:space="0" w:color="auto"/>
            <w:left w:val="none" w:sz="0" w:space="0" w:color="auto"/>
            <w:bottom w:val="none" w:sz="0" w:space="0" w:color="auto"/>
            <w:right w:val="none" w:sz="0" w:space="0" w:color="auto"/>
          </w:divBdr>
        </w:div>
        <w:div w:id="1231427636">
          <w:marLeft w:val="480"/>
          <w:marRight w:val="0"/>
          <w:marTop w:val="0"/>
          <w:marBottom w:val="0"/>
          <w:divBdr>
            <w:top w:val="none" w:sz="0" w:space="0" w:color="auto"/>
            <w:left w:val="none" w:sz="0" w:space="0" w:color="auto"/>
            <w:bottom w:val="none" w:sz="0" w:space="0" w:color="auto"/>
            <w:right w:val="none" w:sz="0" w:space="0" w:color="auto"/>
          </w:divBdr>
        </w:div>
        <w:div w:id="1291790222">
          <w:marLeft w:val="480"/>
          <w:marRight w:val="0"/>
          <w:marTop w:val="0"/>
          <w:marBottom w:val="0"/>
          <w:divBdr>
            <w:top w:val="none" w:sz="0" w:space="0" w:color="auto"/>
            <w:left w:val="none" w:sz="0" w:space="0" w:color="auto"/>
            <w:bottom w:val="none" w:sz="0" w:space="0" w:color="auto"/>
            <w:right w:val="none" w:sz="0" w:space="0" w:color="auto"/>
          </w:divBdr>
        </w:div>
        <w:div w:id="1297485570">
          <w:marLeft w:val="480"/>
          <w:marRight w:val="0"/>
          <w:marTop w:val="0"/>
          <w:marBottom w:val="0"/>
          <w:divBdr>
            <w:top w:val="none" w:sz="0" w:space="0" w:color="auto"/>
            <w:left w:val="none" w:sz="0" w:space="0" w:color="auto"/>
            <w:bottom w:val="none" w:sz="0" w:space="0" w:color="auto"/>
            <w:right w:val="none" w:sz="0" w:space="0" w:color="auto"/>
          </w:divBdr>
        </w:div>
        <w:div w:id="1596205672">
          <w:marLeft w:val="480"/>
          <w:marRight w:val="0"/>
          <w:marTop w:val="0"/>
          <w:marBottom w:val="0"/>
          <w:divBdr>
            <w:top w:val="none" w:sz="0" w:space="0" w:color="auto"/>
            <w:left w:val="none" w:sz="0" w:space="0" w:color="auto"/>
            <w:bottom w:val="none" w:sz="0" w:space="0" w:color="auto"/>
            <w:right w:val="none" w:sz="0" w:space="0" w:color="auto"/>
          </w:divBdr>
        </w:div>
        <w:div w:id="1673756049">
          <w:marLeft w:val="480"/>
          <w:marRight w:val="0"/>
          <w:marTop w:val="0"/>
          <w:marBottom w:val="0"/>
          <w:divBdr>
            <w:top w:val="none" w:sz="0" w:space="0" w:color="auto"/>
            <w:left w:val="none" w:sz="0" w:space="0" w:color="auto"/>
            <w:bottom w:val="none" w:sz="0" w:space="0" w:color="auto"/>
            <w:right w:val="none" w:sz="0" w:space="0" w:color="auto"/>
          </w:divBdr>
        </w:div>
        <w:div w:id="1691950938">
          <w:marLeft w:val="480"/>
          <w:marRight w:val="0"/>
          <w:marTop w:val="0"/>
          <w:marBottom w:val="0"/>
          <w:divBdr>
            <w:top w:val="none" w:sz="0" w:space="0" w:color="auto"/>
            <w:left w:val="none" w:sz="0" w:space="0" w:color="auto"/>
            <w:bottom w:val="none" w:sz="0" w:space="0" w:color="auto"/>
            <w:right w:val="none" w:sz="0" w:space="0" w:color="auto"/>
          </w:divBdr>
        </w:div>
        <w:div w:id="2028825137">
          <w:marLeft w:val="480"/>
          <w:marRight w:val="0"/>
          <w:marTop w:val="0"/>
          <w:marBottom w:val="0"/>
          <w:divBdr>
            <w:top w:val="none" w:sz="0" w:space="0" w:color="auto"/>
            <w:left w:val="none" w:sz="0" w:space="0" w:color="auto"/>
            <w:bottom w:val="none" w:sz="0" w:space="0" w:color="auto"/>
            <w:right w:val="none" w:sz="0" w:space="0" w:color="auto"/>
          </w:divBdr>
        </w:div>
        <w:div w:id="2096390523">
          <w:marLeft w:val="480"/>
          <w:marRight w:val="0"/>
          <w:marTop w:val="0"/>
          <w:marBottom w:val="0"/>
          <w:divBdr>
            <w:top w:val="none" w:sz="0" w:space="0" w:color="auto"/>
            <w:left w:val="none" w:sz="0" w:space="0" w:color="auto"/>
            <w:bottom w:val="none" w:sz="0" w:space="0" w:color="auto"/>
            <w:right w:val="none" w:sz="0" w:space="0" w:color="auto"/>
          </w:divBdr>
        </w:div>
      </w:divsChild>
    </w:div>
    <w:div w:id="1140264332">
      <w:bodyDiv w:val="1"/>
      <w:marLeft w:val="0"/>
      <w:marRight w:val="0"/>
      <w:marTop w:val="0"/>
      <w:marBottom w:val="0"/>
      <w:divBdr>
        <w:top w:val="none" w:sz="0" w:space="0" w:color="auto"/>
        <w:left w:val="none" w:sz="0" w:space="0" w:color="auto"/>
        <w:bottom w:val="none" w:sz="0" w:space="0" w:color="auto"/>
        <w:right w:val="none" w:sz="0" w:space="0" w:color="auto"/>
      </w:divBdr>
    </w:div>
    <w:div w:id="1140656754">
      <w:bodyDiv w:val="1"/>
      <w:marLeft w:val="0"/>
      <w:marRight w:val="0"/>
      <w:marTop w:val="0"/>
      <w:marBottom w:val="0"/>
      <w:divBdr>
        <w:top w:val="none" w:sz="0" w:space="0" w:color="auto"/>
        <w:left w:val="none" w:sz="0" w:space="0" w:color="auto"/>
        <w:bottom w:val="none" w:sz="0" w:space="0" w:color="auto"/>
        <w:right w:val="none" w:sz="0" w:space="0" w:color="auto"/>
      </w:divBdr>
      <w:divsChild>
        <w:div w:id="849686065">
          <w:marLeft w:val="480"/>
          <w:marRight w:val="0"/>
          <w:marTop w:val="0"/>
          <w:marBottom w:val="0"/>
          <w:divBdr>
            <w:top w:val="none" w:sz="0" w:space="0" w:color="auto"/>
            <w:left w:val="none" w:sz="0" w:space="0" w:color="auto"/>
            <w:bottom w:val="none" w:sz="0" w:space="0" w:color="auto"/>
            <w:right w:val="none" w:sz="0" w:space="0" w:color="auto"/>
          </w:divBdr>
        </w:div>
        <w:div w:id="850489474">
          <w:marLeft w:val="480"/>
          <w:marRight w:val="0"/>
          <w:marTop w:val="0"/>
          <w:marBottom w:val="0"/>
          <w:divBdr>
            <w:top w:val="none" w:sz="0" w:space="0" w:color="auto"/>
            <w:left w:val="none" w:sz="0" w:space="0" w:color="auto"/>
            <w:bottom w:val="none" w:sz="0" w:space="0" w:color="auto"/>
            <w:right w:val="none" w:sz="0" w:space="0" w:color="auto"/>
          </w:divBdr>
        </w:div>
        <w:div w:id="950237657">
          <w:marLeft w:val="480"/>
          <w:marRight w:val="0"/>
          <w:marTop w:val="0"/>
          <w:marBottom w:val="0"/>
          <w:divBdr>
            <w:top w:val="none" w:sz="0" w:space="0" w:color="auto"/>
            <w:left w:val="none" w:sz="0" w:space="0" w:color="auto"/>
            <w:bottom w:val="none" w:sz="0" w:space="0" w:color="auto"/>
            <w:right w:val="none" w:sz="0" w:space="0" w:color="auto"/>
          </w:divBdr>
        </w:div>
        <w:div w:id="1683509894">
          <w:marLeft w:val="480"/>
          <w:marRight w:val="0"/>
          <w:marTop w:val="0"/>
          <w:marBottom w:val="0"/>
          <w:divBdr>
            <w:top w:val="none" w:sz="0" w:space="0" w:color="auto"/>
            <w:left w:val="none" w:sz="0" w:space="0" w:color="auto"/>
            <w:bottom w:val="none" w:sz="0" w:space="0" w:color="auto"/>
            <w:right w:val="none" w:sz="0" w:space="0" w:color="auto"/>
          </w:divBdr>
        </w:div>
        <w:div w:id="1839345906">
          <w:marLeft w:val="480"/>
          <w:marRight w:val="0"/>
          <w:marTop w:val="0"/>
          <w:marBottom w:val="0"/>
          <w:divBdr>
            <w:top w:val="none" w:sz="0" w:space="0" w:color="auto"/>
            <w:left w:val="none" w:sz="0" w:space="0" w:color="auto"/>
            <w:bottom w:val="none" w:sz="0" w:space="0" w:color="auto"/>
            <w:right w:val="none" w:sz="0" w:space="0" w:color="auto"/>
          </w:divBdr>
        </w:div>
        <w:div w:id="1944023643">
          <w:marLeft w:val="480"/>
          <w:marRight w:val="0"/>
          <w:marTop w:val="0"/>
          <w:marBottom w:val="0"/>
          <w:divBdr>
            <w:top w:val="none" w:sz="0" w:space="0" w:color="auto"/>
            <w:left w:val="none" w:sz="0" w:space="0" w:color="auto"/>
            <w:bottom w:val="none" w:sz="0" w:space="0" w:color="auto"/>
            <w:right w:val="none" w:sz="0" w:space="0" w:color="auto"/>
          </w:divBdr>
        </w:div>
      </w:divsChild>
    </w:div>
    <w:div w:id="1159156086">
      <w:bodyDiv w:val="1"/>
      <w:marLeft w:val="0"/>
      <w:marRight w:val="0"/>
      <w:marTop w:val="0"/>
      <w:marBottom w:val="0"/>
      <w:divBdr>
        <w:top w:val="none" w:sz="0" w:space="0" w:color="auto"/>
        <w:left w:val="none" w:sz="0" w:space="0" w:color="auto"/>
        <w:bottom w:val="none" w:sz="0" w:space="0" w:color="auto"/>
        <w:right w:val="none" w:sz="0" w:space="0" w:color="auto"/>
      </w:divBdr>
    </w:div>
    <w:div w:id="1163164725">
      <w:bodyDiv w:val="1"/>
      <w:marLeft w:val="0"/>
      <w:marRight w:val="0"/>
      <w:marTop w:val="0"/>
      <w:marBottom w:val="0"/>
      <w:divBdr>
        <w:top w:val="none" w:sz="0" w:space="0" w:color="auto"/>
        <w:left w:val="none" w:sz="0" w:space="0" w:color="auto"/>
        <w:bottom w:val="none" w:sz="0" w:space="0" w:color="auto"/>
        <w:right w:val="none" w:sz="0" w:space="0" w:color="auto"/>
      </w:divBdr>
    </w:div>
    <w:div w:id="1181236386">
      <w:bodyDiv w:val="1"/>
      <w:marLeft w:val="0"/>
      <w:marRight w:val="0"/>
      <w:marTop w:val="0"/>
      <w:marBottom w:val="0"/>
      <w:divBdr>
        <w:top w:val="none" w:sz="0" w:space="0" w:color="auto"/>
        <w:left w:val="none" w:sz="0" w:space="0" w:color="auto"/>
        <w:bottom w:val="none" w:sz="0" w:space="0" w:color="auto"/>
        <w:right w:val="none" w:sz="0" w:space="0" w:color="auto"/>
      </w:divBdr>
      <w:divsChild>
        <w:div w:id="1788778">
          <w:marLeft w:val="480"/>
          <w:marRight w:val="0"/>
          <w:marTop w:val="0"/>
          <w:marBottom w:val="0"/>
          <w:divBdr>
            <w:top w:val="none" w:sz="0" w:space="0" w:color="auto"/>
            <w:left w:val="none" w:sz="0" w:space="0" w:color="auto"/>
            <w:bottom w:val="none" w:sz="0" w:space="0" w:color="auto"/>
            <w:right w:val="none" w:sz="0" w:space="0" w:color="auto"/>
          </w:divBdr>
        </w:div>
        <w:div w:id="233855488">
          <w:marLeft w:val="480"/>
          <w:marRight w:val="0"/>
          <w:marTop w:val="0"/>
          <w:marBottom w:val="0"/>
          <w:divBdr>
            <w:top w:val="none" w:sz="0" w:space="0" w:color="auto"/>
            <w:left w:val="none" w:sz="0" w:space="0" w:color="auto"/>
            <w:bottom w:val="none" w:sz="0" w:space="0" w:color="auto"/>
            <w:right w:val="none" w:sz="0" w:space="0" w:color="auto"/>
          </w:divBdr>
        </w:div>
        <w:div w:id="371879138">
          <w:marLeft w:val="480"/>
          <w:marRight w:val="0"/>
          <w:marTop w:val="0"/>
          <w:marBottom w:val="0"/>
          <w:divBdr>
            <w:top w:val="none" w:sz="0" w:space="0" w:color="auto"/>
            <w:left w:val="none" w:sz="0" w:space="0" w:color="auto"/>
            <w:bottom w:val="none" w:sz="0" w:space="0" w:color="auto"/>
            <w:right w:val="none" w:sz="0" w:space="0" w:color="auto"/>
          </w:divBdr>
        </w:div>
        <w:div w:id="784273690">
          <w:marLeft w:val="480"/>
          <w:marRight w:val="0"/>
          <w:marTop w:val="0"/>
          <w:marBottom w:val="0"/>
          <w:divBdr>
            <w:top w:val="none" w:sz="0" w:space="0" w:color="auto"/>
            <w:left w:val="none" w:sz="0" w:space="0" w:color="auto"/>
            <w:bottom w:val="none" w:sz="0" w:space="0" w:color="auto"/>
            <w:right w:val="none" w:sz="0" w:space="0" w:color="auto"/>
          </w:divBdr>
        </w:div>
        <w:div w:id="1221134948">
          <w:marLeft w:val="480"/>
          <w:marRight w:val="0"/>
          <w:marTop w:val="0"/>
          <w:marBottom w:val="0"/>
          <w:divBdr>
            <w:top w:val="none" w:sz="0" w:space="0" w:color="auto"/>
            <w:left w:val="none" w:sz="0" w:space="0" w:color="auto"/>
            <w:bottom w:val="none" w:sz="0" w:space="0" w:color="auto"/>
            <w:right w:val="none" w:sz="0" w:space="0" w:color="auto"/>
          </w:divBdr>
        </w:div>
        <w:div w:id="1237977111">
          <w:marLeft w:val="480"/>
          <w:marRight w:val="0"/>
          <w:marTop w:val="0"/>
          <w:marBottom w:val="0"/>
          <w:divBdr>
            <w:top w:val="none" w:sz="0" w:space="0" w:color="auto"/>
            <w:left w:val="none" w:sz="0" w:space="0" w:color="auto"/>
            <w:bottom w:val="none" w:sz="0" w:space="0" w:color="auto"/>
            <w:right w:val="none" w:sz="0" w:space="0" w:color="auto"/>
          </w:divBdr>
        </w:div>
        <w:div w:id="1381368779">
          <w:marLeft w:val="480"/>
          <w:marRight w:val="0"/>
          <w:marTop w:val="0"/>
          <w:marBottom w:val="0"/>
          <w:divBdr>
            <w:top w:val="none" w:sz="0" w:space="0" w:color="auto"/>
            <w:left w:val="none" w:sz="0" w:space="0" w:color="auto"/>
            <w:bottom w:val="none" w:sz="0" w:space="0" w:color="auto"/>
            <w:right w:val="none" w:sz="0" w:space="0" w:color="auto"/>
          </w:divBdr>
        </w:div>
        <w:div w:id="1408452742">
          <w:marLeft w:val="480"/>
          <w:marRight w:val="0"/>
          <w:marTop w:val="0"/>
          <w:marBottom w:val="0"/>
          <w:divBdr>
            <w:top w:val="none" w:sz="0" w:space="0" w:color="auto"/>
            <w:left w:val="none" w:sz="0" w:space="0" w:color="auto"/>
            <w:bottom w:val="none" w:sz="0" w:space="0" w:color="auto"/>
            <w:right w:val="none" w:sz="0" w:space="0" w:color="auto"/>
          </w:divBdr>
        </w:div>
        <w:div w:id="1623995889">
          <w:marLeft w:val="480"/>
          <w:marRight w:val="0"/>
          <w:marTop w:val="0"/>
          <w:marBottom w:val="0"/>
          <w:divBdr>
            <w:top w:val="none" w:sz="0" w:space="0" w:color="auto"/>
            <w:left w:val="none" w:sz="0" w:space="0" w:color="auto"/>
            <w:bottom w:val="none" w:sz="0" w:space="0" w:color="auto"/>
            <w:right w:val="none" w:sz="0" w:space="0" w:color="auto"/>
          </w:divBdr>
        </w:div>
        <w:div w:id="1672903134">
          <w:marLeft w:val="480"/>
          <w:marRight w:val="0"/>
          <w:marTop w:val="0"/>
          <w:marBottom w:val="0"/>
          <w:divBdr>
            <w:top w:val="none" w:sz="0" w:space="0" w:color="auto"/>
            <w:left w:val="none" w:sz="0" w:space="0" w:color="auto"/>
            <w:bottom w:val="none" w:sz="0" w:space="0" w:color="auto"/>
            <w:right w:val="none" w:sz="0" w:space="0" w:color="auto"/>
          </w:divBdr>
        </w:div>
        <w:div w:id="1957591868">
          <w:marLeft w:val="480"/>
          <w:marRight w:val="0"/>
          <w:marTop w:val="0"/>
          <w:marBottom w:val="0"/>
          <w:divBdr>
            <w:top w:val="none" w:sz="0" w:space="0" w:color="auto"/>
            <w:left w:val="none" w:sz="0" w:space="0" w:color="auto"/>
            <w:bottom w:val="none" w:sz="0" w:space="0" w:color="auto"/>
            <w:right w:val="none" w:sz="0" w:space="0" w:color="auto"/>
          </w:divBdr>
        </w:div>
        <w:div w:id="2093120567">
          <w:marLeft w:val="480"/>
          <w:marRight w:val="0"/>
          <w:marTop w:val="0"/>
          <w:marBottom w:val="0"/>
          <w:divBdr>
            <w:top w:val="none" w:sz="0" w:space="0" w:color="auto"/>
            <w:left w:val="none" w:sz="0" w:space="0" w:color="auto"/>
            <w:bottom w:val="none" w:sz="0" w:space="0" w:color="auto"/>
            <w:right w:val="none" w:sz="0" w:space="0" w:color="auto"/>
          </w:divBdr>
        </w:div>
      </w:divsChild>
    </w:div>
    <w:div w:id="1184244664">
      <w:bodyDiv w:val="1"/>
      <w:marLeft w:val="0"/>
      <w:marRight w:val="0"/>
      <w:marTop w:val="0"/>
      <w:marBottom w:val="0"/>
      <w:divBdr>
        <w:top w:val="none" w:sz="0" w:space="0" w:color="auto"/>
        <w:left w:val="none" w:sz="0" w:space="0" w:color="auto"/>
        <w:bottom w:val="none" w:sz="0" w:space="0" w:color="auto"/>
        <w:right w:val="none" w:sz="0" w:space="0" w:color="auto"/>
      </w:divBdr>
    </w:div>
    <w:div w:id="1196038746">
      <w:bodyDiv w:val="1"/>
      <w:marLeft w:val="0"/>
      <w:marRight w:val="0"/>
      <w:marTop w:val="0"/>
      <w:marBottom w:val="0"/>
      <w:divBdr>
        <w:top w:val="none" w:sz="0" w:space="0" w:color="auto"/>
        <w:left w:val="none" w:sz="0" w:space="0" w:color="auto"/>
        <w:bottom w:val="none" w:sz="0" w:space="0" w:color="auto"/>
        <w:right w:val="none" w:sz="0" w:space="0" w:color="auto"/>
      </w:divBdr>
    </w:div>
    <w:div w:id="1198590163">
      <w:bodyDiv w:val="1"/>
      <w:marLeft w:val="0"/>
      <w:marRight w:val="0"/>
      <w:marTop w:val="0"/>
      <w:marBottom w:val="0"/>
      <w:divBdr>
        <w:top w:val="none" w:sz="0" w:space="0" w:color="auto"/>
        <w:left w:val="none" w:sz="0" w:space="0" w:color="auto"/>
        <w:bottom w:val="none" w:sz="0" w:space="0" w:color="auto"/>
        <w:right w:val="none" w:sz="0" w:space="0" w:color="auto"/>
      </w:divBdr>
    </w:div>
    <w:div w:id="1206059471">
      <w:bodyDiv w:val="1"/>
      <w:marLeft w:val="0"/>
      <w:marRight w:val="0"/>
      <w:marTop w:val="0"/>
      <w:marBottom w:val="0"/>
      <w:divBdr>
        <w:top w:val="none" w:sz="0" w:space="0" w:color="auto"/>
        <w:left w:val="none" w:sz="0" w:space="0" w:color="auto"/>
        <w:bottom w:val="none" w:sz="0" w:space="0" w:color="auto"/>
        <w:right w:val="none" w:sz="0" w:space="0" w:color="auto"/>
      </w:divBdr>
      <w:divsChild>
        <w:div w:id="45571451">
          <w:marLeft w:val="480"/>
          <w:marRight w:val="0"/>
          <w:marTop w:val="0"/>
          <w:marBottom w:val="0"/>
          <w:divBdr>
            <w:top w:val="none" w:sz="0" w:space="0" w:color="auto"/>
            <w:left w:val="none" w:sz="0" w:space="0" w:color="auto"/>
            <w:bottom w:val="none" w:sz="0" w:space="0" w:color="auto"/>
            <w:right w:val="none" w:sz="0" w:space="0" w:color="auto"/>
          </w:divBdr>
        </w:div>
        <w:div w:id="154611355">
          <w:marLeft w:val="480"/>
          <w:marRight w:val="0"/>
          <w:marTop w:val="0"/>
          <w:marBottom w:val="0"/>
          <w:divBdr>
            <w:top w:val="none" w:sz="0" w:space="0" w:color="auto"/>
            <w:left w:val="none" w:sz="0" w:space="0" w:color="auto"/>
            <w:bottom w:val="none" w:sz="0" w:space="0" w:color="auto"/>
            <w:right w:val="none" w:sz="0" w:space="0" w:color="auto"/>
          </w:divBdr>
        </w:div>
        <w:div w:id="236675146">
          <w:marLeft w:val="480"/>
          <w:marRight w:val="0"/>
          <w:marTop w:val="0"/>
          <w:marBottom w:val="0"/>
          <w:divBdr>
            <w:top w:val="none" w:sz="0" w:space="0" w:color="auto"/>
            <w:left w:val="none" w:sz="0" w:space="0" w:color="auto"/>
            <w:bottom w:val="none" w:sz="0" w:space="0" w:color="auto"/>
            <w:right w:val="none" w:sz="0" w:space="0" w:color="auto"/>
          </w:divBdr>
        </w:div>
        <w:div w:id="249317766">
          <w:marLeft w:val="480"/>
          <w:marRight w:val="0"/>
          <w:marTop w:val="0"/>
          <w:marBottom w:val="0"/>
          <w:divBdr>
            <w:top w:val="none" w:sz="0" w:space="0" w:color="auto"/>
            <w:left w:val="none" w:sz="0" w:space="0" w:color="auto"/>
            <w:bottom w:val="none" w:sz="0" w:space="0" w:color="auto"/>
            <w:right w:val="none" w:sz="0" w:space="0" w:color="auto"/>
          </w:divBdr>
        </w:div>
        <w:div w:id="298726484">
          <w:marLeft w:val="480"/>
          <w:marRight w:val="0"/>
          <w:marTop w:val="0"/>
          <w:marBottom w:val="0"/>
          <w:divBdr>
            <w:top w:val="none" w:sz="0" w:space="0" w:color="auto"/>
            <w:left w:val="none" w:sz="0" w:space="0" w:color="auto"/>
            <w:bottom w:val="none" w:sz="0" w:space="0" w:color="auto"/>
            <w:right w:val="none" w:sz="0" w:space="0" w:color="auto"/>
          </w:divBdr>
        </w:div>
        <w:div w:id="1038894678">
          <w:marLeft w:val="480"/>
          <w:marRight w:val="0"/>
          <w:marTop w:val="0"/>
          <w:marBottom w:val="0"/>
          <w:divBdr>
            <w:top w:val="none" w:sz="0" w:space="0" w:color="auto"/>
            <w:left w:val="none" w:sz="0" w:space="0" w:color="auto"/>
            <w:bottom w:val="none" w:sz="0" w:space="0" w:color="auto"/>
            <w:right w:val="none" w:sz="0" w:space="0" w:color="auto"/>
          </w:divBdr>
        </w:div>
        <w:div w:id="1210722057">
          <w:marLeft w:val="480"/>
          <w:marRight w:val="0"/>
          <w:marTop w:val="0"/>
          <w:marBottom w:val="0"/>
          <w:divBdr>
            <w:top w:val="none" w:sz="0" w:space="0" w:color="auto"/>
            <w:left w:val="none" w:sz="0" w:space="0" w:color="auto"/>
            <w:bottom w:val="none" w:sz="0" w:space="0" w:color="auto"/>
            <w:right w:val="none" w:sz="0" w:space="0" w:color="auto"/>
          </w:divBdr>
        </w:div>
        <w:div w:id="1271664924">
          <w:marLeft w:val="480"/>
          <w:marRight w:val="0"/>
          <w:marTop w:val="0"/>
          <w:marBottom w:val="0"/>
          <w:divBdr>
            <w:top w:val="none" w:sz="0" w:space="0" w:color="auto"/>
            <w:left w:val="none" w:sz="0" w:space="0" w:color="auto"/>
            <w:bottom w:val="none" w:sz="0" w:space="0" w:color="auto"/>
            <w:right w:val="none" w:sz="0" w:space="0" w:color="auto"/>
          </w:divBdr>
        </w:div>
        <w:div w:id="1507206031">
          <w:marLeft w:val="480"/>
          <w:marRight w:val="0"/>
          <w:marTop w:val="0"/>
          <w:marBottom w:val="0"/>
          <w:divBdr>
            <w:top w:val="none" w:sz="0" w:space="0" w:color="auto"/>
            <w:left w:val="none" w:sz="0" w:space="0" w:color="auto"/>
            <w:bottom w:val="none" w:sz="0" w:space="0" w:color="auto"/>
            <w:right w:val="none" w:sz="0" w:space="0" w:color="auto"/>
          </w:divBdr>
        </w:div>
        <w:div w:id="1537935140">
          <w:marLeft w:val="480"/>
          <w:marRight w:val="0"/>
          <w:marTop w:val="0"/>
          <w:marBottom w:val="0"/>
          <w:divBdr>
            <w:top w:val="none" w:sz="0" w:space="0" w:color="auto"/>
            <w:left w:val="none" w:sz="0" w:space="0" w:color="auto"/>
            <w:bottom w:val="none" w:sz="0" w:space="0" w:color="auto"/>
            <w:right w:val="none" w:sz="0" w:space="0" w:color="auto"/>
          </w:divBdr>
        </w:div>
        <w:div w:id="1541943295">
          <w:marLeft w:val="480"/>
          <w:marRight w:val="0"/>
          <w:marTop w:val="0"/>
          <w:marBottom w:val="0"/>
          <w:divBdr>
            <w:top w:val="none" w:sz="0" w:space="0" w:color="auto"/>
            <w:left w:val="none" w:sz="0" w:space="0" w:color="auto"/>
            <w:bottom w:val="none" w:sz="0" w:space="0" w:color="auto"/>
            <w:right w:val="none" w:sz="0" w:space="0" w:color="auto"/>
          </w:divBdr>
        </w:div>
        <w:div w:id="1904098278">
          <w:marLeft w:val="480"/>
          <w:marRight w:val="0"/>
          <w:marTop w:val="0"/>
          <w:marBottom w:val="0"/>
          <w:divBdr>
            <w:top w:val="none" w:sz="0" w:space="0" w:color="auto"/>
            <w:left w:val="none" w:sz="0" w:space="0" w:color="auto"/>
            <w:bottom w:val="none" w:sz="0" w:space="0" w:color="auto"/>
            <w:right w:val="none" w:sz="0" w:space="0" w:color="auto"/>
          </w:divBdr>
        </w:div>
        <w:div w:id="2082169097">
          <w:marLeft w:val="480"/>
          <w:marRight w:val="0"/>
          <w:marTop w:val="0"/>
          <w:marBottom w:val="0"/>
          <w:divBdr>
            <w:top w:val="none" w:sz="0" w:space="0" w:color="auto"/>
            <w:left w:val="none" w:sz="0" w:space="0" w:color="auto"/>
            <w:bottom w:val="none" w:sz="0" w:space="0" w:color="auto"/>
            <w:right w:val="none" w:sz="0" w:space="0" w:color="auto"/>
          </w:divBdr>
        </w:div>
      </w:divsChild>
    </w:div>
    <w:div w:id="1211720939">
      <w:bodyDiv w:val="1"/>
      <w:marLeft w:val="0"/>
      <w:marRight w:val="0"/>
      <w:marTop w:val="0"/>
      <w:marBottom w:val="0"/>
      <w:divBdr>
        <w:top w:val="none" w:sz="0" w:space="0" w:color="auto"/>
        <w:left w:val="none" w:sz="0" w:space="0" w:color="auto"/>
        <w:bottom w:val="none" w:sz="0" w:space="0" w:color="auto"/>
        <w:right w:val="none" w:sz="0" w:space="0" w:color="auto"/>
      </w:divBdr>
    </w:div>
    <w:div w:id="1213035876">
      <w:bodyDiv w:val="1"/>
      <w:marLeft w:val="0"/>
      <w:marRight w:val="0"/>
      <w:marTop w:val="0"/>
      <w:marBottom w:val="0"/>
      <w:divBdr>
        <w:top w:val="none" w:sz="0" w:space="0" w:color="auto"/>
        <w:left w:val="none" w:sz="0" w:space="0" w:color="auto"/>
        <w:bottom w:val="none" w:sz="0" w:space="0" w:color="auto"/>
        <w:right w:val="none" w:sz="0" w:space="0" w:color="auto"/>
      </w:divBdr>
    </w:div>
    <w:div w:id="1218205648">
      <w:bodyDiv w:val="1"/>
      <w:marLeft w:val="0"/>
      <w:marRight w:val="0"/>
      <w:marTop w:val="0"/>
      <w:marBottom w:val="0"/>
      <w:divBdr>
        <w:top w:val="none" w:sz="0" w:space="0" w:color="auto"/>
        <w:left w:val="none" w:sz="0" w:space="0" w:color="auto"/>
        <w:bottom w:val="none" w:sz="0" w:space="0" w:color="auto"/>
        <w:right w:val="none" w:sz="0" w:space="0" w:color="auto"/>
      </w:divBdr>
    </w:div>
    <w:div w:id="1227758545">
      <w:bodyDiv w:val="1"/>
      <w:marLeft w:val="0"/>
      <w:marRight w:val="0"/>
      <w:marTop w:val="0"/>
      <w:marBottom w:val="0"/>
      <w:divBdr>
        <w:top w:val="none" w:sz="0" w:space="0" w:color="auto"/>
        <w:left w:val="none" w:sz="0" w:space="0" w:color="auto"/>
        <w:bottom w:val="none" w:sz="0" w:space="0" w:color="auto"/>
        <w:right w:val="none" w:sz="0" w:space="0" w:color="auto"/>
      </w:divBdr>
    </w:div>
    <w:div w:id="1249071884">
      <w:bodyDiv w:val="1"/>
      <w:marLeft w:val="0"/>
      <w:marRight w:val="0"/>
      <w:marTop w:val="0"/>
      <w:marBottom w:val="0"/>
      <w:divBdr>
        <w:top w:val="none" w:sz="0" w:space="0" w:color="auto"/>
        <w:left w:val="none" w:sz="0" w:space="0" w:color="auto"/>
        <w:bottom w:val="none" w:sz="0" w:space="0" w:color="auto"/>
        <w:right w:val="none" w:sz="0" w:space="0" w:color="auto"/>
      </w:divBdr>
      <w:divsChild>
        <w:div w:id="38093515">
          <w:marLeft w:val="480"/>
          <w:marRight w:val="0"/>
          <w:marTop w:val="0"/>
          <w:marBottom w:val="0"/>
          <w:divBdr>
            <w:top w:val="none" w:sz="0" w:space="0" w:color="auto"/>
            <w:left w:val="none" w:sz="0" w:space="0" w:color="auto"/>
            <w:bottom w:val="none" w:sz="0" w:space="0" w:color="auto"/>
            <w:right w:val="none" w:sz="0" w:space="0" w:color="auto"/>
          </w:divBdr>
        </w:div>
        <w:div w:id="392894313">
          <w:marLeft w:val="480"/>
          <w:marRight w:val="0"/>
          <w:marTop w:val="0"/>
          <w:marBottom w:val="0"/>
          <w:divBdr>
            <w:top w:val="none" w:sz="0" w:space="0" w:color="auto"/>
            <w:left w:val="none" w:sz="0" w:space="0" w:color="auto"/>
            <w:bottom w:val="none" w:sz="0" w:space="0" w:color="auto"/>
            <w:right w:val="none" w:sz="0" w:space="0" w:color="auto"/>
          </w:divBdr>
        </w:div>
        <w:div w:id="688025730">
          <w:marLeft w:val="480"/>
          <w:marRight w:val="0"/>
          <w:marTop w:val="0"/>
          <w:marBottom w:val="0"/>
          <w:divBdr>
            <w:top w:val="none" w:sz="0" w:space="0" w:color="auto"/>
            <w:left w:val="none" w:sz="0" w:space="0" w:color="auto"/>
            <w:bottom w:val="none" w:sz="0" w:space="0" w:color="auto"/>
            <w:right w:val="none" w:sz="0" w:space="0" w:color="auto"/>
          </w:divBdr>
        </w:div>
        <w:div w:id="964582515">
          <w:marLeft w:val="480"/>
          <w:marRight w:val="0"/>
          <w:marTop w:val="0"/>
          <w:marBottom w:val="0"/>
          <w:divBdr>
            <w:top w:val="none" w:sz="0" w:space="0" w:color="auto"/>
            <w:left w:val="none" w:sz="0" w:space="0" w:color="auto"/>
            <w:bottom w:val="none" w:sz="0" w:space="0" w:color="auto"/>
            <w:right w:val="none" w:sz="0" w:space="0" w:color="auto"/>
          </w:divBdr>
        </w:div>
        <w:div w:id="1122456547">
          <w:marLeft w:val="480"/>
          <w:marRight w:val="0"/>
          <w:marTop w:val="0"/>
          <w:marBottom w:val="0"/>
          <w:divBdr>
            <w:top w:val="none" w:sz="0" w:space="0" w:color="auto"/>
            <w:left w:val="none" w:sz="0" w:space="0" w:color="auto"/>
            <w:bottom w:val="none" w:sz="0" w:space="0" w:color="auto"/>
            <w:right w:val="none" w:sz="0" w:space="0" w:color="auto"/>
          </w:divBdr>
        </w:div>
        <w:div w:id="1226375542">
          <w:marLeft w:val="480"/>
          <w:marRight w:val="0"/>
          <w:marTop w:val="0"/>
          <w:marBottom w:val="0"/>
          <w:divBdr>
            <w:top w:val="none" w:sz="0" w:space="0" w:color="auto"/>
            <w:left w:val="none" w:sz="0" w:space="0" w:color="auto"/>
            <w:bottom w:val="none" w:sz="0" w:space="0" w:color="auto"/>
            <w:right w:val="none" w:sz="0" w:space="0" w:color="auto"/>
          </w:divBdr>
        </w:div>
        <w:div w:id="1880970961">
          <w:marLeft w:val="480"/>
          <w:marRight w:val="0"/>
          <w:marTop w:val="0"/>
          <w:marBottom w:val="0"/>
          <w:divBdr>
            <w:top w:val="none" w:sz="0" w:space="0" w:color="auto"/>
            <w:left w:val="none" w:sz="0" w:space="0" w:color="auto"/>
            <w:bottom w:val="none" w:sz="0" w:space="0" w:color="auto"/>
            <w:right w:val="none" w:sz="0" w:space="0" w:color="auto"/>
          </w:divBdr>
        </w:div>
      </w:divsChild>
    </w:div>
    <w:div w:id="1253511909">
      <w:bodyDiv w:val="1"/>
      <w:marLeft w:val="0"/>
      <w:marRight w:val="0"/>
      <w:marTop w:val="0"/>
      <w:marBottom w:val="0"/>
      <w:divBdr>
        <w:top w:val="none" w:sz="0" w:space="0" w:color="auto"/>
        <w:left w:val="none" w:sz="0" w:space="0" w:color="auto"/>
        <w:bottom w:val="none" w:sz="0" w:space="0" w:color="auto"/>
        <w:right w:val="none" w:sz="0" w:space="0" w:color="auto"/>
      </w:divBdr>
    </w:div>
    <w:div w:id="1264680778">
      <w:bodyDiv w:val="1"/>
      <w:marLeft w:val="0"/>
      <w:marRight w:val="0"/>
      <w:marTop w:val="0"/>
      <w:marBottom w:val="0"/>
      <w:divBdr>
        <w:top w:val="none" w:sz="0" w:space="0" w:color="auto"/>
        <w:left w:val="none" w:sz="0" w:space="0" w:color="auto"/>
        <w:bottom w:val="none" w:sz="0" w:space="0" w:color="auto"/>
        <w:right w:val="none" w:sz="0" w:space="0" w:color="auto"/>
      </w:divBdr>
    </w:div>
    <w:div w:id="1269510926">
      <w:bodyDiv w:val="1"/>
      <w:marLeft w:val="0"/>
      <w:marRight w:val="0"/>
      <w:marTop w:val="0"/>
      <w:marBottom w:val="0"/>
      <w:divBdr>
        <w:top w:val="none" w:sz="0" w:space="0" w:color="auto"/>
        <w:left w:val="none" w:sz="0" w:space="0" w:color="auto"/>
        <w:bottom w:val="none" w:sz="0" w:space="0" w:color="auto"/>
        <w:right w:val="none" w:sz="0" w:space="0" w:color="auto"/>
      </w:divBdr>
    </w:div>
    <w:div w:id="1272398775">
      <w:bodyDiv w:val="1"/>
      <w:marLeft w:val="0"/>
      <w:marRight w:val="0"/>
      <w:marTop w:val="0"/>
      <w:marBottom w:val="0"/>
      <w:divBdr>
        <w:top w:val="none" w:sz="0" w:space="0" w:color="auto"/>
        <w:left w:val="none" w:sz="0" w:space="0" w:color="auto"/>
        <w:bottom w:val="none" w:sz="0" w:space="0" w:color="auto"/>
        <w:right w:val="none" w:sz="0" w:space="0" w:color="auto"/>
      </w:divBdr>
    </w:div>
    <w:div w:id="1282152402">
      <w:bodyDiv w:val="1"/>
      <w:marLeft w:val="0"/>
      <w:marRight w:val="0"/>
      <w:marTop w:val="0"/>
      <w:marBottom w:val="0"/>
      <w:divBdr>
        <w:top w:val="none" w:sz="0" w:space="0" w:color="auto"/>
        <w:left w:val="none" w:sz="0" w:space="0" w:color="auto"/>
        <w:bottom w:val="none" w:sz="0" w:space="0" w:color="auto"/>
        <w:right w:val="none" w:sz="0" w:space="0" w:color="auto"/>
      </w:divBdr>
      <w:divsChild>
        <w:div w:id="256444122">
          <w:marLeft w:val="480"/>
          <w:marRight w:val="0"/>
          <w:marTop w:val="0"/>
          <w:marBottom w:val="0"/>
          <w:divBdr>
            <w:top w:val="none" w:sz="0" w:space="0" w:color="auto"/>
            <w:left w:val="none" w:sz="0" w:space="0" w:color="auto"/>
            <w:bottom w:val="none" w:sz="0" w:space="0" w:color="auto"/>
            <w:right w:val="none" w:sz="0" w:space="0" w:color="auto"/>
          </w:divBdr>
        </w:div>
        <w:div w:id="273053649">
          <w:marLeft w:val="480"/>
          <w:marRight w:val="0"/>
          <w:marTop w:val="0"/>
          <w:marBottom w:val="0"/>
          <w:divBdr>
            <w:top w:val="none" w:sz="0" w:space="0" w:color="auto"/>
            <w:left w:val="none" w:sz="0" w:space="0" w:color="auto"/>
            <w:bottom w:val="none" w:sz="0" w:space="0" w:color="auto"/>
            <w:right w:val="none" w:sz="0" w:space="0" w:color="auto"/>
          </w:divBdr>
        </w:div>
        <w:div w:id="577399744">
          <w:marLeft w:val="480"/>
          <w:marRight w:val="0"/>
          <w:marTop w:val="0"/>
          <w:marBottom w:val="0"/>
          <w:divBdr>
            <w:top w:val="none" w:sz="0" w:space="0" w:color="auto"/>
            <w:left w:val="none" w:sz="0" w:space="0" w:color="auto"/>
            <w:bottom w:val="none" w:sz="0" w:space="0" w:color="auto"/>
            <w:right w:val="none" w:sz="0" w:space="0" w:color="auto"/>
          </w:divBdr>
        </w:div>
        <w:div w:id="725030923">
          <w:marLeft w:val="480"/>
          <w:marRight w:val="0"/>
          <w:marTop w:val="0"/>
          <w:marBottom w:val="0"/>
          <w:divBdr>
            <w:top w:val="none" w:sz="0" w:space="0" w:color="auto"/>
            <w:left w:val="none" w:sz="0" w:space="0" w:color="auto"/>
            <w:bottom w:val="none" w:sz="0" w:space="0" w:color="auto"/>
            <w:right w:val="none" w:sz="0" w:space="0" w:color="auto"/>
          </w:divBdr>
        </w:div>
        <w:div w:id="1093208157">
          <w:marLeft w:val="480"/>
          <w:marRight w:val="0"/>
          <w:marTop w:val="0"/>
          <w:marBottom w:val="0"/>
          <w:divBdr>
            <w:top w:val="none" w:sz="0" w:space="0" w:color="auto"/>
            <w:left w:val="none" w:sz="0" w:space="0" w:color="auto"/>
            <w:bottom w:val="none" w:sz="0" w:space="0" w:color="auto"/>
            <w:right w:val="none" w:sz="0" w:space="0" w:color="auto"/>
          </w:divBdr>
        </w:div>
        <w:div w:id="1691495020">
          <w:marLeft w:val="480"/>
          <w:marRight w:val="0"/>
          <w:marTop w:val="0"/>
          <w:marBottom w:val="0"/>
          <w:divBdr>
            <w:top w:val="none" w:sz="0" w:space="0" w:color="auto"/>
            <w:left w:val="none" w:sz="0" w:space="0" w:color="auto"/>
            <w:bottom w:val="none" w:sz="0" w:space="0" w:color="auto"/>
            <w:right w:val="none" w:sz="0" w:space="0" w:color="auto"/>
          </w:divBdr>
        </w:div>
        <w:div w:id="1706953053">
          <w:marLeft w:val="480"/>
          <w:marRight w:val="0"/>
          <w:marTop w:val="0"/>
          <w:marBottom w:val="0"/>
          <w:divBdr>
            <w:top w:val="none" w:sz="0" w:space="0" w:color="auto"/>
            <w:left w:val="none" w:sz="0" w:space="0" w:color="auto"/>
            <w:bottom w:val="none" w:sz="0" w:space="0" w:color="auto"/>
            <w:right w:val="none" w:sz="0" w:space="0" w:color="auto"/>
          </w:divBdr>
        </w:div>
        <w:div w:id="1843667973">
          <w:marLeft w:val="480"/>
          <w:marRight w:val="0"/>
          <w:marTop w:val="0"/>
          <w:marBottom w:val="0"/>
          <w:divBdr>
            <w:top w:val="none" w:sz="0" w:space="0" w:color="auto"/>
            <w:left w:val="none" w:sz="0" w:space="0" w:color="auto"/>
            <w:bottom w:val="none" w:sz="0" w:space="0" w:color="auto"/>
            <w:right w:val="none" w:sz="0" w:space="0" w:color="auto"/>
          </w:divBdr>
        </w:div>
        <w:div w:id="1854567338">
          <w:marLeft w:val="480"/>
          <w:marRight w:val="0"/>
          <w:marTop w:val="0"/>
          <w:marBottom w:val="0"/>
          <w:divBdr>
            <w:top w:val="none" w:sz="0" w:space="0" w:color="auto"/>
            <w:left w:val="none" w:sz="0" w:space="0" w:color="auto"/>
            <w:bottom w:val="none" w:sz="0" w:space="0" w:color="auto"/>
            <w:right w:val="none" w:sz="0" w:space="0" w:color="auto"/>
          </w:divBdr>
        </w:div>
        <w:div w:id="1937320923">
          <w:marLeft w:val="480"/>
          <w:marRight w:val="0"/>
          <w:marTop w:val="0"/>
          <w:marBottom w:val="0"/>
          <w:divBdr>
            <w:top w:val="none" w:sz="0" w:space="0" w:color="auto"/>
            <w:left w:val="none" w:sz="0" w:space="0" w:color="auto"/>
            <w:bottom w:val="none" w:sz="0" w:space="0" w:color="auto"/>
            <w:right w:val="none" w:sz="0" w:space="0" w:color="auto"/>
          </w:divBdr>
        </w:div>
        <w:div w:id="2027243635">
          <w:marLeft w:val="480"/>
          <w:marRight w:val="0"/>
          <w:marTop w:val="0"/>
          <w:marBottom w:val="0"/>
          <w:divBdr>
            <w:top w:val="none" w:sz="0" w:space="0" w:color="auto"/>
            <w:left w:val="none" w:sz="0" w:space="0" w:color="auto"/>
            <w:bottom w:val="none" w:sz="0" w:space="0" w:color="auto"/>
            <w:right w:val="none" w:sz="0" w:space="0" w:color="auto"/>
          </w:divBdr>
        </w:div>
        <w:div w:id="2077624843">
          <w:marLeft w:val="480"/>
          <w:marRight w:val="0"/>
          <w:marTop w:val="0"/>
          <w:marBottom w:val="0"/>
          <w:divBdr>
            <w:top w:val="none" w:sz="0" w:space="0" w:color="auto"/>
            <w:left w:val="none" w:sz="0" w:space="0" w:color="auto"/>
            <w:bottom w:val="none" w:sz="0" w:space="0" w:color="auto"/>
            <w:right w:val="none" w:sz="0" w:space="0" w:color="auto"/>
          </w:divBdr>
        </w:div>
      </w:divsChild>
    </w:div>
    <w:div w:id="1283727643">
      <w:bodyDiv w:val="1"/>
      <w:marLeft w:val="0"/>
      <w:marRight w:val="0"/>
      <w:marTop w:val="0"/>
      <w:marBottom w:val="0"/>
      <w:divBdr>
        <w:top w:val="none" w:sz="0" w:space="0" w:color="auto"/>
        <w:left w:val="none" w:sz="0" w:space="0" w:color="auto"/>
        <w:bottom w:val="none" w:sz="0" w:space="0" w:color="auto"/>
        <w:right w:val="none" w:sz="0" w:space="0" w:color="auto"/>
      </w:divBdr>
      <w:divsChild>
        <w:div w:id="48580334">
          <w:marLeft w:val="480"/>
          <w:marRight w:val="0"/>
          <w:marTop w:val="0"/>
          <w:marBottom w:val="0"/>
          <w:divBdr>
            <w:top w:val="none" w:sz="0" w:space="0" w:color="auto"/>
            <w:left w:val="none" w:sz="0" w:space="0" w:color="auto"/>
            <w:bottom w:val="none" w:sz="0" w:space="0" w:color="auto"/>
            <w:right w:val="none" w:sz="0" w:space="0" w:color="auto"/>
          </w:divBdr>
        </w:div>
        <w:div w:id="196506909">
          <w:marLeft w:val="480"/>
          <w:marRight w:val="0"/>
          <w:marTop w:val="0"/>
          <w:marBottom w:val="0"/>
          <w:divBdr>
            <w:top w:val="none" w:sz="0" w:space="0" w:color="auto"/>
            <w:left w:val="none" w:sz="0" w:space="0" w:color="auto"/>
            <w:bottom w:val="none" w:sz="0" w:space="0" w:color="auto"/>
            <w:right w:val="none" w:sz="0" w:space="0" w:color="auto"/>
          </w:divBdr>
        </w:div>
        <w:div w:id="422843070">
          <w:marLeft w:val="480"/>
          <w:marRight w:val="0"/>
          <w:marTop w:val="0"/>
          <w:marBottom w:val="0"/>
          <w:divBdr>
            <w:top w:val="none" w:sz="0" w:space="0" w:color="auto"/>
            <w:left w:val="none" w:sz="0" w:space="0" w:color="auto"/>
            <w:bottom w:val="none" w:sz="0" w:space="0" w:color="auto"/>
            <w:right w:val="none" w:sz="0" w:space="0" w:color="auto"/>
          </w:divBdr>
        </w:div>
        <w:div w:id="444547497">
          <w:marLeft w:val="480"/>
          <w:marRight w:val="0"/>
          <w:marTop w:val="0"/>
          <w:marBottom w:val="0"/>
          <w:divBdr>
            <w:top w:val="none" w:sz="0" w:space="0" w:color="auto"/>
            <w:left w:val="none" w:sz="0" w:space="0" w:color="auto"/>
            <w:bottom w:val="none" w:sz="0" w:space="0" w:color="auto"/>
            <w:right w:val="none" w:sz="0" w:space="0" w:color="auto"/>
          </w:divBdr>
        </w:div>
        <w:div w:id="472793973">
          <w:marLeft w:val="480"/>
          <w:marRight w:val="0"/>
          <w:marTop w:val="0"/>
          <w:marBottom w:val="0"/>
          <w:divBdr>
            <w:top w:val="none" w:sz="0" w:space="0" w:color="auto"/>
            <w:left w:val="none" w:sz="0" w:space="0" w:color="auto"/>
            <w:bottom w:val="none" w:sz="0" w:space="0" w:color="auto"/>
            <w:right w:val="none" w:sz="0" w:space="0" w:color="auto"/>
          </w:divBdr>
        </w:div>
        <w:div w:id="513422437">
          <w:marLeft w:val="480"/>
          <w:marRight w:val="0"/>
          <w:marTop w:val="0"/>
          <w:marBottom w:val="0"/>
          <w:divBdr>
            <w:top w:val="none" w:sz="0" w:space="0" w:color="auto"/>
            <w:left w:val="none" w:sz="0" w:space="0" w:color="auto"/>
            <w:bottom w:val="none" w:sz="0" w:space="0" w:color="auto"/>
            <w:right w:val="none" w:sz="0" w:space="0" w:color="auto"/>
          </w:divBdr>
        </w:div>
        <w:div w:id="566841694">
          <w:marLeft w:val="480"/>
          <w:marRight w:val="0"/>
          <w:marTop w:val="0"/>
          <w:marBottom w:val="0"/>
          <w:divBdr>
            <w:top w:val="none" w:sz="0" w:space="0" w:color="auto"/>
            <w:left w:val="none" w:sz="0" w:space="0" w:color="auto"/>
            <w:bottom w:val="none" w:sz="0" w:space="0" w:color="auto"/>
            <w:right w:val="none" w:sz="0" w:space="0" w:color="auto"/>
          </w:divBdr>
        </w:div>
        <w:div w:id="631331995">
          <w:marLeft w:val="480"/>
          <w:marRight w:val="0"/>
          <w:marTop w:val="0"/>
          <w:marBottom w:val="0"/>
          <w:divBdr>
            <w:top w:val="none" w:sz="0" w:space="0" w:color="auto"/>
            <w:left w:val="none" w:sz="0" w:space="0" w:color="auto"/>
            <w:bottom w:val="none" w:sz="0" w:space="0" w:color="auto"/>
            <w:right w:val="none" w:sz="0" w:space="0" w:color="auto"/>
          </w:divBdr>
        </w:div>
        <w:div w:id="789780375">
          <w:marLeft w:val="480"/>
          <w:marRight w:val="0"/>
          <w:marTop w:val="0"/>
          <w:marBottom w:val="0"/>
          <w:divBdr>
            <w:top w:val="none" w:sz="0" w:space="0" w:color="auto"/>
            <w:left w:val="none" w:sz="0" w:space="0" w:color="auto"/>
            <w:bottom w:val="none" w:sz="0" w:space="0" w:color="auto"/>
            <w:right w:val="none" w:sz="0" w:space="0" w:color="auto"/>
          </w:divBdr>
        </w:div>
        <w:div w:id="990989772">
          <w:marLeft w:val="480"/>
          <w:marRight w:val="0"/>
          <w:marTop w:val="0"/>
          <w:marBottom w:val="0"/>
          <w:divBdr>
            <w:top w:val="none" w:sz="0" w:space="0" w:color="auto"/>
            <w:left w:val="none" w:sz="0" w:space="0" w:color="auto"/>
            <w:bottom w:val="none" w:sz="0" w:space="0" w:color="auto"/>
            <w:right w:val="none" w:sz="0" w:space="0" w:color="auto"/>
          </w:divBdr>
        </w:div>
        <w:div w:id="1165513966">
          <w:marLeft w:val="480"/>
          <w:marRight w:val="0"/>
          <w:marTop w:val="0"/>
          <w:marBottom w:val="0"/>
          <w:divBdr>
            <w:top w:val="none" w:sz="0" w:space="0" w:color="auto"/>
            <w:left w:val="none" w:sz="0" w:space="0" w:color="auto"/>
            <w:bottom w:val="none" w:sz="0" w:space="0" w:color="auto"/>
            <w:right w:val="none" w:sz="0" w:space="0" w:color="auto"/>
          </w:divBdr>
        </w:div>
        <w:div w:id="1504856591">
          <w:marLeft w:val="480"/>
          <w:marRight w:val="0"/>
          <w:marTop w:val="0"/>
          <w:marBottom w:val="0"/>
          <w:divBdr>
            <w:top w:val="none" w:sz="0" w:space="0" w:color="auto"/>
            <w:left w:val="none" w:sz="0" w:space="0" w:color="auto"/>
            <w:bottom w:val="none" w:sz="0" w:space="0" w:color="auto"/>
            <w:right w:val="none" w:sz="0" w:space="0" w:color="auto"/>
          </w:divBdr>
        </w:div>
        <w:div w:id="2083717460">
          <w:marLeft w:val="480"/>
          <w:marRight w:val="0"/>
          <w:marTop w:val="0"/>
          <w:marBottom w:val="0"/>
          <w:divBdr>
            <w:top w:val="none" w:sz="0" w:space="0" w:color="auto"/>
            <w:left w:val="none" w:sz="0" w:space="0" w:color="auto"/>
            <w:bottom w:val="none" w:sz="0" w:space="0" w:color="auto"/>
            <w:right w:val="none" w:sz="0" w:space="0" w:color="auto"/>
          </w:divBdr>
        </w:div>
        <w:div w:id="2097285033">
          <w:marLeft w:val="480"/>
          <w:marRight w:val="0"/>
          <w:marTop w:val="0"/>
          <w:marBottom w:val="0"/>
          <w:divBdr>
            <w:top w:val="none" w:sz="0" w:space="0" w:color="auto"/>
            <w:left w:val="none" w:sz="0" w:space="0" w:color="auto"/>
            <w:bottom w:val="none" w:sz="0" w:space="0" w:color="auto"/>
            <w:right w:val="none" w:sz="0" w:space="0" w:color="auto"/>
          </w:divBdr>
        </w:div>
      </w:divsChild>
    </w:div>
    <w:div w:id="1283999691">
      <w:bodyDiv w:val="1"/>
      <w:marLeft w:val="0"/>
      <w:marRight w:val="0"/>
      <w:marTop w:val="0"/>
      <w:marBottom w:val="0"/>
      <w:divBdr>
        <w:top w:val="none" w:sz="0" w:space="0" w:color="auto"/>
        <w:left w:val="none" w:sz="0" w:space="0" w:color="auto"/>
        <w:bottom w:val="none" w:sz="0" w:space="0" w:color="auto"/>
        <w:right w:val="none" w:sz="0" w:space="0" w:color="auto"/>
      </w:divBdr>
      <w:divsChild>
        <w:div w:id="725758379">
          <w:marLeft w:val="480"/>
          <w:marRight w:val="0"/>
          <w:marTop w:val="0"/>
          <w:marBottom w:val="0"/>
          <w:divBdr>
            <w:top w:val="none" w:sz="0" w:space="0" w:color="auto"/>
            <w:left w:val="none" w:sz="0" w:space="0" w:color="auto"/>
            <w:bottom w:val="none" w:sz="0" w:space="0" w:color="auto"/>
            <w:right w:val="none" w:sz="0" w:space="0" w:color="auto"/>
          </w:divBdr>
        </w:div>
        <w:div w:id="1287471469">
          <w:marLeft w:val="480"/>
          <w:marRight w:val="0"/>
          <w:marTop w:val="0"/>
          <w:marBottom w:val="0"/>
          <w:divBdr>
            <w:top w:val="none" w:sz="0" w:space="0" w:color="auto"/>
            <w:left w:val="none" w:sz="0" w:space="0" w:color="auto"/>
            <w:bottom w:val="none" w:sz="0" w:space="0" w:color="auto"/>
            <w:right w:val="none" w:sz="0" w:space="0" w:color="auto"/>
          </w:divBdr>
        </w:div>
        <w:div w:id="2029600748">
          <w:marLeft w:val="480"/>
          <w:marRight w:val="0"/>
          <w:marTop w:val="0"/>
          <w:marBottom w:val="0"/>
          <w:divBdr>
            <w:top w:val="none" w:sz="0" w:space="0" w:color="auto"/>
            <w:left w:val="none" w:sz="0" w:space="0" w:color="auto"/>
            <w:bottom w:val="none" w:sz="0" w:space="0" w:color="auto"/>
            <w:right w:val="none" w:sz="0" w:space="0" w:color="auto"/>
          </w:divBdr>
        </w:div>
        <w:div w:id="1566993852">
          <w:marLeft w:val="480"/>
          <w:marRight w:val="0"/>
          <w:marTop w:val="0"/>
          <w:marBottom w:val="0"/>
          <w:divBdr>
            <w:top w:val="none" w:sz="0" w:space="0" w:color="auto"/>
            <w:left w:val="none" w:sz="0" w:space="0" w:color="auto"/>
            <w:bottom w:val="none" w:sz="0" w:space="0" w:color="auto"/>
            <w:right w:val="none" w:sz="0" w:space="0" w:color="auto"/>
          </w:divBdr>
        </w:div>
        <w:div w:id="848449561">
          <w:marLeft w:val="480"/>
          <w:marRight w:val="0"/>
          <w:marTop w:val="0"/>
          <w:marBottom w:val="0"/>
          <w:divBdr>
            <w:top w:val="none" w:sz="0" w:space="0" w:color="auto"/>
            <w:left w:val="none" w:sz="0" w:space="0" w:color="auto"/>
            <w:bottom w:val="none" w:sz="0" w:space="0" w:color="auto"/>
            <w:right w:val="none" w:sz="0" w:space="0" w:color="auto"/>
          </w:divBdr>
        </w:div>
        <w:div w:id="2055539615">
          <w:marLeft w:val="480"/>
          <w:marRight w:val="0"/>
          <w:marTop w:val="0"/>
          <w:marBottom w:val="0"/>
          <w:divBdr>
            <w:top w:val="none" w:sz="0" w:space="0" w:color="auto"/>
            <w:left w:val="none" w:sz="0" w:space="0" w:color="auto"/>
            <w:bottom w:val="none" w:sz="0" w:space="0" w:color="auto"/>
            <w:right w:val="none" w:sz="0" w:space="0" w:color="auto"/>
          </w:divBdr>
        </w:div>
        <w:div w:id="1604611118">
          <w:marLeft w:val="480"/>
          <w:marRight w:val="0"/>
          <w:marTop w:val="0"/>
          <w:marBottom w:val="0"/>
          <w:divBdr>
            <w:top w:val="none" w:sz="0" w:space="0" w:color="auto"/>
            <w:left w:val="none" w:sz="0" w:space="0" w:color="auto"/>
            <w:bottom w:val="none" w:sz="0" w:space="0" w:color="auto"/>
            <w:right w:val="none" w:sz="0" w:space="0" w:color="auto"/>
          </w:divBdr>
        </w:div>
        <w:div w:id="1915629561">
          <w:marLeft w:val="480"/>
          <w:marRight w:val="0"/>
          <w:marTop w:val="0"/>
          <w:marBottom w:val="0"/>
          <w:divBdr>
            <w:top w:val="none" w:sz="0" w:space="0" w:color="auto"/>
            <w:left w:val="none" w:sz="0" w:space="0" w:color="auto"/>
            <w:bottom w:val="none" w:sz="0" w:space="0" w:color="auto"/>
            <w:right w:val="none" w:sz="0" w:space="0" w:color="auto"/>
          </w:divBdr>
        </w:div>
        <w:div w:id="1422022968">
          <w:marLeft w:val="480"/>
          <w:marRight w:val="0"/>
          <w:marTop w:val="0"/>
          <w:marBottom w:val="0"/>
          <w:divBdr>
            <w:top w:val="none" w:sz="0" w:space="0" w:color="auto"/>
            <w:left w:val="none" w:sz="0" w:space="0" w:color="auto"/>
            <w:bottom w:val="none" w:sz="0" w:space="0" w:color="auto"/>
            <w:right w:val="none" w:sz="0" w:space="0" w:color="auto"/>
          </w:divBdr>
        </w:div>
        <w:div w:id="738136432">
          <w:marLeft w:val="480"/>
          <w:marRight w:val="0"/>
          <w:marTop w:val="0"/>
          <w:marBottom w:val="0"/>
          <w:divBdr>
            <w:top w:val="none" w:sz="0" w:space="0" w:color="auto"/>
            <w:left w:val="none" w:sz="0" w:space="0" w:color="auto"/>
            <w:bottom w:val="none" w:sz="0" w:space="0" w:color="auto"/>
            <w:right w:val="none" w:sz="0" w:space="0" w:color="auto"/>
          </w:divBdr>
        </w:div>
        <w:div w:id="1741708628">
          <w:marLeft w:val="480"/>
          <w:marRight w:val="0"/>
          <w:marTop w:val="0"/>
          <w:marBottom w:val="0"/>
          <w:divBdr>
            <w:top w:val="none" w:sz="0" w:space="0" w:color="auto"/>
            <w:left w:val="none" w:sz="0" w:space="0" w:color="auto"/>
            <w:bottom w:val="none" w:sz="0" w:space="0" w:color="auto"/>
            <w:right w:val="none" w:sz="0" w:space="0" w:color="auto"/>
          </w:divBdr>
        </w:div>
        <w:div w:id="749350832">
          <w:marLeft w:val="480"/>
          <w:marRight w:val="0"/>
          <w:marTop w:val="0"/>
          <w:marBottom w:val="0"/>
          <w:divBdr>
            <w:top w:val="none" w:sz="0" w:space="0" w:color="auto"/>
            <w:left w:val="none" w:sz="0" w:space="0" w:color="auto"/>
            <w:bottom w:val="none" w:sz="0" w:space="0" w:color="auto"/>
            <w:right w:val="none" w:sz="0" w:space="0" w:color="auto"/>
          </w:divBdr>
        </w:div>
        <w:div w:id="1441100492">
          <w:marLeft w:val="480"/>
          <w:marRight w:val="0"/>
          <w:marTop w:val="0"/>
          <w:marBottom w:val="0"/>
          <w:divBdr>
            <w:top w:val="none" w:sz="0" w:space="0" w:color="auto"/>
            <w:left w:val="none" w:sz="0" w:space="0" w:color="auto"/>
            <w:bottom w:val="none" w:sz="0" w:space="0" w:color="auto"/>
            <w:right w:val="none" w:sz="0" w:space="0" w:color="auto"/>
          </w:divBdr>
        </w:div>
        <w:div w:id="609627875">
          <w:marLeft w:val="480"/>
          <w:marRight w:val="0"/>
          <w:marTop w:val="0"/>
          <w:marBottom w:val="0"/>
          <w:divBdr>
            <w:top w:val="none" w:sz="0" w:space="0" w:color="auto"/>
            <w:left w:val="none" w:sz="0" w:space="0" w:color="auto"/>
            <w:bottom w:val="none" w:sz="0" w:space="0" w:color="auto"/>
            <w:right w:val="none" w:sz="0" w:space="0" w:color="auto"/>
          </w:divBdr>
        </w:div>
        <w:div w:id="1585798364">
          <w:marLeft w:val="480"/>
          <w:marRight w:val="0"/>
          <w:marTop w:val="0"/>
          <w:marBottom w:val="0"/>
          <w:divBdr>
            <w:top w:val="none" w:sz="0" w:space="0" w:color="auto"/>
            <w:left w:val="none" w:sz="0" w:space="0" w:color="auto"/>
            <w:bottom w:val="none" w:sz="0" w:space="0" w:color="auto"/>
            <w:right w:val="none" w:sz="0" w:space="0" w:color="auto"/>
          </w:divBdr>
        </w:div>
        <w:div w:id="120617929">
          <w:marLeft w:val="480"/>
          <w:marRight w:val="0"/>
          <w:marTop w:val="0"/>
          <w:marBottom w:val="0"/>
          <w:divBdr>
            <w:top w:val="none" w:sz="0" w:space="0" w:color="auto"/>
            <w:left w:val="none" w:sz="0" w:space="0" w:color="auto"/>
            <w:bottom w:val="none" w:sz="0" w:space="0" w:color="auto"/>
            <w:right w:val="none" w:sz="0" w:space="0" w:color="auto"/>
          </w:divBdr>
        </w:div>
        <w:div w:id="1973093376">
          <w:marLeft w:val="480"/>
          <w:marRight w:val="0"/>
          <w:marTop w:val="0"/>
          <w:marBottom w:val="0"/>
          <w:divBdr>
            <w:top w:val="none" w:sz="0" w:space="0" w:color="auto"/>
            <w:left w:val="none" w:sz="0" w:space="0" w:color="auto"/>
            <w:bottom w:val="none" w:sz="0" w:space="0" w:color="auto"/>
            <w:right w:val="none" w:sz="0" w:space="0" w:color="auto"/>
          </w:divBdr>
        </w:div>
        <w:div w:id="423691694">
          <w:marLeft w:val="480"/>
          <w:marRight w:val="0"/>
          <w:marTop w:val="0"/>
          <w:marBottom w:val="0"/>
          <w:divBdr>
            <w:top w:val="none" w:sz="0" w:space="0" w:color="auto"/>
            <w:left w:val="none" w:sz="0" w:space="0" w:color="auto"/>
            <w:bottom w:val="none" w:sz="0" w:space="0" w:color="auto"/>
            <w:right w:val="none" w:sz="0" w:space="0" w:color="auto"/>
          </w:divBdr>
        </w:div>
        <w:div w:id="936132716">
          <w:marLeft w:val="480"/>
          <w:marRight w:val="0"/>
          <w:marTop w:val="0"/>
          <w:marBottom w:val="0"/>
          <w:divBdr>
            <w:top w:val="none" w:sz="0" w:space="0" w:color="auto"/>
            <w:left w:val="none" w:sz="0" w:space="0" w:color="auto"/>
            <w:bottom w:val="none" w:sz="0" w:space="0" w:color="auto"/>
            <w:right w:val="none" w:sz="0" w:space="0" w:color="auto"/>
          </w:divBdr>
        </w:div>
        <w:div w:id="322197341">
          <w:marLeft w:val="480"/>
          <w:marRight w:val="0"/>
          <w:marTop w:val="0"/>
          <w:marBottom w:val="0"/>
          <w:divBdr>
            <w:top w:val="none" w:sz="0" w:space="0" w:color="auto"/>
            <w:left w:val="none" w:sz="0" w:space="0" w:color="auto"/>
            <w:bottom w:val="none" w:sz="0" w:space="0" w:color="auto"/>
            <w:right w:val="none" w:sz="0" w:space="0" w:color="auto"/>
          </w:divBdr>
        </w:div>
        <w:div w:id="915087501">
          <w:marLeft w:val="480"/>
          <w:marRight w:val="0"/>
          <w:marTop w:val="0"/>
          <w:marBottom w:val="0"/>
          <w:divBdr>
            <w:top w:val="none" w:sz="0" w:space="0" w:color="auto"/>
            <w:left w:val="none" w:sz="0" w:space="0" w:color="auto"/>
            <w:bottom w:val="none" w:sz="0" w:space="0" w:color="auto"/>
            <w:right w:val="none" w:sz="0" w:space="0" w:color="auto"/>
          </w:divBdr>
        </w:div>
      </w:divsChild>
    </w:div>
    <w:div w:id="1286085763">
      <w:bodyDiv w:val="1"/>
      <w:marLeft w:val="0"/>
      <w:marRight w:val="0"/>
      <w:marTop w:val="0"/>
      <w:marBottom w:val="0"/>
      <w:divBdr>
        <w:top w:val="none" w:sz="0" w:space="0" w:color="auto"/>
        <w:left w:val="none" w:sz="0" w:space="0" w:color="auto"/>
        <w:bottom w:val="none" w:sz="0" w:space="0" w:color="auto"/>
        <w:right w:val="none" w:sz="0" w:space="0" w:color="auto"/>
      </w:divBdr>
    </w:div>
    <w:div w:id="1287665881">
      <w:bodyDiv w:val="1"/>
      <w:marLeft w:val="0"/>
      <w:marRight w:val="0"/>
      <w:marTop w:val="0"/>
      <w:marBottom w:val="0"/>
      <w:divBdr>
        <w:top w:val="none" w:sz="0" w:space="0" w:color="auto"/>
        <w:left w:val="none" w:sz="0" w:space="0" w:color="auto"/>
        <w:bottom w:val="none" w:sz="0" w:space="0" w:color="auto"/>
        <w:right w:val="none" w:sz="0" w:space="0" w:color="auto"/>
      </w:divBdr>
      <w:divsChild>
        <w:div w:id="59911404">
          <w:marLeft w:val="480"/>
          <w:marRight w:val="0"/>
          <w:marTop w:val="0"/>
          <w:marBottom w:val="0"/>
          <w:divBdr>
            <w:top w:val="none" w:sz="0" w:space="0" w:color="auto"/>
            <w:left w:val="none" w:sz="0" w:space="0" w:color="auto"/>
            <w:bottom w:val="none" w:sz="0" w:space="0" w:color="auto"/>
            <w:right w:val="none" w:sz="0" w:space="0" w:color="auto"/>
          </w:divBdr>
        </w:div>
        <w:div w:id="65692118">
          <w:marLeft w:val="480"/>
          <w:marRight w:val="0"/>
          <w:marTop w:val="0"/>
          <w:marBottom w:val="0"/>
          <w:divBdr>
            <w:top w:val="none" w:sz="0" w:space="0" w:color="auto"/>
            <w:left w:val="none" w:sz="0" w:space="0" w:color="auto"/>
            <w:bottom w:val="none" w:sz="0" w:space="0" w:color="auto"/>
            <w:right w:val="none" w:sz="0" w:space="0" w:color="auto"/>
          </w:divBdr>
        </w:div>
        <w:div w:id="184633174">
          <w:marLeft w:val="480"/>
          <w:marRight w:val="0"/>
          <w:marTop w:val="0"/>
          <w:marBottom w:val="0"/>
          <w:divBdr>
            <w:top w:val="none" w:sz="0" w:space="0" w:color="auto"/>
            <w:left w:val="none" w:sz="0" w:space="0" w:color="auto"/>
            <w:bottom w:val="none" w:sz="0" w:space="0" w:color="auto"/>
            <w:right w:val="none" w:sz="0" w:space="0" w:color="auto"/>
          </w:divBdr>
        </w:div>
        <w:div w:id="260919742">
          <w:marLeft w:val="480"/>
          <w:marRight w:val="0"/>
          <w:marTop w:val="0"/>
          <w:marBottom w:val="0"/>
          <w:divBdr>
            <w:top w:val="none" w:sz="0" w:space="0" w:color="auto"/>
            <w:left w:val="none" w:sz="0" w:space="0" w:color="auto"/>
            <w:bottom w:val="none" w:sz="0" w:space="0" w:color="auto"/>
            <w:right w:val="none" w:sz="0" w:space="0" w:color="auto"/>
          </w:divBdr>
        </w:div>
        <w:div w:id="359399650">
          <w:marLeft w:val="480"/>
          <w:marRight w:val="0"/>
          <w:marTop w:val="0"/>
          <w:marBottom w:val="0"/>
          <w:divBdr>
            <w:top w:val="none" w:sz="0" w:space="0" w:color="auto"/>
            <w:left w:val="none" w:sz="0" w:space="0" w:color="auto"/>
            <w:bottom w:val="none" w:sz="0" w:space="0" w:color="auto"/>
            <w:right w:val="none" w:sz="0" w:space="0" w:color="auto"/>
          </w:divBdr>
        </w:div>
        <w:div w:id="442115737">
          <w:marLeft w:val="480"/>
          <w:marRight w:val="0"/>
          <w:marTop w:val="0"/>
          <w:marBottom w:val="0"/>
          <w:divBdr>
            <w:top w:val="none" w:sz="0" w:space="0" w:color="auto"/>
            <w:left w:val="none" w:sz="0" w:space="0" w:color="auto"/>
            <w:bottom w:val="none" w:sz="0" w:space="0" w:color="auto"/>
            <w:right w:val="none" w:sz="0" w:space="0" w:color="auto"/>
          </w:divBdr>
        </w:div>
        <w:div w:id="929462873">
          <w:marLeft w:val="480"/>
          <w:marRight w:val="0"/>
          <w:marTop w:val="0"/>
          <w:marBottom w:val="0"/>
          <w:divBdr>
            <w:top w:val="none" w:sz="0" w:space="0" w:color="auto"/>
            <w:left w:val="none" w:sz="0" w:space="0" w:color="auto"/>
            <w:bottom w:val="none" w:sz="0" w:space="0" w:color="auto"/>
            <w:right w:val="none" w:sz="0" w:space="0" w:color="auto"/>
          </w:divBdr>
        </w:div>
        <w:div w:id="944120677">
          <w:marLeft w:val="480"/>
          <w:marRight w:val="0"/>
          <w:marTop w:val="0"/>
          <w:marBottom w:val="0"/>
          <w:divBdr>
            <w:top w:val="none" w:sz="0" w:space="0" w:color="auto"/>
            <w:left w:val="none" w:sz="0" w:space="0" w:color="auto"/>
            <w:bottom w:val="none" w:sz="0" w:space="0" w:color="auto"/>
            <w:right w:val="none" w:sz="0" w:space="0" w:color="auto"/>
          </w:divBdr>
        </w:div>
        <w:div w:id="955722224">
          <w:marLeft w:val="480"/>
          <w:marRight w:val="0"/>
          <w:marTop w:val="0"/>
          <w:marBottom w:val="0"/>
          <w:divBdr>
            <w:top w:val="none" w:sz="0" w:space="0" w:color="auto"/>
            <w:left w:val="none" w:sz="0" w:space="0" w:color="auto"/>
            <w:bottom w:val="none" w:sz="0" w:space="0" w:color="auto"/>
            <w:right w:val="none" w:sz="0" w:space="0" w:color="auto"/>
          </w:divBdr>
        </w:div>
        <w:div w:id="1031106441">
          <w:marLeft w:val="480"/>
          <w:marRight w:val="0"/>
          <w:marTop w:val="0"/>
          <w:marBottom w:val="0"/>
          <w:divBdr>
            <w:top w:val="none" w:sz="0" w:space="0" w:color="auto"/>
            <w:left w:val="none" w:sz="0" w:space="0" w:color="auto"/>
            <w:bottom w:val="none" w:sz="0" w:space="0" w:color="auto"/>
            <w:right w:val="none" w:sz="0" w:space="0" w:color="auto"/>
          </w:divBdr>
        </w:div>
        <w:div w:id="1093041570">
          <w:marLeft w:val="480"/>
          <w:marRight w:val="0"/>
          <w:marTop w:val="0"/>
          <w:marBottom w:val="0"/>
          <w:divBdr>
            <w:top w:val="none" w:sz="0" w:space="0" w:color="auto"/>
            <w:left w:val="none" w:sz="0" w:space="0" w:color="auto"/>
            <w:bottom w:val="none" w:sz="0" w:space="0" w:color="auto"/>
            <w:right w:val="none" w:sz="0" w:space="0" w:color="auto"/>
          </w:divBdr>
        </w:div>
        <w:div w:id="1220635155">
          <w:marLeft w:val="480"/>
          <w:marRight w:val="0"/>
          <w:marTop w:val="0"/>
          <w:marBottom w:val="0"/>
          <w:divBdr>
            <w:top w:val="none" w:sz="0" w:space="0" w:color="auto"/>
            <w:left w:val="none" w:sz="0" w:space="0" w:color="auto"/>
            <w:bottom w:val="none" w:sz="0" w:space="0" w:color="auto"/>
            <w:right w:val="none" w:sz="0" w:space="0" w:color="auto"/>
          </w:divBdr>
        </w:div>
        <w:div w:id="1478062572">
          <w:marLeft w:val="480"/>
          <w:marRight w:val="0"/>
          <w:marTop w:val="0"/>
          <w:marBottom w:val="0"/>
          <w:divBdr>
            <w:top w:val="none" w:sz="0" w:space="0" w:color="auto"/>
            <w:left w:val="none" w:sz="0" w:space="0" w:color="auto"/>
            <w:bottom w:val="none" w:sz="0" w:space="0" w:color="auto"/>
            <w:right w:val="none" w:sz="0" w:space="0" w:color="auto"/>
          </w:divBdr>
        </w:div>
        <w:div w:id="1526943818">
          <w:marLeft w:val="480"/>
          <w:marRight w:val="0"/>
          <w:marTop w:val="0"/>
          <w:marBottom w:val="0"/>
          <w:divBdr>
            <w:top w:val="none" w:sz="0" w:space="0" w:color="auto"/>
            <w:left w:val="none" w:sz="0" w:space="0" w:color="auto"/>
            <w:bottom w:val="none" w:sz="0" w:space="0" w:color="auto"/>
            <w:right w:val="none" w:sz="0" w:space="0" w:color="auto"/>
          </w:divBdr>
        </w:div>
        <w:div w:id="1546412224">
          <w:marLeft w:val="480"/>
          <w:marRight w:val="0"/>
          <w:marTop w:val="0"/>
          <w:marBottom w:val="0"/>
          <w:divBdr>
            <w:top w:val="none" w:sz="0" w:space="0" w:color="auto"/>
            <w:left w:val="none" w:sz="0" w:space="0" w:color="auto"/>
            <w:bottom w:val="none" w:sz="0" w:space="0" w:color="auto"/>
            <w:right w:val="none" w:sz="0" w:space="0" w:color="auto"/>
          </w:divBdr>
        </w:div>
        <w:div w:id="1574117892">
          <w:marLeft w:val="480"/>
          <w:marRight w:val="0"/>
          <w:marTop w:val="0"/>
          <w:marBottom w:val="0"/>
          <w:divBdr>
            <w:top w:val="none" w:sz="0" w:space="0" w:color="auto"/>
            <w:left w:val="none" w:sz="0" w:space="0" w:color="auto"/>
            <w:bottom w:val="none" w:sz="0" w:space="0" w:color="auto"/>
            <w:right w:val="none" w:sz="0" w:space="0" w:color="auto"/>
          </w:divBdr>
        </w:div>
        <w:div w:id="1574465738">
          <w:marLeft w:val="480"/>
          <w:marRight w:val="0"/>
          <w:marTop w:val="0"/>
          <w:marBottom w:val="0"/>
          <w:divBdr>
            <w:top w:val="none" w:sz="0" w:space="0" w:color="auto"/>
            <w:left w:val="none" w:sz="0" w:space="0" w:color="auto"/>
            <w:bottom w:val="none" w:sz="0" w:space="0" w:color="auto"/>
            <w:right w:val="none" w:sz="0" w:space="0" w:color="auto"/>
          </w:divBdr>
        </w:div>
        <w:div w:id="1665741693">
          <w:marLeft w:val="480"/>
          <w:marRight w:val="0"/>
          <w:marTop w:val="0"/>
          <w:marBottom w:val="0"/>
          <w:divBdr>
            <w:top w:val="none" w:sz="0" w:space="0" w:color="auto"/>
            <w:left w:val="none" w:sz="0" w:space="0" w:color="auto"/>
            <w:bottom w:val="none" w:sz="0" w:space="0" w:color="auto"/>
            <w:right w:val="none" w:sz="0" w:space="0" w:color="auto"/>
          </w:divBdr>
        </w:div>
        <w:div w:id="1970431556">
          <w:marLeft w:val="480"/>
          <w:marRight w:val="0"/>
          <w:marTop w:val="0"/>
          <w:marBottom w:val="0"/>
          <w:divBdr>
            <w:top w:val="none" w:sz="0" w:space="0" w:color="auto"/>
            <w:left w:val="none" w:sz="0" w:space="0" w:color="auto"/>
            <w:bottom w:val="none" w:sz="0" w:space="0" w:color="auto"/>
            <w:right w:val="none" w:sz="0" w:space="0" w:color="auto"/>
          </w:divBdr>
        </w:div>
        <w:div w:id="2049255588">
          <w:marLeft w:val="480"/>
          <w:marRight w:val="0"/>
          <w:marTop w:val="0"/>
          <w:marBottom w:val="0"/>
          <w:divBdr>
            <w:top w:val="none" w:sz="0" w:space="0" w:color="auto"/>
            <w:left w:val="none" w:sz="0" w:space="0" w:color="auto"/>
            <w:bottom w:val="none" w:sz="0" w:space="0" w:color="auto"/>
            <w:right w:val="none" w:sz="0" w:space="0" w:color="auto"/>
          </w:divBdr>
        </w:div>
        <w:div w:id="2131706399">
          <w:marLeft w:val="480"/>
          <w:marRight w:val="0"/>
          <w:marTop w:val="0"/>
          <w:marBottom w:val="0"/>
          <w:divBdr>
            <w:top w:val="none" w:sz="0" w:space="0" w:color="auto"/>
            <w:left w:val="none" w:sz="0" w:space="0" w:color="auto"/>
            <w:bottom w:val="none" w:sz="0" w:space="0" w:color="auto"/>
            <w:right w:val="none" w:sz="0" w:space="0" w:color="auto"/>
          </w:divBdr>
        </w:div>
      </w:divsChild>
    </w:div>
    <w:div w:id="1299185674">
      <w:bodyDiv w:val="1"/>
      <w:marLeft w:val="0"/>
      <w:marRight w:val="0"/>
      <w:marTop w:val="0"/>
      <w:marBottom w:val="0"/>
      <w:divBdr>
        <w:top w:val="none" w:sz="0" w:space="0" w:color="auto"/>
        <w:left w:val="none" w:sz="0" w:space="0" w:color="auto"/>
        <w:bottom w:val="none" w:sz="0" w:space="0" w:color="auto"/>
        <w:right w:val="none" w:sz="0" w:space="0" w:color="auto"/>
      </w:divBdr>
      <w:divsChild>
        <w:div w:id="67774392">
          <w:marLeft w:val="480"/>
          <w:marRight w:val="0"/>
          <w:marTop w:val="0"/>
          <w:marBottom w:val="0"/>
          <w:divBdr>
            <w:top w:val="none" w:sz="0" w:space="0" w:color="auto"/>
            <w:left w:val="none" w:sz="0" w:space="0" w:color="auto"/>
            <w:bottom w:val="none" w:sz="0" w:space="0" w:color="auto"/>
            <w:right w:val="none" w:sz="0" w:space="0" w:color="auto"/>
          </w:divBdr>
        </w:div>
        <w:div w:id="93214667">
          <w:marLeft w:val="480"/>
          <w:marRight w:val="0"/>
          <w:marTop w:val="0"/>
          <w:marBottom w:val="0"/>
          <w:divBdr>
            <w:top w:val="none" w:sz="0" w:space="0" w:color="auto"/>
            <w:left w:val="none" w:sz="0" w:space="0" w:color="auto"/>
            <w:bottom w:val="none" w:sz="0" w:space="0" w:color="auto"/>
            <w:right w:val="none" w:sz="0" w:space="0" w:color="auto"/>
          </w:divBdr>
        </w:div>
        <w:div w:id="122307757">
          <w:marLeft w:val="480"/>
          <w:marRight w:val="0"/>
          <w:marTop w:val="0"/>
          <w:marBottom w:val="0"/>
          <w:divBdr>
            <w:top w:val="none" w:sz="0" w:space="0" w:color="auto"/>
            <w:left w:val="none" w:sz="0" w:space="0" w:color="auto"/>
            <w:bottom w:val="none" w:sz="0" w:space="0" w:color="auto"/>
            <w:right w:val="none" w:sz="0" w:space="0" w:color="auto"/>
          </w:divBdr>
        </w:div>
        <w:div w:id="195969649">
          <w:marLeft w:val="480"/>
          <w:marRight w:val="0"/>
          <w:marTop w:val="0"/>
          <w:marBottom w:val="0"/>
          <w:divBdr>
            <w:top w:val="none" w:sz="0" w:space="0" w:color="auto"/>
            <w:left w:val="none" w:sz="0" w:space="0" w:color="auto"/>
            <w:bottom w:val="none" w:sz="0" w:space="0" w:color="auto"/>
            <w:right w:val="none" w:sz="0" w:space="0" w:color="auto"/>
          </w:divBdr>
        </w:div>
        <w:div w:id="338121882">
          <w:marLeft w:val="480"/>
          <w:marRight w:val="0"/>
          <w:marTop w:val="0"/>
          <w:marBottom w:val="0"/>
          <w:divBdr>
            <w:top w:val="none" w:sz="0" w:space="0" w:color="auto"/>
            <w:left w:val="none" w:sz="0" w:space="0" w:color="auto"/>
            <w:bottom w:val="none" w:sz="0" w:space="0" w:color="auto"/>
            <w:right w:val="none" w:sz="0" w:space="0" w:color="auto"/>
          </w:divBdr>
        </w:div>
        <w:div w:id="387340215">
          <w:marLeft w:val="480"/>
          <w:marRight w:val="0"/>
          <w:marTop w:val="0"/>
          <w:marBottom w:val="0"/>
          <w:divBdr>
            <w:top w:val="none" w:sz="0" w:space="0" w:color="auto"/>
            <w:left w:val="none" w:sz="0" w:space="0" w:color="auto"/>
            <w:bottom w:val="none" w:sz="0" w:space="0" w:color="auto"/>
            <w:right w:val="none" w:sz="0" w:space="0" w:color="auto"/>
          </w:divBdr>
        </w:div>
        <w:div w:id="501551393">
          <w:marLeft w:val="480"/>
          <w:marRight w:val="0"/>
          <w:marTop w:val="0"/>
          <w:marBottom w:val="0"/>
          <w:divBdr>
            <w:top w:val="none" w:sz="0" w:space="0" w:color="auto"/>
            <w:left w:val="none" w:sz="0" w:space="0" w:color="auto"/>
            <w:bottom w:val="none" w:sz="0" w:space="0" w:color="auto"/>
            <w:right w:val="none" w:sz="0" w:space="0" w:color="auto"/>
          </w:divBdr>
        </w:div>
        <w:div w:id="594747646">
          <w:marLeft w:val="480"/>
          <w:marRight w:val="0"/>
          <w:marTop w:val="0"/>
          <w:marBottom w:val="0"/>
          <w:divBdr>
            <w:top w:val="none" w:sz="0" w:space="0" w:color="auto"/>
            <w:left w:val="none" w:sz="0" w:space="0" w:color="auto"/>
            <w:bottom w:val="none" w:sz="0" w:space="0" w:color="auto"/>
            <w:right w:val="none" w:sz="0" w:space="0" w:color="auto"/>
          </w:divBdr>
        </w:div>
        <w:div w:id="636840180">
          <w:marLeft w:val="480"/>
          <w:marRight w:val="0"/>
          <w:marTop w:val="0"/>
          <w:marBottom w:val="0"/>
          <w:divBdr>
            <w:top w:val="none" w:sz="0" w:space="0" w:color="auto"/>
            <w:left w:val="none" w:sz="0" w:space="0" w:color="auto"/>
            <w:bottom w:val="none" w:sz="0" w:space="0" w:color="auto"/>
            <w:right w:val="none" w:sz="0" w:space="0" w:color="auto"/>
          </w:divBdr>
        </w:div>
        <w:div w:id="646783414">
          <w:marLeft w:val="480"/>
          <w:marRight w:val="0"/>
          <w:marTop w:val="0"/>
          <w:marBottom w:val="0"/>
          <w:divBdr>
            <w:top w:val="none" w:sz="0" w:space="0" w:color="auto"/>
            <w:left w:val="none" w:sz="0" w:space="0" w:color="auto"/>
            <w:bottom w:val="none" w:sz="0" w:space="0" w:color="auto"/>
            <w:right w:val="none" w:sz="0" w:space="0" w:color="auto"/>
          </w:divBdr>
        </w:div>
        <w:div w:id="650719768">
          <w:marLeft w:val="480"/>
          <w:marRight w:val="0"/>
          <w:marTop w:val="0"/>
          <w:marBottom w:val="0"/>
          <w:divBdr>
            <w:top w:val="none" w:sz="0" w:space="0" w:color="auto"/>
            <w:left w:val="none" w:sz="0" w:space="0" w:color="auto"/>
            <w:bottom w:val="none" w:sz="0" w:space="0" w:color="auto"/>
            <w:right w:val="none" w:sz="0" w:space="0" w:color="auto"/>
          </w:divBdr>
        </w:div>
        <w:div w:id="708260607">
          <w:marLeft w:val="480"/>
          <w:marRight w:val="0"/>
          <w:marTop w:val="0"/>
          <w:marBottom w:val="0"/>
          <w:divBdr>
            <w:top w:val="none" w:sz="0" w:space="0" w:color="auto"/>
            <w:left w:val="none" w:sz="0" w:space="0" w:color="auto"/>
            <w:bottom w:val="none" w:sz="0" w:space="0" w:color="auto"/>
            <w:right w:val="none" w:sz="0" w:space="0" w:color="auto"/>
          </w:divBdr>
        </w:div>
        <w:div w:id="782841704">
          <w:marLeft w:val="480"/>
          <w:marRight w:val="0"/>
          <w:marTop w:val="0"/>
          <w:marBottom w:val="0"/>
          <w:divBdr>
            <w:top w:val="none" w:sz="0" w:space="0" w:color="auto"/>
            <w:left w:val="none" w:sz="0" w:space="0" w:color="auto"/>
            <w:bottom w:val="none" w:sz="0" w:space="0" w:color="auto"/>
            <w:right w:val="none" w:sz="0" w:space="0" w:color="auto"/>
          </w:divBdr>
        </w:div>
        <w:div w:id="864901369">
          <w:marLeft w:val="480"/>
          <w:marRight w:val="0"/>
          <w:marTop w:val="0"/>
          <w:marBottom w:val="0"/>
          <w:divBdr>
            <w:top w:val="none" w:sz="0" w:space="0" w:color="auto"/>
            <w:left w:val="none" w:sz="0" w:space="0" w:color="auto"/>
            <w:bottom w:val="none" w:sz="0" w:space="0" w:color="auto"/>
            <w:right w:val="none" w:sz="0" w:space="0" w:color="auto"/>
          </w:divBdr>
        </w:div>
        <w:div w:id="952713378">
          <w:marLeft w:val="480"/>
          <w:marRight w:val="0"/>
          <w:marTop w:val="0"/>
          <w:marBottom w:val="0"/>
          <w:divBdr>
            <w:top w:val="none" w:sz="0" w:space="0" w:color="auto"/>
            <w:left w:val="none" w:sz="0" w:space="0" w:color="auto"/>
            <w:bottom w:val="none" w:sz="0" w:space="0" w:color="auto"/>
            <w:right w:val="none" w:sz="0" w:space="0" w:color="auto"/>
          </w:divBdr>
        </w:div>
        <w:div w:id="1014109069">
          <w:marLeft w:val="480"/>
          <w:marRight w:val="0"/>
          <w:marTop w:val="0"/>
          <w:marBottom w:val="0"/>
          <w:divBdr>
            <w:top w:val="none" w:sz="0" w:space="0" w:color="auto"/>
            <w:left w:val="none" w:sz="0" w:space="0" w:color="auto"/>
            <w:bottom w:val="none" w:sz="0" w:space="0" w:color="auto"/>
            <w:right w:val="none" w:sz="0" w:space="0" w:color="auto"/>
          </w:divBdr>
        </w:div>
        <w:div w:id="1020856127">
          <w:marLeft w:val="480"/>
          <w:marRight w:val="0"/>
          <w:marTop w:val="0"/>
          <w:marBottom w:val="0"/>
          <w:divBdr>
            <w:top w:val="none" w:sz="0" w:space="0" w:color="auto"/>
            <w:left w:val="none" w:sz="0" w:space="0" w:color="auto"/>
            <w:bottom w:val="none" w:sz="0" w:space="0" w:color="auto"/>
            <w:right w:val="none" w:sz="0" w:space="0" w:color="auto"/>
          </w:divBdr>
        </w:div>
        <w:div w:id="1380277655">
          <w:marLeft w:val="480"/>
          <w:marRight w:val="0"/>
          <w:marTop w:val="0"/>
          <w:marBottom w:val="0"/>
          <w:divBdr>
            <w:top w:val="none" w:sz="0" w:space="0" w:color="auto"/>
            <w:left w:val="none" w:sz="0" w:space="0" w:color="auto"/>
            <w:bottom w:val="none" w:sz="0" w:space="0" w:color="auto"/>
            <w:right w:val="none" w:sz="0" w:space="0" w:color="auto"/>
          </w:divBdr>
        </w:div>
        <w:div w:id="1530679802">
          <w:marLeft w:val="480"/>
          <w:marRight w:val="0"/>
          <w:marTop w:val="0"/>
          <w:marBottom w:val="0"/>
          <w:divBdr>
            <w:top w:val="none" w:sz="0" w:space="0" w:color="auto"/>
            <w:left w:val="none" w:sz="0" w:space="0" w:color="auto"/>
            <w:bottom w:val="none" w:sz="0" w:space="0" w:color="auto"/>
            <w:right w:val="none" w:sz="0" w:space="0" w:color="auto"/>
          </w:divBdr>
        </w:div>
        <w:div w:id="1571036623">
          <w:marLeft w:val="480"/>
          <w:marRight w:val="0"/>
          <w:marTop w:val="0"/>
          <w:marBottom w:val="0"/>
          <w:divBdr>
            <w:top w:val="none" w:sz="0" w:space="0" w:color="auto"/>
            <w:left w:val="none" w:sz="0" w:space="0" w:color="auto"/>
            <w:bottom w:val="none" w:sz="0" w:space="0" w:color="auto"/>
            <w:right w:val="none" w:sz="0" w:space="0" w:color="auto"/>
          </w:divBdr>
        </w:div>
        <w:div w:id="1605922564">
          <w:marLeft w:val="480"/>
          <w:marRight w:val="0"/>
          <w:marTop w:val="0"/>
          <w:marBottom w:val="0"/>
          <w:divBdr>
            <w:top w:val="none" w:sz="0" w:space="0" w:color="auto"/>
            <w:left w:val="none" w:sz="0" w:space="0" w:color="auto"/>
            <w:bottom w:val="none" w:sz="0" w:space="0" w:color="auto"/>
            <w:right w:val="none" w:sz="0" w:space="0" w:color="auto"/>
          </w:divBdr>
        </w:div>
        <w:div w:id="1630940712">
          <w:marLeft w:val="480"/>
          <w:marRight w:val="0"/>
          <w:marTop w:val="0"/>
          <w:marBottom w:val="0"/>
          <w:divBdr>
            <w:top w:val="none" w:sz="0" w:space="0" w:color="auto"/>
            <w:left w:val="none" w:sz="0" w:space="0" w:color="auto"/>
            <w:bottom w:val="none" w:sz="0" w:space="0" w:color="auto"/>
            <w:right w:val="none" w:sz="0" w:space="0" w:color="auto"/>
          </w:divBdr>
        </w:div>
        <w:div w:id="1747920899">
          <w:marLeft w:val="480"/>
          <w:marRight w:val="0"/>
          <w:marTop w:val="0"/>
          <w:marBottom w:val="0"/>
          <w:divBdr>
            <w:top w:val="none" w:sz="0" w:space="0" w:color="auto"/>
            <w:left w:val="none" w:sz="0" w:space="0" w:color="auto"/>
            <w:bottom w:val="none" w:sz="0" w:space="0" w:color="auto"/>
            <w:right w:val="none" w:sz="0" w:space="0" w:color="auto"/>
          </w:divBdr>
        </w:div>
        <w:div w:id="1806853049">
          <w:marLeft w:val="480"/>
          <w:marRight w:val="0"/>
          <w:marTop w:val="0"/>
          <w:marBottom w:val="0"/>
          <w:divBdr>
            <w:top w:val="none" w:sz="0" w:space="0" w:color="auto"/>
            <w:left w:val="none" w:sz="0" w:space="0" w:color="auto"/>
            <w:bottom w:val="none" w:sz="0" w:space="0" w:color="auto"/>
            <w:right w:val="none" w:sz="0" w:space="0" w:color="auto"/>
          </w:divBdr>
        </w:div>
        <w:div w:id="1972587400">
          <w:marLeft w:val="480"/>
          <w:marRight w:val="0"/>
          <w:marTop w:val="0"/>
          <w:marBottom w:val="0"/>
          <w:divBdr>
            <w:top w:val="none" w:sz="0" w:space="0" w:color="auto"/>
            <w:left w:val="none" w:sz="0" w:space="0" w:color="auto"/>
            <w:bottom w:val="none" w:sz="0" w:space="0" w:color="auto"/>
            <w:right w:val="none" w:sz="0" w:space="0" w:color="auto"/>
          </w:divBdr>
        </w:div>
        <w:div w:id="2084258176">
          <w:marLeft w:val="480"/>
          <w:marRight w:val="0"/>
          <w:marTop w:val="0"/>
          <w:marBottom w:val="0"/>
          <w:divBdr>
            <w:top w:val="none" w:sz="0" w:space="0" w:color="auto"/>
            <w:left w:val="none" w:sz="0" w:space="0" w:color="auto"/>
            <w:bottom w:val="none" w:sz="0" w:space="0" w:color="auto"/>
            <w:right w:val="none" w:sz="0" w:space="0" w:color="auto"/>
          </w:divBdr>
        </w:div>
      </w:divsChild>
    </w:div>
    <w:div w:id="1301422411">
      <w:bodyDiv w:val="1"/>
      <w:marLeft w:val="0"/>
      <w:marRight w:val="0"/>
      <w:marTop w:val="0"/>
      <w:marBottom w:val="0"/>
      <w:divBdr>
        <w:top w:val="none" w:sz="0" w:space="0" w:color="auto"/>
        <w:left w:val="none" w:sz="0" w:space="0" w:color="auto"/>
        <w:bottom w:val="none" w:sz="0" w:space="0" w:color="auto"/>
        <w:right w:val="none" w:sz="0" w:space="0" w:color="auto"/>
      </w:divBdr>
      <w:divsChild>
        <w:div w:id="51346597">
          <w:marLeft w:val="480"/>
          <w:marRight w:val="0"/>
          <w:marTop w:val="0"/>
          <w:marBottom w:val="0"/>
          <w:divBdr>
            <w:top w:val="none" w:sz="0" w:space="0" w:color="auto"/>
            <w:left w:val="none" w:sz="0" w:space="0" w:color="auto"/>
            <w:bottom w:val="none" w:sz="0" w:space="0" w:color="auto"/>
            <w:right w:val="none" w:sz="0" w:space="0" w:color="auto"/>
          </w:divBdr>
        </w:div>
        <w:div w:id="67388620">
          <w:marLeft w:val="480"/>
          <w:marRight w:val="0"/>
          <w:marTop w:val="0"/>
          <w:marBottom w:val="0"/>
          <w:divBdr>
            <w:top w:val="none" w:sz="0" w:space="0" w:color="auto"/>
            <w:left w:val="none" w:sz="0" w:space="0" w:color="auto"/>
            <w:bottom w:val="none" w:sz="0" w:space="0" w:color="auto"/>
            <w:right w:val="none" w:sz="0" w:space="0" w:color="auto"/>
          </w:divBdr>
        </w:div>
        <w:div w:id="108625708">
          <w:marLeft w:val="480"/>
          <w:marRight w:val="0"/>
          <w:marTop w:val="0"/>
          <w:marBottom w:val="0"/>
          <w:divBdr>
            <w:top w:val="none" w:sz="0" w:space="0" w:color="auto"/>
            <w:left w:val="none" w:sz="0" w:space="0" w:color="auto"/>
            <w:bottom w:val="none" w:sz="0" w:space="0" w:color="auto"/>
            <w:right w:val="none" w:sz="0" w:space="0" w:color="auto"/>
          </w:divBdr>
        </w:div>
        <w:div w:id="425686436">
          <w:marLeft w:val="480"/>
          <w:marRight w:val="0"/>
          <w:marTop w:val="0"/>
          <w:marBottom w:val="0"/>
          <w:divBdr>
            <w:top w:val="none" w:sz="0" w:space="0" w:color="auto"/>
            <w:left w:val="none" w:sz="0" w:space="0" w:color="auto"/>
            <w:bottom w:val="none" w:sz="0" w:space="0" w:color="auto"/>
            <w:right w:val="none" w:sz="0" w:space="0" w:color="auto"/>
          </w:divBdr>
        </w:div>
        <w:div w:id="586575249">
          <w:marLeft w:val="480"/>
          <w:marRight w:val="0"/>
          <w:marTop w:val="0"/>
          <w:marBottom w:val="0"/>
          <w:divBdr>
            <w:top w:val="none" w:sz="0" w:space="0" w:color="auto"/>
            <w:left w:val="none" w:sz="0" w:space="0" w:color="auto"/>
            <w:bottom w:val="none" w:sz="0" w:space="0" w:color="auto"/>
            <w:right w:val="none" w:sz="0" w:space="0" w:color="auto"/>
          </w:divBdr>
        </w:div>
        <w:div w:id="679043481">
          <w:marLeft w:val="480"/>
          <w:marRight w:val="0"/>
          <w:marTop w:val="0"/>
          <w:marBottom w:val="0"/>
          <w:divBdr>
            <w:top w:val="none" w:sz="0" w:space="0" w:color="auto"/>
            <w:left w:val="none" w:sz="0" w:space="0" w:color="auto"/>
            <w:bottom w:val="none" w:sz="0" w:space="0" w:color="auto"/>
            <w:right w:val="none" w:sz="0" w:space="0" w:color="auto"/>
          </w:divBdr>
        </w:div>
        <w:div w:id="772553934">
          <w:marLeft w:val="480"/>
          <w:marRight w:val="0"/>
          <w:marTop w:val="0"/>
          <w:marBottom w:val="0"/>
          <w:divBdr>
            <w:top w:val="none" w:sz="0" w:space="0" w:color="auto"/>
            <w:left w:val="none" w:sz="0" w:space="0" w:color="auto"/>
            <w:bottom w:val="none" w:sz="0" w:space="0" w:color="auto"/>
            <w:right w:val="none" w:sz="0" w:space="0" w:color="auto"/>
          </w:divBdr>
        </w:div>
        <w:div w:id="973800892">
          <w:marLeft w:val="480"/>
          <w:marRight w:val="0"/>
          <w:marTop w:val="0"/>
          <w:marBottom w:val="0"/>
          <w:divBdr>
            <w:top w:val="none" w:sz="0" w:space="0" w:color="auto"/>
            <w:left w:val="none" w:sz="0" w:space="0" w:color="auto"/>
            <w:bottom w:val="none" w:sz="0" w:space="0" w:color="auto"/>
            <w:right w:val="none" w:sz="0" w:space="0" w:color="auto"/>
          </w:divBdr>
        </w:div>
        <w:div w:id="1202862183">
          <w:marLeft w:val="480"/>
          <w:marRight w:val="0"/>
          <w:marTop w:val="0"/>
          <w:marBottom w:val="0"/>
          <w:divBdr>
            <w:top w:val="none" w:sz="0" w:space="0" w:color="auto"/>
            <w:left w:val="none" w:sz="0" w:space="0" w:color="auto"/>
            <w:bottom w:val="none" w:sz="0" w:space="0" w:color="auto"/>
            <w:right w:val="none" w:sz="0" w:space="0" w:color="auto"/>
          </w:divBdr>
        </w:div>
        <w:div w:id="1258978519">
          <w:marLeft w:val="480"/>
          <w:marRight w:val="0"/>
          <w:marTop w:val="0"/>
          <w:marBottom w:val="0"/>
          <w:divBdr>
            <w:top w:val="none" w:sz="0" w:space="0" w:color="auto"/>
            <w:left w:val="none" w:sz="0" w:space="0" w:color="auto"/>
            <w:bottom w:val="none" w:sz="0" w:space="0" w:color="auto"/>
            <w:right w:val="none" w:sz="0" w:space="0" w:color="auto"/>
          </w:divBdr>
        </w:div>
        <w:div w:id="1270501823">
          <w:marLeft w:val="480"/>
          <w:marRight w:val="0"/>
          <w:marTop w:val="0"/>
          <w:marBottom w:val="0"/>
          <w:divBdr>
            <w:top w:val="none" w:sz="0" w:space="0" w:color="auto"/>
            <w:left w:val="none" w:sz="0" w:space="0" w:color="auto"/>
            <w:bottom w:val="none" w:sz="0" w:space="0" w:color="auto"/>
            <w:right w:val="none" w:sz="0" w:space="0" w:color="auto"/>
          </w:divBdr>
        </w:div>
        <w:div w:id="1338001602">
          <w:marLeft w:val="480"/>
          <w:marRight w:val="0"/>
          <w:marTop w:val="0"/>
          <w:marBottom w:val="0"/>
          <w:divBdr>
            <w:top w:val="none" w:sz="0" w:space="0" w:color="auto"/>
            <w:left w:val="none" w:sz="0" w:space="0" w:color="auto"/>
            <w:bottom w:val="none" w:sz="0" w:space="0" w:color="auto"/>
            <w:right w:val="none" w:sz="0" w:space="0" w:color="auto"/>
          </w:divBdr>
        </w:div>
        <w:div w:id="1401711898">
          <w:marLeft w:val="480"/>
          <w:marRight w:val="0"/>
          <w:marTop w:val="0"/>
          <w:marBottom w:val="0"/>
          <w:divBdr>
            <w:top w:val="none" w:sz="0" w:space="0" w:color="auto"/>
            <w:left w:val="none" w:sz="0" w:space="0" w:color="auto"/>
            <w:bottom w:val="none" w:sz="0" w:space="0" w:color="auto"/>
            <w:right w:val="none" w:sz="0" w:space="0" w:color="auto"/>
          </w:divBdr>
        </w:div>
        <w:div w:id="1409696656">
          <w:marLeft w:val="480"/>
          <w:marRight w:val="0"/>
          <w:marTop w:val="0"/>
          <w:marBottom w:val="0"/>
          <w:divBdr>
            <w:top w:val="none" w:sz="0" w:space="0" w:color="auto"/>
            <w:left w:val="none" w:sz="0" w:space="0" w:color="auto"/>
            <w:bottom w:val="none" w:sz="0" w:space="0" w:color="auto"/>
            <w:right w:val="none" w:sz="0" w:space="0" w:color="auto"/>
          </w:divBdr>
        </w:div>
        <w:div w:id="1423184846">
          <w:marLeft w:val="480"/>
          <w:marRight w:val="0"/>
          <w:marTop w:val="0"/>
          <w:marBottom w:val="0"/>
          <w:divBdr>
            <w:top w:val="none" w:sz="0" w:space="0" w:color="auto"/>
            <w:left w:val="none" w:sz="0" w:space="0" w:color="auto"/>
            <w:bottom w:val="none" w:sz="0" w:space="0" w:color="auto"/>
            <w:right w:val="none" w:sz="0" w:space="0" w:color="auto"/>
          </w:divBdr>
        </w:div>
        <w:div w:id="1525631776">
          <w:marLeft w:val="480"/>
          <w:marRight w:val="0"/>
          <w:marTop w:val="0"/>
          <w:marBottom w:val="0"/>
          <w:divBdr>
            <w:top w:val="none" w:sz="0" w:space="0" w:color="auto"/>
            <w:left w:val="none" w:sz="0" w:space="0" w:color="auto"/>
            <w:bottom w:val="none" w:sz="0" w:space="0" w:color="auto"/>
            <w:right w:val="none" w:sz="0" w:space="0" w:color="auto"/>
          </w:divBdr>
        </w:div>
        <w:div w:id="1656034419">
          <w:marLeft w:val="480"/>
          <w:marRight w:val="0"/>
          <w:marTop w:val="0"/>
          <w:marBottom w:val="0"/>
          <w:divBdr>
            <w:top w:val="none" w:sz="0" w:space="0" w:color="auto"/>
            <w:left w:val="none" w:sz="0" w:space="0" w:color="auto"/>
            <w:bottom w:val="none" w:sz="0" w:space="0" w:color="auto"/>
            <w:right w:val="none" w:sz="0" w:space="0" w:color="auto"/>
          </w:divBdr>
        </w:div>
        <w:div w:id="1658874960">
          <w:marLeft w:val="480"/>
          <w:marRight w:val="0"/>
          <w:marTop w:val="0"/>
          <w:marBottom w:val="0"/>
          <w:divBdr>
            <w:top w:val="none" w:sz="0" w:space="0" w:color="auto"/>
            <w:left w:val="none" w:sz="0" w:space="0" w:color="auto"/>
            <w:bottom w:val="none" w:sz="0" w:space="0" w:color="auto"/>
            <w:right w:val="none" w:sz="0" w:space="0" w:color="auto"/>
          </w:divBdr>
        </w:div>
        <w:div w:id="2025128849">
          <w:marLeft w:val="480"/>
          <w:marRight w:val="0"/>
          <w:marTop w:val="0"/>
          <w:marBottom w:val="0"/>
          <w:divBdr>
            <w:top w:val="none" w:sz="0" w:space="0" w:color="auto"/>
            <w:left w:val="none" w:sz="0" w:space="0" w:color="auto"/>
            <w:bottom w:val="none" w:sz="0" w:space="0" w:color="auto"/>
            <w:right w:val="none" w:sz="0" w:space="0" w:color="auto"/>
          </w:divBdr>
        </w:div>
        <w:div w:id="2057075606">
          <w:marLeft w:val="480"/>
          <w:marRight w:val="0"/>
          <w:marTop w:val="0"/>
          <w:marBottom w:val="0"/>
          <w:divBdr>
            <w:top w:val="none" w:sz="0" w:space="0" w:color="auto"/>
            <w:left w:val="none" w:sz="0" w:space="0" w:color="auto"/>
            <w:bottom w:val="none" w:sz="0" w:space="0" w:color="auto"/>
            <w:right w:val="none" w:sz="0" w:space="0" w:color="auto"/>
          </w:divBdr>
        </w:div>
      </w:divsChild>
    </w:div>
    <w:div w:id="1314064512">
      <w:bodyDiv w:val="1"/>
      <w:marLeft w:val="0"/>
      <w:marRight w:val="0"/>
      <w:marTop w:val="0"/>
      <w:marBottom w:val="0"/>
      <w:divBdr>
        <w:top w:val="none" w:sz="0" w:space="0" w:color="auto"/>
        <w:left w:val="none" w:sz="0" w:space="0" w:color="auto"/>
        <w:bottom w:val="none" w:sz="0" w:space="0" w:color="auto"/>
        <w:right w:val="none" w:sz="0" w:space="0" w:color="auto"/>
      </w:divBdr>
    </w:div>
    <w:div w:id="1319067890">
      <w:bodyDiv w:val="1"/>
      <w:marLeft w:val="0"/>
      <w:marRight w:val="0"/>
      <w:marTop w:val="0"/>
      <w:marBottom w:val="0"/>
      <w:divBdr>
        <w:top w:val="none" w:sz="0" w:space="0" w:color="auto"/>
        <w:left w:val="none" w:sz="0" w:space="0" w:color="auto"/>
        <w:bottom w:val="none" w:sz="0" w:space="0" w:color="auto"/>
        <w:right w:val="none" w:sz="0" w:space="0" w:color="auto"/>
      </w:divBdr>
      <w:divsChild>
        <w:div w:id="677002326">
          <w:marLeft w:val="480"/>
          <w:marRight w:val="0"/>
          <w:marTop w:val="0"/>
          <w:marBottom w:val="0"/>
          <w:divBdr>
            <w:top w:val="none" w:sz="0" w:space="0" w:color="auto"/>
            <w:left w:val="none" w:sz="0" w:space="0" w:color="auto"/>
            <w:bottom w:val="none" w:sz="0" w:space="0" w:color="auto"/>
            <w:right w:val="none" w:sz="0" w:space="0" w:color="auto"/>
          </w:divBdr>
        </w:div>
        <w:div w:id="884605581">
          <w:marLeft w:val="480"/>
          <w:marRight w:val="0"/>
          <w:marTop w:val="0"/>
          <w:marBottom w:val="0"/>
          <w:divBdr>
            <w:top w:val="none" w:sz="0" w:space="0" w:color="auto"/>
            <w:left w:val="none" w:sz="0" w:space="0" w:color="auto"/>
            <w:bottom w:val="none" w:sz="0" w:space="0" w:color="auto"/>
            <w:right w:val="none" w:sz="0" w:space="0" w:color="auto"/>
          </w:divBdr>
        </w:div>
        <w:div w:id="1250769065">
          <w:marLeft w:val="480"/>
          <w:marRight w:val="0"/>
          <w:marTop w:val="0"/>
          <w:marBottom w:val="0"/>
          <w:divBdr>
            <w:top w:val="none" w:sz="0" w:space="0" w:color="auto"/>
            <w:left w:val="none" w:sz="0" w:space="0" w:color="auto"/>
            <w:bottom w:val="none" w:sz="0" w:space="0" w:color="auto"/>
            <w:right w:val="none" w:sz="0" w:space="0" w:color="auto"/>
          </w:divBdr>
        </w:div>
        <w:div w:id="1461458611">
          <w:marLeft w:val="480"/>
          <w:marRight w:val="0"/>
          <w:marTop w:val="0"/>
          <w:marBottom w:val="0"/>
          <w:divBdr>
            <w:top w:val="none" w:sz="0" w:space="0" w:color="auto"/>
            <w:left w:val="none" w:sz="0" w:space="0" w:color="auto"/>
            <w:bottom w:val="none" w:sz="0" w:space="0" w:color="auto"/>
            <w:right w:val="none" w:sz="0" w:space="0" w:color="auto"/>
          </w:divBdr>
        </w:div>
        <w:div w:id="1615869553">
          <w:marLeft w:val="480"/>
          <w:marRight w:val="0"/>
          <w:marTop w:val="0"/>
          <w:marBottom w:val="0"/>
          <w:divBdr>
            <w:top w:val="none" w:sz="0" w:space="0" w:color="auto"/>
            <w:left w:val="none" w:sz="0" w:space="0" w:color="auto"/>
            <w:bottom w:val="none" w:sz="0" w:space="0" w:color="auto"/>
            <w:right w:val="none" w:sz="0" w:space="0" w:color="auto"/>
          </w:divBdr>
        </w:div>
        <w:div w:id="1894851332">
          <w:marLeft w:val="480"/>
          <w:marRight w:val="0"/>
          <w:marTop w:val="0"/>
          <w:marBottom w:val="0"/>
          <w:divBdr>
            <w:top w:val="none" w:sz="0" w:space="0" w:color="auto"/>
            <w:left w:val="none" w:sz="0" w:space="0" w:color="auto"/>
            <w:bottom w:val="none" w:sz="0" w:space="0" w:color="auto"/>
            <w:right w:val="none" w:sz="0" w:space="0" w:color="auto"/>
          </w:divBdr>
        </w:div>
      </w:divsChild>
    </w:div>
    <w:div w:id="1319766028">
      <w:bodyDiv w:val="1"/>
      <w:marLeft w:val="0"/>
      <w:marRight w:val="0"/>
      <w:marTop w:val="0"/>
      <w:marBottom w:val="0"/>
      <w:divBdr>
        <w:top w:val="none" w:sz="0" w:space="0" w:color="auto"/>
        <w:left w:val="none" w:sz="0" w:space="0" w:color="auto"/>
        <w:bottom w:val="none" w:sz="0" w:space="0" w:color="auto"/>
        <w:right w:val="none" w:sz="0" w:space="0" w:color="auto"/>
      </w:divBdr>
    </w:div>
    <w:div w:id="1324435212">
      <w:bodyDiv w:val="1"/>
      <w:marLeft w:val="0"/>
      <w:marRight w:val="0"/>
      <w:marTop w:val="0"/>
      <w:marBottom w:val="0"/>
      <w:divBdr>
        <w:top w:val="none" w:sz="0" w:space="0" w:color="auto"/>
        <w:left w:val="none" w:sz="0" w:space="0" w:color="auto"/>
        <w:bottom w:val="none" w:sz="0" w:space="0" w:color="auto"/>
        <w:right w:val="none" w:sz="0" w:space="0" w:color="auto"/>
      </w:divBdr>
    </w:div>
    <w:div w:id="1324510560">
      <w:bodyDiv w:val="1"/>
      <w:marLeft w:val="0"/>
      <w:marRight w:val="0"/>
      <w:marTop w:val="0"/>
      <w:marBottom w:val="0"/>
      <w:divBdr>
        <w:top w:val="none" w:sz="0" w:space="0" w:color="auto"/>
        <w:left w:val="none" w:sz="0" w:space="0" w:color="auto"/>
        <w:bottom w:val="none" w:sz="0" w:space="0" w:color="auto"/>
        <w:right w:val="none" w:sz="0" w:space="0" w:color="auto"/>
      </w:divBdr>
      <w:divsChild>
        <w:div w:id="1574662298">
          <w:marLeft w:val="480"/>
          <w:marRight w:val="0"/>
          <w:marTop w:val="0"/>
          <w:marBottom w:val="0"/>
          <w:divBdr>
            <w:top w:val="none" w:sz="0" w:space="0" w:color="auto"/>
            <w:left w:val="none" w:sz="0" w:space="0" w:color="auto"/>
            <w:bottom w:val="none" w:sz="0" w:space="0" w:color="auto"/>
            <w:right w:val="none" w:sz="0" w:space="0" w:color="auto"/>
          </w:divBdr>
        </w:div>
        <w:div w:id="197275857">
          <w:marLeft w:val="480"/>
          <w:marRight w:val="0"/>
          <w:marTop w:val="0"/>
          <w:marBottom w:val="0"/>
          <w:divBdr>
            <w:top w:val="none" w:sz="0" w:space="0" w:color="auto"/>
            <w:left w:val="none" w:sz="0" w:space="0" w:color="auto"/>
            <w:bottom w:val="none" w:sz="0" w:space="0" w:color="auto"/>
            <w:right w:val="none" w:sz="0" w:space="0" w:color="auto"/>
          </w:divBdr>
        </w:div>
        <w:div w:id="1450590068">
          <w:marLeft w:val="480"/>
          <w:marRight w:val="0"/>
          <w:marTop w:val="0"/>
          <w:marBottom w:val="0"/>
          <w:divBdr>
            <w:top w:val="none" w:sz="0" w:space="0" w:color="auto"/>
            <w:left w:val="none" w:sz="0" w:space="0" w:color="auto"/>
            <w:bottom w:val="none" w:sz="0" w:space="0" w:color="auto"/>
            <w:right w:val="none" w:sz="0" w:space="0" w:color="auto"/>
          </w:divBdr>
        </w:div>
        <w:div w:id="1910463255">
          <w:marLeft w:val="480"/>
          <w:marRight w:val="0"/>
          <w:marTop w:val="0"/>
          <w:marBottom w:val="0"/>
          <w:divBdr>
            <w:top w:val="none" w:sz="0" w:space="0" w:color="auto"/>
            <w:left w:val="none" w:sz="0" w:space="0" w:color="auto"/>
            <w:bottom w:val="none" w:sz="0" w:space="0" w:color="auto"/>
            <w:right w:val="none" w:sz="0" w:space="0" w:color="auto"/>
          </w:divBdr>
        </w:div>
        <w:div w:id="1879507381">
          <w:marLeft w:val="480"/>
          <w:marRight w:val="0"/>
          <w:marTop w:val="0"/>
          <w:marBottom w:val="0"/>
          <w:divBdr>
            <w:top w:val="none" w:sz="0" w:space="0" w:color="auto"/>
            <w:left w:val="none" w:sz="0" w:space="0" w:color="auto"/>
            <w:bottom w:val="none" w:sz="0" w:space="0" w:color="auto"/>
            <w:right w:val="none" w:sz="0" w:space="0" w:color="auto"/>
          </w:divBdr>
        </w:div>
        <w:div w:id="1354302906">
          <w:marLeft w:val="480"/>
          <w:marRight w:val="0"/>
          <w:marTop w:val="0"/>
          <w:marBottom w:val="0"/>
          <w:divBdr>
            <w:top w:val="none" w:sz="0" w:space="0" w:color="auto"/>
            <w:left w:val="none" w:sz="0" w:space="0" w:color="auto"/>
            <w:bottom w:val="none" w:sz="0" w:space="0" w:color="auto"/>
            <w:right w:val="none" w:sz="0" w:space="0" w:color="auto"/>
          </w:divBdr>
        </w:div>
        <w:div w:id="911738190">
          <w:marLeft w:val="480"/>
          <w:marRight w:val="0"/>
          <w:marTop w:val="0"/>
          <w:marBottom w:val="0"/>
          <w:divBdr>
            <w:top w:val="none" w:sz="0" w:space="0" w:color="auto"/>
            <w:left w:val="none" w:sz="0" w:space="0" w:color="auto"/>
            <w:bottom w:val="none" w:sz="0" w:space="0" w:color="auto"/>
            <w:right w:val="none" w:sz="0" w:space="0" w:color="auto"/>
          </w:divBdr>
        </w:div>
        <w:div w:id="681512731">
          <w:marLeft w:val="480"/>
          <w:marRight w:val="0"/>
          <w:marTop w:val="0"/>
          <w:marBottom w:val="0"/>
          <w:divBdr>
            <w:top w:val="none" w:sz="0" w:space="0" w:color="auto"/>
            <w:left w:val="none" w:sz="0" w:space="0" w:color="auto"/>
            <w:bottom w:val="none" w:sz="0" w:space="0" w:color="auto"/>
            <w:right w:val="none" w:sz="0" w:space="0" w:color="auto"/>
          </w:divBdr>
        </w:div>
        <w:div w:id="114717431">
          <w:marLeft w:val="480"/>
          <w:marRight w:val="0"/>
          <w:marTop w:val="0"/>
          <w:marBottom w:val="0"/>
          <w:divBdr>
            <w:top w:val="none" w:sz="0" w:space="0" w:color="auto"/>
            <w:left w:val="none" w:sz="0" w:space="0" w:color="auto"/>
            <w:bottom w:val="none" w:sz="0" w:space="0" w:color="auto"/>
            <w:right w:val="none" w:sz="0" w:space="0" w:color="auto"/>
          </w:divBdr>
        </w:div>
        <w:div w:id="257447925">
          <w:marLeft w:val="480"/>
          <w:marRight w:val="0"/>
          <w:marTop w:val="0"/>
          <w:marBottom w:val="0"/>
          <w:divBdr>
            <w:top w:val="none" w:sz="0" w:space="0" w:color="auto"/>
            <w:left w:val="none" w:sz="0" w:space="0" w:color="auto"/>
            <w:bottom w:val="none" w:sz="0" w:space="0" w:color="auto"/>
            <w:right w:val="none" w:sz="0" w:space="0" w:color="auto"/>
          </w:divBdr>
        </w:div>
        <w:div w:id="2095398681">
          <w:marLeft w:val="480"/>
          <w:marRight w:val="0"/>
          <w:marTop w:val="0"/>
          <w:marBottom w:val="0"/>
          <w:divBdr>
            <w:top w:val="none" w:sz="0" w:space="0" w:color="auto"/>
            <w:left w:val="none" w:sz="0" w:space="0" w:color="auto"/>
            <w:bottom w:val="none" w:sz="0" w:space="0" w:color="auto"/>
            <w:right w:val="none" w:sz="0" w:space="0" w:color="auto"/>
          </w:divBdr>
        </w:div>
        <w:div w:id="1597708956">
          <w:marLeft w:val="480"/>
          <w:marRight w:val="0"/>
          <w:marTop w:val="0"/>
          <w:marBottom w:val="0"/>
          <w:divBdr>
            <w:top w:val="none" w:sz="0" w:space="0" w:color="auto"/>
            <w:left w:val="none" w:sz="0" w:space="0" w:color="auto"/>
            <w:bottom w:val="none" w:sz="0" w:space="0" w:color="auto"/>
            <w:right w:val="none" w:sz="0" w:space="0" w:color="auto"/>
          </w:divBdr>
        </w:div>
        <w:div w:id="407003141">
          <w:marLeft w:val="480"/>
          <w:marRight w:val="0"/>
          <w:marTop w:val="0"/>
          <w:marBottom w:val="0"/>
          <w:divBdr>
            <w:top w:val="none" w:sz="0" w:space="0" w:color="auto"/>
            <w:left w:val="none" w:sz="0" w:space="0" w:color="auto"/>
            <w:bottom w:val="none" w:sz="0" w:space="0" w:color="auto"/>
            <w:right w:val="none" w:sz="0" w:space="0" w:color="auto"/>
          </w:divBdr>
        </w:div>
        <w:div w:id="763962093">
          <w:marLeft w:val="480"/>
          <w:marRight w:val="0"/>
          <w:marTop w:val="0"/>
          <w:marBottom w:val="0"/>
          <w:divBdr>
            <w:top w:val="none" w:sz="0" w:space="0" w:color="auto"/>
            <w:left w:val="none" w:sz="0" w:space="0" w:color="auto"/>
            <w:bottom w:val="none" w:sz="0" w:space="0" w:color="auto"/>
            <w:right w:val="none" w:sz="0" w:space="0" w:color="auto"/>
          </w:divBdr>
        </w:div>
        <w:div w:id="71438428">
          <w:marLeft w:val="480"/>
          <w:marRight w:val="0"/>
          <w:marTop w:val="0"/>
          <w:marBottom w:val="0"/>
          <w:divBdr>
            <w:top w:val="none" w:sz="0" w:space="0" w:color="auto"/>
            <w:left w:val="none" w:sz="0" w:space="0" w:color="auto"/>
            <w:bottom w:val="none" w:sz="0" w:space="0" w:color="auto"/>
            <w:right w:val="none" w:sz="0" w:space="0" w:color="auto"/>
          </w:divBdr>
        </w:div>
        <w:div w:id="1397119971">
          <w:marLeft w:val="480"/>
          <w:marRight w:val="0"/>
          <w:marTop w:val="0"/>
          <w:marBottom w:val="0"/>
          <w:divBdr>
            <w:top w:val="none" w:sz="0" w:space="0" w:color="auto"/>
            <w:left w:val="none" w:sz="0" w:space="0" w:color="auto"/>
            <w:bottom w:val="none" w:sz="0" w:space="0" w:color="auto"/>
            <w:right w:val="none" w:sz="0" w:space="0" w:color="auto"/>
          </w:divBdr>
        </w:div>
        <w:div w:id="486438635">
          <w:marLeft w:val="480"/>
          <w:marRight w:val="0"/>
          <w:marTop w:val="0"/>
          <w:marBottom w:val="0"/>
          <w:divBdr>
            <w:top w:val="none" w:sz="0" w:space="0" w:color="auto"/>
            <w:left w:val="none" w:sz="0" w:space="0" w:color="auto"/>
            <w:bottom w:val="none" w:sz="0" w:space="0" w:color="auto"/>
            <w:right w:val="none" w:sz="0" w:space="0" w:color="auto"/>
          </w:divBdr>
        </w:div>
        <w:div w:id="203637055">
          <w:marLeft w:val="480"/>
          <w:marRight w:val="0"/>
          <w:marTop w:val="0"/>
          <w:marBottom w:val="0"/>
          <w:divBdr>
            <w:top w:val="none" w:sz="0" w:space="0" w:color="auto"/>
            <w:left w:val="none" w:sz="0" w:space="0" w:color="auto"/>
            <w:bottom w:val="none" w:sz="0" w:space="0" w:color="auto"/>
            <w:right w:val="none" w:sz="0" w:space="0" w:color="auto"/>
          </w:divBdr>
        </w:div>
        <w:div w:id="53047727">
          <w:marLeft w:val="480"/>
          <w:marRight w:val="0"/>
          <w:marTop w:val="0"/>
          <w:marBottom w:val="0"/>
          <w:divBdr>
            <w:top w:val="none" w:sz="0" w:space="0" w:color="auto"/>
            <w:left w:val="none" w:sz="0" w:space="0" w:color="auto"/>
            <w:bottom w:val="none" w:sz="0" w:space="0" w:color="auto"/>
            <w:right w:val="none" w:sz="0" w:space="0" w:color="auto"/>
          </w:divBdr>
        </w:div>
        <w:div w:id="1398241423">
          <w:marLeft w:val="480"/>
          <w:marRight w:val="0"/>
          <w:marTop w:val="0"/>
          <w:marBottom w:val="0"/>
          <w:divBdr>
            <w:top w:val="none" w:sz="0" w:space="0" w:color="auto"/>
            <w:left w:val="none" w:sz="0" w:space="0" w:color="auto"/>
            <w:bottom w:val="none" w:sz="0" w:space="0" w:color="auto"/>
            <w:right w:val="none" w:sz="0" w:space="0" w:color="auto"/>
          </w:divBdr>
        </w:div>
        <w:div w:id="486557451">
          <w:marLeft w:val="480"/>
          <w:marRight w:val="0"/>
          <w:marTop w:val="0"/>
          <w:marBottom w:val="0"/>
          <w:divBdr>
            <w:top w:val="none" w:sz="0" w:space="0" w:color="auto"/>
            <w:left w:val="none" w:sz="0" w:space="0" w:color="auto"/>
            <w:bottom w:val="none" w:sz="0" w:space="0" w:color="auto"/>
            <w:right w:val="none" w:sz="0" w:space="0" w:color="auto"/>
          </w:divBdr>
        </w:div>
        <w:div w:id="1609465033">
          <w:marLeft w:val="480"/>
          <w:marRight w:val="0"/>
          <w:marTop w:val="0"/>
          <w:marBottom w:val="0"/>
          <w:divBdr>
            <w:top w:val="none" w:sz="0" w:space="0" w:color="auto"/>
            <w:left w:val="none" w:sz="0" w:space="0" w:color="auto"/>
            <w:bottom w:val="none" w:sz="0" w:space="0" w:color="auto"/>
            <w:right w:val="none" w:sz="0" w:space="0" w:color="auto"/>
          </w:divBdr>
        </w:div>
      </w:divsChild>
    </w:div>
    <w:div w:id="1325426138">
      <w:bodyDiv w:val="1"/>
      <w:marLeft w:val="0"/>
      <w:marRight w:val="0"/>
      <w:marTop w:val="0"/>
      <w:marBottom w:val="0"/>
      <w:divBdr>
        <w:top w:val="none" w:sz="0" w:space="0" w:color="auto"/>
        <w:left w:val="none" w:sz="0" w:space="0" w:color="auto"/>
        <w:bottom w:val="none" w:sz="0" w:space="0" w:color="auto"/>
        <w:right w:val="none" w:sz="0" w:space="0" w:color="auto"/>
      </w:divBdr>
    </w:div>
    <w:div w:id="1325428804">
      <w:bodyDiv w:val="1"/>
      <w:marLeft w:val="0"/>
      <w:marRight w:val="0"/>
      <w:marTop w:val="0"/>
      <w:marBottom w:val="0"/>
      <w:divBdr>
        <w:top w:val="none" w:sz="0" w:space="0" w:color="auto"/>
        <w:left w:val="none" w:sz="0" w:space="0" w:color="auto"/>
        <w:bottom w:val="none" w:sz="0" w:space="0" w:color="auto"/>
        <w:right w:val="none" w:sz="0" w:space="0" w:color="auto"/>
      </w:divBdr>
    </w:div>
    <w:div w:id="1327049081">
      <w:bodyDiv w:val="1"/>
      <w:marLeft w:val="0"/>
      <w:marRight w:val="0"/>
      <w:marTop w:val="0"/>
      <w:marBottom w:val="0"/>
      <w:divBdr>
        <w:top w:val="none" w:sz="0" w:space="0" w:color="auto"/>
        <w:left w:val="none" w:sz="0" w:space="0" w:color="auto"/>
        <w:bottom w:val="none" w:sz="0" w:space="0" w:color="auto"/>
        <w:right w:val="none" w:sz="0" w:space="0" w:color="auto"/>
      </w:divBdr>
      <w:divsChild>
        <w:div w:id="19858842">
          <w:marLeft w:val="480"/>
          <w:marRight w:val="0"/>
          <w:marTop w:val="0"/>
          <w:marBottom w:val="0"/>
          <w:divBdr>
            <w:top w:val="none" w:sz="0" w:space="0" w:color="auto"/>
            <w:left w:val="none" w:sz="0" w:space="0" w:color="auto"/>
            <w:bottom w:val="none" w:sz="0" w:space="0" w:color="auto"/>
            <w:right w:val="none" w:sz="0" w:space="0" w:color="auto"/>
          </w:divBdr>
        </w:div>
        <w:div w:id="138617043">
          <w:marLeft w:val="480"/>
          <w:marRight w:val="0"/>
          <w:marTop w:val="0"/>
          <w:marBottom w:val="0"/>
          <w:divBdr>
            <w:top w:val="none" w:sz="0" w:space="0" w:color="auto"/>
            <w:left w:val="none" w:sz="0" w:space="0" w:color="auto"/>
            <w:bottom w:val="none" w:sz="0" w:space="0" w:color="auto"/>
            <w:right w:val="none" w:sz="0" w:space="0" w:color="auto"/>
          </w:divBdr>
        </w:div>
        <w:div w:id="274754807">
          <w:marLeft w:val="480"/>
          <w:marRight w:val="0"/>
          <w:marTop w:val="0"/>
          <w:marBottom w:val="0"/>
          <w:divBdr>
            <w:top w:val="none" w:sz="0" w:space="0" w:color="auto"/>
            <w:left w:val="none" w:sz="0" w:space="0" w:color="auto"/>
            <w:bottom w:val="none" w:sz="0" w:space="0" w:color="auto"/>
            <w:right w:val="none" w:sz="0" w:space="0" w:color="auto"/>
          </w:divBdr>
        </w:div>
        <w:div w:id="297539074">
          <w:marLeft w:val="480"/>
          <w:marRight w:val="0"/>
          <w:marTop w:val="0"/>
          <w:marBottom w:val="0"/>
          <w:divBdr>
            <w:top w:val="none" w:sz="0" w:space="0" w:color="auto"/>
            <w:left w:val="none" w:sz="0" w:space="0" w:color="auto"/>
            <w:bottom w:val="none" w:sz="0" w:space="0" w:color="auto"/>
            <w:right w:val="none" w:sz="0" w:space="0" w:color="auto"/>
          </w:divBdr>
        </w:div>
        <w:div w:id="562446183">
          <w:marLeft w:val="480"/>
          <w:marRight w:val="0"/>
          <w:marTop w:val="0"/>
          <w:marBottom w:val="0"/>
          <w:divBdr>
            <w:top w:val="none" w:sz="0" w:space="0" w:color="auto"/>
            <w:left w:val="none" w:sz="0" w:space="0" w:color="auto"/>
            <w:bottom w:val="none" w:sz="0" w:space="0" w:color="auto"/>
            <w:right w:val="none" w:sz="0" w:space="0" w:color="auto"/>
          </w:divBdr>
        </w:div>
        <w:div w:id="665205432">
          <w:marLeft w:val="480"/>
          <w:marRight w:val="0"/>
          <w:marTop w:val="0"/>
          <w:marBottom w:val="0"/>
          <w:divBdr>
            <w:top w:val="none" w:sz="0" w:space="0" w:color="auto"/>
            <w:left w:val="none" w:sz="0" w:space="0" w:color="auto"/>
            <w:bottom w:val="none" w:sz="0" w:space="0" w:color="auto"/>
            <w:right w:val="none" w:sz="0" w:space="0" w:color="auto"/>
          </w:divBdr>
        </w:div>
        <w:div w:id="799689707">
          <w:marLeft w:val="480"/>
          <w:marRight w:val="0"/>
          <w:marTop w:val="0"/>
          <w:marBottom w:val="0"/>
          <w:divBdr>
            <w:top w:val="none" w:sz="0" w:space="0" w:color="auto"/>
            <w:left w:val="none" w:sz="0" w:space="0" w:color="auto"/>
            <w:bottom w:val="none" w:sz="0" w:space="0" w:color="auto"/>
            <w:right w:val="none" w:sz="0" w:space="0" w:color="auto"/>
          </w:divBdr>
        </w:div>
        <w:div w:id="943003164">
          <w:marLeft w:val="480"/>
          <w:marRight w:val="0"/>
          <w:marTop w:val="0"/>
          <w:marBottom w:val="0"/>
          <w:divBdr>
            <w:top w:val="none" w:sz="0" w:space="0" w:color="auto"/>
            <w:left w:val="none" w:sz="0" w:space="0" w:color="auto"/>
            <w:bottom w:val="none" w:sz="0" w:space="0" w:color="auto"/>
            <w:right w:val="none" w:sz="0" w:space="0" w:color="auto"/>
          </w:divBdr>
        </w:div>
        <w:div w:id="969163978">
          <w:marLeft w:val="480"/>
          <w:marRight w:val="0"/>
          <w:marTop w:val="0"/>
          <w:marBottom w:val="0"/>
          <w:divBdr>
            <w:top w:val="none" w:sz="0" w:space="0" w:color="auto"/>
            <w:left w:val="none" w:sz="0" w:space="0" w:color="auto"/>
            <w:bottom w:val="none" w:sz="0" w:space="0" w:color="auto"/>
            <w:right w:val="none" w:sz="0" w:space="0" w:color="auto"/>
          </w:divBdr>
        </w:div>
        <w:div w:id="1049959745">
          <w:marLeft w:val="480"/>
          <w:marRight w:val="0"/>
          <w:marTop w:val="0"/>
          <w:marBottom w:val="0"/>
          <w:divBdr>
            <w:top w:val="none" w:sz="0" w:space="0" w:color="auto"/>
            <w:left w:val="none" w:sz="0" w:space="0" w:color="auto"/>
            <w:bottom w:val="none" w:sz="0" w:space="0" w:color="auto"/>
            <w:right w:val="none" w:sz="0" w:space="0" w:color="auto"/>
          </w:divBdr>
        </w:div>
        <w:div w:id="1153717916">
          <w:marLeft w:val="480"/>
          <w:marRight w:val="0"/>
          <w:marTop w:val="0"/>
          <w:marBottom w:val="0"/>
          <w:divBdr>
            <w:top w:val="none" w:sz="0" w:space="0" w:color="auto"/>
            <w:left w:val="none" w:sz="0" w:space="0" w:color="auto"/>
            <w:bottom w:val="none" w:sz="0" w:space="0" w:color="auto"/>
            <w:right w:val="none" w:sz="0" w:space="0" w:color="auto"/>
          </w:divBdr>
        </w:div>
        <w:div w:id="1256477752">
          <w:marLeft w:val="480"/>
          <w:marRight w:val="0"/>
          <w:marTop w:val="0"/>
          <w:marBottom w:val="0"/>
          <w:divBdr>
            <w:top w:val="none" w:sz="0" w:space="0" w:color="auto"/>
            <w:left w:val="none" w:sz="0" w:space="0" w:color="auto"/>
            <w:bottom w:val="none" w:sz="0" w:space="0" w:color="auto"/>
            <w:right w:val="none" w:sz="0" w:space="0" w:color="auto"/>
          </w:divBdr>
        </w:div>
        <w:div w:id="1258951460">
          <w:marLeft w:val="480"/>
          <w:marRight w:val="0"/>
          <w:marTop w:val="0"/>
          <w:marBottom w:val="0"/>
          <w:divBdr>
            <w:top w:val="none" w:sz="0" w:space="0" w:color="auto"/>
            <w:left w:val="none" w:sz="0" w:space="0" w:color="auto"/>
            <w:bottom w:val="none" w:sz="0" w:space="0" w:color="auto"/>
            <w:right w:val="none" w:sz="0" w:space="0" w:color="auto"/>
          </w:divBdr>
        </w:div>
        <w:div w:id="1299527499">
          <w:marLeft w:val="480"/>
          <w:marRight w:val="0"/>
          <w:marTop w:val="0"/>
          <w:marBottom w:val="0"/>
          <w:divBdr>
            <w:top w:val="none" w:sz="0" w:space="0" w:color="auto"/>
            <w:left w:val="none" w:sz="0" w:space="0" w:color="auto"/>
            <w:bottom w:val="none" w:sz="0" w:space="0" w:color="auto"/>
            <w:right w:val="none" w:sz="0" w:space="0" w:color="auto"/>
          </w:divBdr>
        </w:div>
        <w:div w:id="1336491610">
          <w:marLeft w:val="480"/>
          <w:marRight w:val="0"/>
          <w:marTop w:val="0"/>
          <w:marBottom w:val="0"/>
          <w:divBdr>
            <w:top w:val="none" w:sz="0" w:space="0" w:color="auto"/>
            <w:left w:val="none" w:sz="0" w:space="0" w:color="auto"/>
            <w:bottom w:val="none" w:sz="0" w:space="0" w:color="auto"/>
            <w:right w:val="none" w:sz="0" w:space="0" w:color="auto"/>
          </w:divBdr>
        </w:div>
        <w:div w:id="1452551602">
          <w:marLeft w:val="480"/>
          <w:marRight w:val="0"/>
          <w:marTop w:val="0"/>
          <w:marBottom w:val="0"/>
          <w:divBdr>
            <w:top w:val="none" w:sz="0" w:space="0" w:color="auto"/>
            <w:left w:val="none" w:sz="0" w:space="0" w:color="auto"/>
            <w:bottom w:val="none" w:sz="0" w:space="0" w:color="auto"/>
            <w:right w:val="none" w:sz="0" w:space="0" w:color="auto"/>
          </w:divBdr>
        </w:div>
        <w:div w:id="1646003522">
          <w:marLeft w:val="480"/>
          <w:marRight w:val="0"/>
          <w:marTop w:val="0"/>
          <w:marBottom w:val="0"/>
          <w:divBdr>
            <w:top w:val="none" w:sz="0" w:space="0" w:color="auto"/>
            <w:left w:val="none" w:sz="0" w:space="0" w:color="auto"/>
            <w:bottom w:val="none" w:sz="0" w:space="0" w:color="auto"/>
            <w:right w:val="none" w:sz="0" w:space="0" w:color="auto"/>
          </w:divBdr>
        </w:div>
        <w:div w:id="1719624499">
          <w:marLeft w:val="480"/>
          <w:marRight w:val="0"/>
          <w:marTop w:val="0"/>
          <w:marBottom w:val="0"/>
          <w:divBdr>
            <w:top w:val="none" w:sz="0" w:space="0" w:color="auto"/>
            <w:left w:val="none" w:sz="0" w:space="0" w:color="auto"/>
            <w:bottom w:val="none" w:sz="0" w:space="0" w:color="auto"/>
            <w:right w:val="none" w:sz="0" w:space="0" w:color="auto"/>
          </w:divBdr>
        </w:div>
        <w:div w:id="1812401071">
          <w:marLeft w:val="480"/>
          <w:marRight w:val="0"/>
          <w:marTop w:val="0"/>
          <w:marBottom w:val="0"/>
          <w:divBdr>
            <w:top w:val="none" w:sz="0" w:space="0" w:color="auto"/>
            <w:left w:val="none" w:sz="0" w:space="0" w:color="auto"/>
            <w:bottom w:val="none" w:sz="0" w:space="0" w:color="auto"/>
            <w:right w:val="none" w:sz="0" w:space="0" w:color="auto"/>
          </w:divBdr>
        </w:div>
        <w:div w:id="1887334629">
          <w:marLeft w:val="480"/>
          <w:marRight w:val="0"/>
          <w:marTop w:val="0"/>
          <w:marBottom w:val="0"/>
          <w:divBdr>
            <w:top w:val="none" w:sz="0" w:space="0" w:color="auto"/>
            <w:left w:val="none" w:sz="0" w:space="0" w:color="auto"/>
            <w:bottom w:val="none" w:sz="0" w:space="0" w:color="auto"/>
            <w:right w:val="none" w:sz="0" w:space="0" w:color="auto"/>
          </w:divBdr>
        </w:div>
        <w:div w:id="1931624164">
          <w:marLeft w:val="480"/>
          <w:marRight w:val="0"/>
          <w:marTop w:val="0"/>
          <w:marBottom w:val="0"/>
          <w:divBdr>
            <w:top w:val="none" w:sz="0" w:space="0" w:color="auto"/>
            <w:left w:val="none" w:sz="0" w:space="0" w:color="auto"/>
            <w:bottom w:val="none" w:sz="0" w:space="0" w:color="auto"/>
            <w:right w:val="none" w:sz="0" w:space="0" w:color="auto"/>
          </w:divBdr>
        </w:div>
        <w:div w:id="1946501322">
          <w:marLeft w:val="480"/>
          <w:marRight w:val="0"/>
          <w:marTop w:val="0"/>
          <w:marBottom w:val="0"/>
          <w:divBdr>
            <w:top w:val="none" w:sz="0" w:space="0" w:color="auto"/>
            <w:left w:val="none" w:sz="0" w:space="0" w:color="auto"/>
            <w:bottom w:val="none" w:sz="0" w:space="0" w:color="auto"/>
            <w:right w:val="none" w:sz="0" w:space="0" w:color="auto"/>
          </w:divBdr>
        </w:div>
      </w:divsChild>
    </w:div>
    <w:div w:id="1329745047">
      <w:bodyDiv w:val="1"/>
      <w:marLeft w:val="0"/>
      <w:marRight w:val="0"/>
      <w:marTop w:val="0"/>
      <w:marBottom w:val="0"/>
      <w:divBdr>
        <w:top w:val="none" w:sz="0" w:space="0" w:color="auto"/>
        <w:left w:val="none" w:sz="0" w:space="0" w:color="auto"/>
        <w:bottom w:val="none" w:sz="0" w:space="0" w:color="auto"/>
        <w:right w:val="none" w:sz="0" w:space="0" w:color="auto"/>
      </w:divBdr>
    </w:div>
    <w:div w:id="1343970592">
      <w:bodyDiv w:val="1"/>
      <w:marLeft w:val="0"/>
      <w:marRight w:val="0"/>
      <w:marTop w:val="0"/>
      <w:marBottom w:val="0"/>
      <w:divBdr>
        <w:top w:val="none" w:sz="0" w:space="0" w:color="auto"/>
        <w:left w:val="none" w:sz="0" w:space="0" w:color="auto"/>
        <w:bottom w:val="none" w:sz="0" w:space="0" w:color="auto"/>
        <w:right w:val="none" w:sz="0" w:space="0" w:color="auto"/>
      </w:divBdr>
    </w:div>
    <w:div w:id="1349988689">
      <w:bodyDiv w:val="1"/>
      <w:marLeft w:val="0"/>
      <w:marRight w:val="0"/>
      <w:marTop w:val="0"/>
      <w:marBottom w:val="0"/>
      <w:divBdr>
        <w:top w:val="none" w:sz="0" w:space="0" w:color="auto"/>
        <w:left w:val="none" w:sz="0" w:space="0" w:color="auto"/>
        <w:bottom w:val="none" w:sz="0" w:space="0" w:color="auto"/>
        <w:right w:val="none" w:sz="0" w:space="0" w:color="auto"/>
      </w:divBdr>
    </w:div>
    <w:div w:id="1350451964">
      <w:bodyDiv w:val="1"/>
      <w:marLeft w:val="0"/>
      <w:marRight w:val="0"/>
      <w:marTop w:val="0"/>
      <w:marBottom w:val="0"/>
      <w:divBdr>
        <w:top w:val="none" w:sz="0" w:space="0" w:color="auto"/>
        <w:left w:val="none" w:sz="0" w:space="0" w:color="auto"/>
        <w:bottom w:val="none" w:sz="0" w:space="0" w:color="auto"/>
        <w:right w:val="none" w:sz="0" w:space="0" w:color="auto"/>
      </w:divBdr>
      <w:divsChild>
        <w:div w:id="1403067640">
          <w:marLeft w:val="480"/>
          <w:marRight w:val="0"/>
          <w:marTop w:val="0"/>
          <w:marBottom w:val="0"/>
          <w:divBdr>
            <w:top w:val="none" w:sz="0" w:space="0" w:color="auto"/>
            <w:left w:val="none" w:sz="0" w:space="0" w:color="auto"/>
            <w:bottom w:val="none" w:sz="0" w:space="0" w:color="auto"/>
            <w:right w:val="none" w:sz="0" w:space="0" w:color="auto"/>
          </w:divBdr>
        </w:div>
        <w:div w:id="1095397682">
          <w:marLeft w:val="480"/>
          <w:marRight w:val="0"/>
          <w:marTop w:val="0"/>
          <w:marBottom w:val="0"/>
          <w:divBdr>
            <w:top w:val="none" w:sz="0" w:space="0" w:color="auto"/>
            <w:left w:val="none" w:sz="0" w:space="0" w:color="auto"/>
            <w:bottom w:val="none" w:sz="0" w:space="0" w:color="auto"/>
            <w:right w:val="none" w:sz="0" w:space="0" w:color="auto"/>
          </w:divBdr>
        </w:div>
        <w:div w:id="1434672407">
          <w:marLeft w:val="480"/>
          <w:marRight w:val="0"/>
          <w:marTop w:val="0"/>
          <w:marBottom w:val="0"/>
          <w:divBdr>
            <w:top w:val="none" w:sz="0" w:space="0" w:color="auto"/>
            <w:left w:val="none" w:sz="0" w:space="0" w:color="auto"/>
            <w:bottom w:val="none" w:sz="0" w:space="0" w:color="auto"/>
            <w:right w:val="none" w:sz="0" w:space="0" w:color="auto"/>
          </w:divBdr>
        </w:div>
        <w:div w:id="716784682">
          <w:marLeft w:val="480"/>
          <w:marRight w:val="0"/>
          <w:marTop w:val="0"/>
          <w:marBottom w:val="0"/>
          <w:divBdr>
            <w:top w:val="none" w:sz="0" w:space="0" w:color="auto"/>
            <w:left w:val="none" w:sz="0" w:space="0" w:color="auto"/>
            <w:bottom w:val="none" w:sz="0" w:space="0" w:color="auto"/>
            <w:right w:val="none" w:sz="0" w:space="0" w:color="auto"/>
          </w:divBdr>
        </w:div>
        <w:div w:id="1611086865">
          <w:marLeft w:val="480"/>
          <w:marRight w:val="0"/>
          <w:marTop w:val="0"/>
          <w:marBottom w:val="0"/>
          <w:divBdr>
            <w:top w:val="none" w:sz="0" w:space="0" w:color="auto"/>
            <w:left w:val="none" w:sz="0" w:space="0" w:color="auto"/>
            <w:bottom w:val="none" w:sz="0" w:space="0" w:color="auto"/>
            <w:right w:val="none" w:sz="0" w:space="0" w:color="auto"/>
          </w:divBdr>
        </w:div>
        <w:div w:id="137697472">
          <w:marLeft w:val="480"/>
          <w:marRight w:val="0"/>
          <w:marTop w:val="0"/>
          <w:marBottom w:val="0"/>
          <w:divBdr>
            <w:top w:val="none" w:sz="0" w:space="0" w:color="auto"/>
            <w:left w:val="none" w:sz="0" w:space="0" w:color="auto"/>
            <w:bottom w:val="none" w:sz="0" w:space="0" w:color="auto"/>
            <w:right w:val="none" w:sz="0" w:space="0" w:color="auto"/>
          </w:divBdr>
        </w:div>
        <w:div w:id="1092313884">
          <w:marLeft w:val="480"/>
          <w:marRight w:val="0"/>
          <w:marTop w:val="0"/>
          <w:marBottom w:val="0"/>
          <w:divBdr>
            <w:top w:val="none" w:sz="0" w:space="0" w:color="auto"/>
            <w:left w:val="none" w:sz="0" w:space="0" w:color="auto"/>
            <w:bottom w:val="none" w:sz="0" w:space="0" w:color="auto"/>
            <w:right w:val="none" w:sz="0" w:space="0" w:color="auto"/>
          </w:divBdr>
        </w:div>
        <w:div w:id="1020282962">
          <w:marLeft w:val="480"/>
          <w:marRight w:val="0"/>
          <w:marTop w:val="0"/>
          <w:marBottom w:val="0"/>
          <w:divBdr>
            <w:top w:val="none" w:sz="0" w:space="0" w:color="auto"/>
            <w:left w:val="none" w:sz="0" w:space="0" w:color="auto"/>
            <w:bottom w:val="none" w:sz="0" w:space="0" w:color="auto"/>
            <w:right w:val="none" w:sz="0" w:space="0" w:color="auto"/>
          </w:divBdr>
        </w:div>
        <w:div w:id="807671199">
          <w:marLeft w:val="480"/>
          <w:marRight w:val="0"/>
          <w:marTop w:val="0"/>
          <w:marBottom w:val="0"/>
          <w:divBdr>
            <w:top w:val="none" w:sz="0" w:space="0" w:color="auto"/>
            <w:left w:val="none" w:sz="0" w:space="0" w:color="auto"/>
            <w:bottom w:val="none" w:sz="0" w:space="0" w:color="auto"/>
            <w:right w:val="none" w:sz="0" w:space="0" w:color="auto"/>
          </w:divBdr>
        </w:div>
        <w:div w:id="480774540">
          <w:marLeft w:val="480"/>
          <w:marRight w:val="0"/>
          <w:marTop w:val="0"/>
          <w:marBottom w:val="0"/>
          <w:divBdr>
            <w:top w:val="none" w:sz="0" w:space="0" w:color="auto"/>
            <w:left w:val="none" w:sz="0" w:space="0" w:color="auto"/>
            <w:bottom w:val="none" w:sz="0" w:space="0" w:color="auto"/>
            <w:right w:val="none" w:sz="0" w:space="0" w:color="auto"/>
          </w:divBdr>
        </w:div>
        <w:div w:id="1148282464">
          <w:marLeft w:val="480"/>
          <w:marRight w:val="0"/>
          <w:marTop w:val="0"/>
          <w:marBottom w:val="0"/>
          <w:divBdr>
            <w:top w:val="none" w:sz="0" w:space="0" w:color="auto"/>
            <w:left w:val="none" w:sz="0" w:space="0" w:color="auto"/>
            <w:bottom w:val="none" w:sz="0" w:space="0" w:color="auto"/>
            <w:right w:val="none" w:sz="0" w:space="0" w:color="auto"/>
          </w:divBdr>
        </w:div>
        <w:div w:id="192033587">
          <w:marLeft w:val="480"/>
          <w:marRight w:val="0"/>
          <w:marTop w:val="0"/>
          <w:marBottom w:val="0"/>
          <w:divBdr>
            <w:top w:val="none" w:sz="0" w:space="0" w:color="auto"/>
            <w:left w:val="none" w:sz="0" w:space="0" w:color="auto"/>
            <w:bottom w:val="none" w:sz="0" w:space="0" w:color="auto"/>
            <w:right w:val="none" w:sz="0" w:space="0" w:color="auto"/>
          </w:divBdr>
        </w:div>
        <w:div w:id="435754477">
          <w:marLeft w:val="480"/>
          <w:marRight w:val="0"/>
          <w:marTop w:val="0"/>
          <w:marBottom w:val="0"/>
          <w:divBdr>
            <w:top w:val="none" w:sz="0" w:space="0" w:color="auto"/>
            <w:left w:val="none" w:sz="0" w:space="0" w:color="auto"/>
            <w:bottom w:val="none" w:sz="0" w:space="0" w:color="auto"/>
            <w:right w:val="none" w:sz="0" w:space="0" w:color="auto"/>
          </w:divBdr>
        </w:div>
        <w:div w:id="281349175">
          <w:marLeft w:val="480"/>
          <w:marRight w:val="0"/>
          <w:marTop w:val="0"/>
          <w:marBottom w:val="0"/>
          <w:divBdr>
            <w:top w:val="none" w:sz="0" w:space="0" w:color="auto"/>
            <w:left w:val="none" w:sz="0" w:space="0" w:color="auto"/>
            <w:bottom w:val="none" w:sz="0" w:space="0" w:color="auto"/>
            <w:right w:val="none" w:sz="0" w:space="0" w:color="auto"/>
          </w:divBdr>
        </w:div>
        <w:div w:id="1715815689">
          <w:marLeft w:val="480"/>
          <w:marRight w:val="0"/>
          <w:marTop w:val="0"/>
          <w:marBottom w:val="0"/>
          <w:divBdr>
            <w:top w:val="none" w:sz="0" w:space="0" w:color="auto"/>
            <w:left w:val="none" w:sz="0" w:space="0" w:color="auto"/>
            <w:bottom w:val="none" w:sz="0" w:space="0" w:color="auto"/>
            <w:right w:val="none" w:sz="0" w:space="0" w:color="auto"/>
          </w:divBdr>
        </w:div>
        <w:div w:id="1182014488">
          <w:marLeft w:val="480"/>
          <w:marRight w:val="0"/>
          <w:marTop w:val="0"/>
          <w:marBottom w:val="0"/>
          <w:divBdr>
            <w:top w:val="none" w:sz="0" w:space="0" w:color="auto"/>
            <w:left w:val="none" w:sz="0" w:space="0" w:color="auto"/>
            <w:bottom w:val="none" w:sz="0" w:space="0" w:color="auto"/>
            <w:right w:val="none" w:sz="0" w:space="0" w:color="auto"/>
          </w:divBdr>
        </w:div>
        <w:div w:id="2135949390">
          <w:marLeft w:val="480"/>
          <w:marRight w:val="0"/>
          <w:marTop w:val="0"/>
          <w:marBottom w:val="0"/>
          <w:divBdr>
            <w:top w:val="none" w:sz="0" w:space="0" w:color="auto"/>
            <w:left w:val="none" w:sz="0" w:space="0" w:color="auto"/>
            <w:bottom w:val="none" w:sz="0" w:space="0" w:color="auto"/>
            <w:right w:val="none" w:sz="0" w:space="0" w:color="auto"/>
          </w:divBdr>
        </w:div>
        <w:div w:id="466053050">
          <w:marLeft w:val="480"/>
          <w:marRight w:val="0"/>
          <w:marTop w:val="0"/>
          <w:marBottom w:val="0"/>
          <w:divBdr>
            <w:top w:val="none" w:sz="0" w:space="0" w:color="auto"/>
            <w:left w:val="none" w:sz="0" w:space="0" w:color="auto"/>
            <w:bottom w:val="none" w:sz="0" w:space="0" w:color="auto"/>
            <w:right w:val="none" w:sz="0" w:space="0" w:color="auto"/>
          </w:divBdr>
        </w:div>
        <w:div w:id="232156043">
          <w:marLeft w:val="480"/>
          <w:marRight w:val="0"/>
          <w:marTop w:val="0"/>
          <w:marBottom w:val="0"/>
          <w:divBdr>
            <w:top w:val="none" w:sz="0" w:space="0" w:color="auto"/>
            <w:left w:val="none" w:sz="0" w:space="0" w:color="auto"/>
            <w:bottom w:val="none" w:sz="0" w:space="0" w:color="auto"/>
            <w:right w:val="none" w:sz="0" w:space="0" w:color="auto"/>
          </w:divBdr>
        </w:div>
        <w:div w:id="574322062">
          <w:marLeft w:val="480"/>
          <w:marRight w:val="0"/>
          <w:marTop w:val="0"/>
          <w:marBottom w:val="0"/>
          <w:divBdr>
            <w:top w:val="none" w:sz="0" w:space="0" w:color="auto"/>
            <w:left w:val="none" w:sz="0" w:space="0" w:color="auto"/>
            <w:bottom w:val="none" w:sz="0" w:space="0" w:color="auto"/>
            <w:right w:val="none" w:sz="0" w:space="0" w:color="auto"/>
          </w:divBdr>
        </w:div>
        <w:div w:id="874971268">
          <w:marLeft w:val="480"/>
          <w:marRight w:val="0"/>
          <w:marTop w:val="0"/>
          <w:marBottom w:val="0"/>
          <w:divBdr>
            <w:top w:val="none" w:sz="0" w:space="0" w:color="auto"/>
            <w:left w:val="none" w:sz="0" w:space="0" w:color="auto"/>
            <w:bottom w:val="none" w:sz="0" w:space="0" w:color="auto"/>
            <w:right w:val="none" w:sz="0" w:space="0" w:color="auto"/>
          </w:divBdr>
        </w:div>
        <w:div w:id="1012269747">
          <w:marLeft w:val="480"/>
          <w:marRight w:val="0"/>
          <w:marTop w:val="0"/>
          <w:marBottom w:val="0"/>
          <w:divBdr>
            <w:top w:val="none" w:sz="0" w:space="0" w:color="auto"/>
            <w:left w:val="none" w:sz="0" w:space="0" w:color="auto"/>
            <w:bottom w:val="none" w:sz="0" w:space="0" w:color="auto"/>
            <w:right w:val="none" w:sz="0" w:space="0" w:color="auto"/>
          </w:divBdr>
        </w:div>
      </w:divsChild>
    </w:div>
    <w:div w:id="1351419772">
      <w:bodyDiv w:val="1"/>
      <w:marLeft w:val="0"/>
      <w:marRight w:val="0"/>
      <w:marTop w:val="0"/>
      <w:marBottom w:val="0"/>
      <w:divBdr>
        <w:top w:val="none" w:sz="0" w:space="0" w:color="auto"/>
        <w:left w:val="none" w:sz="0" w:space="0" w:color="auto"/>
        <w:bottom w:val="none" w:sz="0" w:space="0" w:color="auto"/>
        <w:right w:val="none" w:sz="0" w:space="0" w:color="auto"/>
      </w:divBdr>
    </w:div>
    <w:div w:id="1353190154">
      <w:bodyDiv w:val="1"/>
      <w:marLeft w:val="0"/>
      <w:marRight w:val="0"/>
      <w:marTop w:val="0"/>
      <w:marBottom w:val="0"/>
      <w:divBdr>
        <w:top w:val="none" w:sz="0" w:space="0" w:color="auto"/>
        <w:left w:val="none" w:sz="0" w:space="0" w:color="auto"/>
        <w:bottom w:val="none" w:sz="0" w:space="0" w:color="auto"/>
        <w:right w:val="none" w:sz="0" w:space="0" w:color="auto"/>
      </w:divBdr>
    </w:div>
    <w:div w:id="1359891274">
      <w:bodyDiv w:val="1"/>
      <w:marLeft w:val="0"/>
      <w:marRight w:val="0"/>
      <w:marTop w:val="0"/>
      <w:marBottom w:val="0"/>
      <w:divBdr>
        <w:top w:val="none" w:sz="0" w:space="0" w:color="auto"/>
        <w:left w:val="none" w:sz="0" w:space="0" w:color="auto"/>
        <w:bottom w:val="none" w:sz="0" w:space="0" w:color="auto"/>
        <w:right w:val="none" w:sz="0" w:space="0" w:color="auto"/>
      </w:divBdr>
    </w:div>
    <w:div w:id="1372148948">
      <w:bodyDiv w:val="1"/>
      <w:marLeft w:val="0"/>
      <w:marRight w:val="0"/>
      <w:marTop w:val="0"/>
      <w:marBottom w:val="0"/>
      <w:divBdr>
        <w:top w:val="none" w:sz="0" w:space="0" w:color="auto"/>
        <w:left w:val="none" w:sz="0" w:space="0" w:color="auto"/>
        <w:bottom w:val="none" w:sz="0" w:space="0" w:color="auto"/>
        <w:right w:val="none" w:sz="0" w:space="0" w:color="auto"/>
      </w:divBdr>
    </w:div>
    <w:div w:id="1374501627">
      <w:bodyDiv w:val="1"/>
      <w:marLeft w:val="0"/>
      <w:marRight w:val="0"/>
      <w:marTop w:val="0"/>
      <w:marBottom w:val="0"/>
      <w:divBdr>
        <w:top w:val="none" w:sz="0" w:space="0" w:color="auto"/>
        <w:left w:val="none" w:sz="0" w:space="0" w:color="auto"/>
        <w:bottom w:val="none" w:sz="0" w:space="0" w:color="auto"/>
        <w:right w:val="none" w:sz="0" w:space="0" w:color="auto"/>
      </w:divBdr>
    </w:div>
    <w:div w:id="1375538360">
      <w:bodyDiv w:val="1"/>
      <w:marLeft w:val="0"/>
      <w:marRight w:val="0"/>
      <w:marTop w:val="0"/>
      <w:marBottom w:val="0"/>
      <w:divBdr>
        <w:top w:val="none" w:sz="0" w:space="0" w:color="auto"/>
        <w:left w:val="none" w:sz="0" w:space="0" w:color="auto"/>
        <w:bottom w:val="none" w:sz="0" w:space="0" w:color="auto"/>
        <w:right w:val="none" w:sz="0" w:space="0" w:color="auto"/>
      </w:divBdr>
    </w:div>
    <w:div w:id="1379672527">
      <w:bodyDiv w:val="1"/>
      <w:marLeft w:val="0"/>
      <w:marRight w:val="0"/>
      <w:marTop w:val="0"/>
      <w:marBottom w:val="0"/>
      <w:divBdr>
        <w:top w:val="none" w:sz="0" w:space="0" w:color="auto"/>
        <w:left w:val="none" w:sz="0" w:space="0" w:color="auto"/>
        <w:bottom w:val="none" w:sz="0" w:space="0" w:color="auto"/>
        <w:right w:val="none" w:sz="0" w:space="0" w:color="auto"/>
      </w:divBdr>
      <w:divsChild>
        <w:div w:id="35356314">
          <w:marLeft w:val="480"/>
          <w:marRight w:val="0"/>
          <w:marTop w:val="0"/>
          <w:marBottom w:val="0"/>
          <w:divBdr>
            <w:top w:val="none" w:sz="0" w:space="0" w:color="auto"/>
            <w:left w:val="none" w:sz="0" w:space="0" w:color="auto"/>
            <w:bottom w:val="none" w:sz="0" w:space="0" w:color="auto"/>
            <w:right w:val="none" w:sz="0" w:space="0" w:color="auto"/>
          </w:divBdr>
        </w:div>
        <w:div w:id="234629932">
          <w:marLeft w:val="480"/>
          <w:marRight w:val="0"/>
          <w:marTop w:val="0"/>
          <w:marBottom w:val="0"/>
          <w:divBdr>
            <w:top w:val="none" w:sz="0" w:space="0" w:color="auto"/>
            <w:left w:val="none" w:sz="0" w:space="0" w:color="auto"/>
            <w:bottom w:val="none" w:sz="0" w:space="0" w:color="auto"/>
            <w:right w:val="none" w:sz="0" w:space="0" w:color="auto"/>
          </w:divBdr>
        </w:div>
        <w:div w:id="456264410">
          <w:marLeft w:val="480"/>
          <w:marRight w:val="0"/>
          <w:marTop w:val="0"/>
          <w:marBottom w:val="0"/>
          <w:divBdr>
            <w:top w:val="none" w:sz="0" w:space="0" w:color="auto"/>
            <w:left w:val="none" w:sz="0" w:space="0" w:color="auto"/>
            <w:bottom w:val="none" w:sz="0" w:space="0" w:color="auto"/>
            <w:right w:val="none" w:sz="0" w:space="0" w:color="auto"/>
          </w:divBdr>
        </w:div>
        <w:div w:id="570700561">
          <w:marLeft w:val="480"/>
          <w:marRight w:val="0"/>
          <w:marTop w:val="0"/>
          <w:marBottom w:val="0"/>
          <w:divBdr>
            <w:top w:val="none" w:sz="0" w:space="0" w:color="auto"/>
            <w:left w:val="none" w:sz="0" w:space="0" w:color="auto"/>
            <w:bottom w:val="none" w:sz="0" w:space="0" w:color="auto"/>
            <w:right w:val="none" w:sz="0" w:space="0" w:color="auto"/>
          </w:divBdr>
        </w:div>
        <w:div w:id="600454117">
          <w:marLeft w:val="480"/>
          <w:marRight w:val="0"/>
          <w:marTop w:val="0"/>
          <w:marBottom w:val="0"/>
          <w:divBdr>
            <w:top w:val="none" w:sz="0" w:space="0" w:color="auto"/>
            <w:left w:val="none" w:sz="0" w:space="0" w:color="auto"/>
            <w:bottom w:val="none" w:sz="0" w:space="0" w:color="auto"/>
            <w:right w:val="none" w:sz="0" w:space="0" w:color="auto"/>
          </w:divBdr>
        </w:div>
        <w:div w:id="1332029734">
          <w:marLeft w:val="480"/>
          <w:marRight w:val="0"/>
          <w:marTop w:val="0"/>
          <w:marBottom w:val="0"/>
          <w:divBdr>
            <w:top w:val="none" w:sz="0" w:space="0" w:color="auto"/>
            <w:left w:val="none" w:sz="0" w:space="0" w:color="auto"/>
            <w:bottom w:val="none" w:sz="0" w:space="0" w:color="auto"/>
            <w:right w:val="none" w:sz="0" w:space="0" w:color="auto"/>
          </w:divBdr>
        </w:div>
        <w:div w:id="1413434823">
          <w:marLeft w:val="480"/>
          <w:marRight w:val="0"/>
          <w:marTop w:val="0"/>
          <w:marBottom w:val="0"/>
          <w:divBdr>
            <w:top w:val="none" w:sz="0" w:space="0" w:color="auto"/>
            <w:left w:val="none" w:sz="0" w:space="0" w:color="auto"/>
            <w:bottom w:val="none" w:sz="0" w:space="0" w:color="auto"/>
            <w:right w:val="none" w:sz="0" w:space="0" w:color="auto"/>
          </w:divBdr>
        </w:div>
        <w:div w:id="1750231037">
          <w:marLeft w:val="480"/>
          <w:marRight w:val="0"/>
          <w:marTop w:val="0"/>
          <w:marBottom w:val="0"/>
          <w:divBdr>
            <w:top w:val="none" w:sz="0" w:space="0" w:color="auto"/>
            <w:left w:val="none" w:sz="0" w:space="0" w:color="auto"/>
            <w:bottom w:val="none" w:sz="0" w:space="0" w:color="auto"/>
            <w:right w:val="none" w:sz="0" w:space="0" w:color="auto"/>
          </w:divBdr>
        </w:div>
        <w:div w:id="2021424659">
          <w:marLeft w:val="480"/>
          <w:marRight w:val="0"/>
          <w:marTop w:val="0"/>
          <w:marBottom w:val="0"/>
          <w:divBdr>
            <w:top w:val="none" w:sz="0" w:space="0" w:color="auto"/>
            <w:left w:val="none" w:sz="0" w:space="0" w:color="auto"/>
            <w:bottom w:val="none" w:sz="0" w:space="0" w:color="auto"/>
            <w:right w:val="none" w:sz="0" w:space="0" w:color="auto"/>
          </w:divBdr>
        </w:div>
        <w:div w:id="2049139562">
          <w:marLeft w:val="480"/>
          <w:marRight w:val="0"/>
          <w:marTop w:val="0"/>
          <w:marBottom w:val="0"/>
          <w:divBdr>
            <w:top w:val="none" w:sz="0" w:space="0" w:color="auto"/>
            <w:left w:val="none" w:sz="0" w:space="0" w:color="auto"/>
            <w:bottom w:val="none" w:sz="0" w:space="0" w:color="auto"/>
            <w:right w:val="none" w:sz="0" w:space="0" w:color="auto"/>
          </w:divBdr>
        </w:div>
      </w:divsChild>
    </w:div>
    <w:div w:id="1389458405">
      <w:bodyDiv w:val="1"/>
      <w:marLeft w:val="0"/>
      <w:marRight w:val="0"/>
      <w:marTop w:val="0"/>
      <w:marBottom w:val="0"/>
      <w:divBdr>
        <w:top w:val="none" w:sz="0" w:space="0" w:color="auto"/>
        <w:left w:val="none" w:sz="0" w:space="0" w:color="auto"/>
        <w:bottom w:val="none" w:sz="0" w:space="0" w:color="auto"/>
        <w:right w:val="none" w:sz="0" w:space="0" w:color="auto"/>
      </w:divBdr>
    </w:div>
    <w:div w:id="1391149445">
      <w:bodyDiv w:val="1"/>
      <w:marLeft w:val="0"/>
      <w:marRight w:val="0"/>
      <w:marTop w:val="0"/>
      <w:marBottom w:val="0"/>
      <w:divBdr>
        <w:top w:val="none" w:sz="0" w:space="0" w:color="auto"/>
        <w:left w:val="none" w:sz="0" w:space="0" w:color="auto"/>
        <w:bottom w:val="none" w:sz="0" w:space="0" w:color="auto"/>
        <w:right w:val="none" w:sz="0" w:space="0" w:color="auto"/>
      </w:divBdr>
      <w:divsChild>
        <w:div w:id="77755956">
          <w:marLeft w:val="480"/>
          <w:marRight w:val="0"/>
          <w:marTop w:val="0"/>
          <w:marBottom w:val="0"/>
          <w:divBdr>
            <w:top w:val="none" w:sz="0" w:space="0" w:color="auto"/>
            <w:left w:val="none" w:sz="0" w:space="0" w:color="auto"/>
            <w:bottom w:val="none" w:sz="0" w:space="0" w:color="auto"/>
            <w:right w:val="none" w:sz="0" w:space="0" w:color="auto"/>
          </w:divBdr>
        </w:div>
        <w:div w:id="91319951">
          <w:marLeft w:val="480"/>
          <w:marRight w:val="0"/>
          <w:marTop w:val="0"/>
          <w:marBottom w:val="0"/>
          <w:divBdr>
            <w:top w:val="none" w:sz="0" w:space="0" w:color="auto"/>
            <w:left w:val="none" w:sz="0" w:space="0" w:color="auto"/>
            <w:bottom w:val="none" w:sz="0" w:space="0" w:color="auto"/>
            <w:right w:val="none" w:sz="0" w:space="0" w:color="auto"/>
          </w:divBdr>
        </w:div>
        <w:div w:id="111215813">
          <w:marLeft w:val="480"/>
          <w:marRight w:val="0"/>
          <w:marTop w:val="0"/>
          <w:marBottom w:val="0"/>
          <w:divBdr>
            <w:top w:val="none" w:sz="0" w:space="0" w:color="auto"/>
            <w:left w:val="none" w:sz="0" w:space="0" w:color="auto"/>
            <w:bottom w:val="none" w:sz="0" w:space="0" w:color="auto"/>
            <w:right w:val="none" w:sz="0" w:space="0" w:color="auto"/>
          </w:divBdr>
        </w:div>
        <w:div w:id="247085631">
          <w:marLeft w:val="480"/>
          <w:marRight w:val="0"/>
          <w:marTop w:val="0"/>
          <w:marBottom w:val="0"/>
          <w:divBdr>
            <w:top w:val="none" w:sz="0" w:space="0" w:color="auto"/>
            <w:left w:val="none" w:sz="0" w:space="0" w:color="auto"/>
            <w:bottom w:val="none" w:sz="0" w:space="0" w:color="auto"/>
            <w:right w:val="none" w:sz="0" w:space="0" w:color="auto"/>
          </w:divBdr>
        </w:div>
        <w:div w:id="291637759">
          <w:marLeft w:val="480"/>
          <w:marRight w:val="0"/>
          <w:marTop w:val="0"/>
          <w:marBottom w:val="0"/>
          <w:divBdr>
            <w:top w:val="none" w:sz="0" w:space="0" w:color="auto"/>
            <w:left w:val="none" w:sz="0" w:space="0" w:color="auto"/>
            <w:bottom w:val="none" w:sz="0" w:space="0" w:color="auto"/>
            <w:right w:val="none" w:sz="0" w:space="0" w:color="auto"/>
          </w:divBdr>
        </w:div>
        <w:div w:id="341594674">
          <w:marLeft w:val="480"/>
          <w:marRight w:val="0"/>
          <w:marTop w:val="0"/>
          <w:marBottom w:val="0"/>
          <w:divBdr>
            <w:top w:val="none" w:sz="0" w:space="0" w:color="auto"/>
            <w:left w:val="none" w:sz="0" w:space="0" w:color="auto"/>
            <w:bottom w:val="none" w:sz="0" w:space="0" w:color="auto"/>
            <w:right w:val="none" w:sz="0" w:space="0" w:color="auto"/>
          </w:divBdr>
        </w:div>
        <w:div w:id="367992523">
          <w:marLeft w:val="480"/>
          <w:marRight w:val="0"/>
          <w:marTop w:val="0"/>
          <w:marBottom w:val="0"/>
          <w:divBdr>
            <w:top w:val="none" w:sz="0" w:space="0" w:color="auto"/>
            <w:left w:val="none" w:sz="0" w:space="0" w:color="auto"/>
            <w:bottom w:val="none" w:sz="0" w:space="0" w:color="auto"/>
            <w:right w:val="none" w:sz="0" w:space="0" w:color="auto"/>
          </w:divBdr>
        </w:div>
        <w:div w:id="967708076">
          <w:marLeft w:val="480"/>
          <w:marRight w:val="0"/>
          <w:marTop w:val="0"/>
          <w:marBottom w:val="0"/>
          <w:divBdr>
            <w:top w:val="none" w:sz="0" w:space="0" w:color="auto"/>
            <w:left w:val="none" w:sz="0" w:space="0" w:color="auto"/>
            <w:bottom w:val="none" w:sz="0" w:space="0" w:color="auto"/>
            <w:right w:val="none" w:sz="0" w:space="0" w:color="auto"/>
          </w:divBdr>
        </w:div>
        <w:div w:id="1187795582">
          <w:marLeft w:val="480"/>
          <w:marRight w:val="0"/>
          <w:marTop w:val="0"/>
          <w:marBottom w:val="0"/>
          <w:divBdr>
            <w:top w:val="none" w:sz="0" w:space="0" w:color="auto"/>
            <w:left w:val="none" w:sz="0" w:space="0" w:color="auto"/>
            <w:bottom w:val="none" w:sz="0" w:space="0" w:color="auto"/>
            <w:right w:val="none" w:sz="0" w:space="0" w:color="auto"/>
          </w:divBdr>
        </w:div>
        <w:div w:id="1313172180">
          <w:marLeft w:val="480"/>
          <w:marRight w:val="0"/>
          <w:marTop w:val="0"/>
          <w:marBottom w:val="0"/>
          <w:divBdr>
            <w:top w:val="none" w:sz="0" w:space="0" w:color="auto"/>
            <w:left w:val="none" w:sz="0" w:space="0" w:color="auto"/>
            <w:bottom w:val="none" w:sz="0" w:space="0" w:color="auto"/>
            <w:right w:val="none" w:sz="0" w:space="0" w:color="auto"/>
          </w:divBdr>
        </w:div>
        <w:div w:id="1342777426">
          <w:marLeft w:val="480"/>
          <w:marRight w:val="0"/>
          <w:marTop w:val="0"/>
          <w:marBottom w:val="0"/>
          <w:divBdr>
            <w:top w:val="none" w:sz="0" w:space="0" w:color="auto"/>
            <w:left w:val="none" w:sz="0" w:space="0" w:color="auto"/>
            <w:bottom w:val="none" w:sz="0" w:space="0" w:color="auto"/>
            <w:right w:val="none" w:sz="0" w:space="0" w:color="auto"/>
          </w:divBdr>
        </w:div>
        <w:div w:id="1504399580">
          <w:marLeft w:val="480"/>
          <w:marRight w:val="0"/>
          <w:marTop w:val="0"/>
          <w:marBottom w:val="0"/>
          <w:divBdr>
            <w:top w:val="none" w:sz="0" w:space="0" w:color="auto"/>
            <w:left w:val="none" w:sz="0" w:space="0" w:color="auto"/>
            <w:bottom w:val="none" w:sz="0" w:space="0" w:color="auto"/>
            <w:right w:val="none" w:sz="0" w:space="0" w:color="auto"/>
          </w:divBdr>
        </w:div>
        <w:div w:id="1538346191">
          <w:marLeft w:val="480"/>
          <w:marRight w:val="0"/>
          <w:marTop w:val="0"/>
          <w:marBottom w:val="0"/>
          <w:divBdr>
            <w:top w:val="none" w:sz="0" w:space="0" w:color="auto"/>
            <w:left w:val="none" w:sz="0" w:space="0" w:color="auto"/>
            <w:bottom w:val="none" w:sz="0" w:space="0" w:color="auto"/>
            <w:right w:val="none" w:sz="0" w:space="0" w:color="auto"/>
          </w:divBdr>
        </w:div>
        <w:div w:id="1544098804">
          <w:marLeft w:val="480"/>
          <w:marRight w:val="0"/>
          <w:marTop w:val="0"/>
          <w:marBottom w:val="0"/>
          <w:divBdr>
            <w:top w:val="none" w:sz="0" w:space="0" w:color="auto"/>
            <w:left w:val="none" w:sz="0" w:space="0" w:color="auto"/>
            <w:bottom w:val="none" w:sz="0" w:space="0" w:color="auto"/>
            <w:right w:val="none" w:sz="0" w:space="0" w:color="auto"/>
          </w:divBdr>
        </w:div>
        <w:div w:id="1615748219">
          <w:marLeft w:val="480"/>
          <w:marRight w:val="0"/>
          <w:marTop w:val="0"/>
          <w:marBottom w:val="0"/>
          <w:divBdr>
            <w:top w:val="none" w:sz="0" w:space="0" w:color="auto"/>
            <w:left w:val="none" w:sz="0" w:space="0" w:color="auto"/>
            <w:bottom w:val="none" w:sz="0" w:space="0" w:color="auto"/>
            <w:right w:val="none" w:sz="0" w:space="0" w:color="auto"/>
          </w:divBdr>
        </w:div>
        <w:div w:id="1810515870">
          <w:marLeft w:val="480"/>
          <w:marRight w:val="0"/>
          <w:marTop w:val="0"/>
          <w:marBottom w:val="0"/>
          <w:divBdr>
            <w:top w:val="none" w:sz="0" w:space="0" w:color="auto"/>
            <w:left w:val="none" w:sz="0" w:space="0" w:color="auto"/>
            <w:bottom w:val="none" w:sz="0" w:space="0" w:color="auto"/>
            <w:right w:val="none" w:sz="0" w:space="0" w:color="auto"/>
          </w:divBdr>
        </w:div>
        <w:div w:id="1906455962">
          <w:marLeft w:val="480"/>
          <w:marRight w:val="0"/>
          <w:marTop w:val="0"/>
          <w:marBottom w:val="0"/>
          <w:divBdr>
            <w:top w:val="none" w:sz="0" w:space="0" w:color="auto"/>
            <w:left w:val="none" w:sz="0" w:space="0" w:color="auto"/>
            <w:bottom w:val="none" w:sz="0" w:space="0" w:color="auto"/>
            <w:right w:val="none" w:sz="0" w:space="0" w:color="auto"/>
          </w:divBdr>
        </w:div>
        <w:div w:id="1960601010">
          <w:marLeft w:val="480"/>
          <w:marRight w:val="0"/>
          <w:marTop w:val="0"/>
          <w:marBottom w:val="0"/>
          <w:divBdr>
            <w:top w:val="none" w:sz="0" w:space="0" w:color="auto"/>
            <w:left w:val="none" w:sz="0" w:space="0" w:color="auto"/>
            <w:bottom w:val="none" w:sz="0" w:space="0" w:color="auto"/>
            <w:right w:val="none" w:sz="0" w:space="0" w:color="auto"/>
          </w:divBdr>
        </w:div>
        <w:div w:id="2047943792">
          <w:marLeft w:val="480"/>
          <w:marRight w:val="0"/>
          <w:marTop w:val="0"/>
          <w:marBottom w:val="0"/>
          <w:divBdr>
            <w:top w:val="none" w:sz="0" w:space="0" w:color="auto"/>
            <w:left w:val="none" w:sz="0" w:space="0" w:color="auto"/>
            <w:bottom w:val="none" w:sz="0" w:space="0" w:color="auto"/>
            <w:right w:val="none" w:sz="0" w:space="0" w:color="auto"/>
          </w:divBdr>
        </w:div>
        <w:div w:id="2106611393">
          <w:marLeft w:val="480"/>
          <w:marRight w:val="0"/>
          <w:marTop w:val="0"/>
          <w:marBottom w:val="0"/>
          <w:divBdr>
            <w:top w:val="none" w:sz="0" w:space="0" w:color="auto"/>
            <w:left w:val="none" w:sz="0" w:space="0" w:color="auto"/>
            <w:bottom w:val="none" w:sz="0" w:space="0" w:color="auto"/>
            <w:right w:val="none" w:sz="0" w:space="0" w:color="auto"/>
          </w:divBdr>
        </w:div>
        <w:div w:id="2111271170">
          <w:marLeft w:val="480"/>
          <w:marRight w:val="0"/>
          <w:marTop w:val="0"/>
          <w:marBottom w:val="0"/>
          <w:divBdr>
            <w:top w:val="none" w:sz="0" w:space="0" w:color="auto"/>
            <w:left w:val="none" w:sz="0" w:space="0" w:color="auto"/>
            <w:bottom w:val="none" w:sz="0" w:space="0" w:color="auto"/>
            <w:right w:val="none" w:sz="0" w:space="0" w:color="auto"/>
          </w:divBdr>
        </w:div>
        <w:div w:id="2112702071">
          <w:marLeft w:val="480"/>
          <w:marRight w:val="0"/>
          <w:marTop w:val="0"/>
          <w:marBottom w:val="0"/>
          <w:divBdr>
            <w:top w:val="none" w:sz="0" w:space="0" w:color="auto"/>
            <w:left w:val="none" w:sz="0" w:space="0" w:color="auto"/>
            <w:bottom w:val="none" w:sz="0" w:space="0" w:color="auto"/>
            <w:right w:val="none" w:sz="0" w:space="0" w:color="auto"/>
          </w:divBdr>
        </w:div>
      </w:divsChild>
    </w:div>
    <w:div w:id="1393312529">
      <w:bodyDiv w:val="1"/>
      <w:marLeft w:val="0"/>
      <w:marRight w:val="0"/>
      <w:marTop w:val="0"/>
      <w:marBottom w:val="0"/>
      <w:divBdr>
        <w:top w:val="none" w:sz="0" w:space="0" w:color="auto"/>
        <w:left w:val="none" w:sz="0" w:space="0" w:color="auto"/>
        <w:bottom w:val="none" w:sz="0" w:space="0" w:color="auto"/>
        <w:right w:val="none" w:sz="0" w:space="0" w:color="auto"/>
      </w:divBdr>
    </w:div>
    <w:div w:id="1395658840">
      <w:bodyDiv w:val="1"/>
      <w:marLeft w:val="0"/>
      <w:marRight w:val="0"/>
      <w:marTop w:val="0"/>
      <w:marBottom w:val="0"/>
      <w:divBdr>
        <w:top w:val="none" w:sz="0" w:space="0" w:color="auto"/>
        <w:left w:val="none" w:sz="0" w:space="0" w:color="auto"/>
        <w:bottom w:val="none" w:sz="0" w:space="0" w:color="auto"/>
        <w:right w:val="none" w:sz="0" w:space="0" w:color="auto"/>
      </w:divBdr>
    </w:div>
    <w:div w:id="1396316668">
      <w:bodyDiv w:val="1"/>
      <w:marLeft w:val="0"/>
      <w:marRight w:val="0"/>
      <w:marTop w:val="0"/>
      <w:marBottom w:val="0"/>
      <w:divBdr>
        <w:top w:val="none" w:sz="0" w:space="0" w:color="auto"/>
        <w:left w:val="none" w:sz="0" w:space="0" w:color="auto"/>
        <w:bottom w:val="none" w:sz="0" w:space="0" w:color="auto"/>
        <w:right w:val="none" w:sz="0" w:space="0" w:color="auto"/>
      </w:divBdr>
      <w:divsChild>
        <w:div w:id="389960916">
          <w:marLeft w:val="480"/>
          <w:marRight w:val="0"/>
          <w:marTop w:val="0"/>
          <w:marBottom w:val="0"/>
          <w:divBdr>
            <w:top w:val="none" w:sz="0" w:space="0" w:color="auto"/>
            <w:left w:val="none" w:sz="0" w:space="0" w:color="auto"/>
            <w:bottom w:val="none" w:sz="0" w:space="0" w:color="auto"/>
            <w:right w:val="none" w:sz="0" w:space="0" w:color="auto"/>
          </w:divBdr>
        </w:div>
        <w:div w:id="566651055">
          <w:marLeft w:val="480"/>
          <w:marRight w:val="0"/>
          <w:marTop w:val="0"/>
          <w:marBottom w:val="0"/>
          <w:divBdr>
            <w:top w:val="none" w:sz="0" w:space="0" w:color="auto"/>
            <w:left w:val="none" w:sz="0" w:space="0" w:color="auto"/>
            <w:bottom w:val="none" w:sz="0" w:space="0" w:color="auto"/>
            <w:right w:val="none" w:sz="0" w:space="0" w:color="auto"/>
          </w:divBdr>
        </w:div>
        <w:div w:id="612639109">
          <w:marLeft w:val="480"/>
          <w:marRight w:val="0"/>
          <w:marTop w:val="0"/>
          <w:marBottom w:val="0"/>
          <w:divBdr>
            <w:top w:val="none" w:sz="0" w:space="0" w:color="auto"/>
            <w:left w:val="none" w:sz="0" w:space="0" w:color="auto"/>
            <w:bottom w:val="none" w:sz="0" w:space="0" w:color="auto"/>
            <w:right w:val="none" w:sz="0" w:space="0" w:color="auto"/>
          </w:divBdr>
        </w:div>
        <w:div w:id="833955059">
          <w:marLeft w:val="480"/>
          <w:marRight w:val="0"/>
          <w:marTop w:val="0"/>
          <w:marBottom w:val="0"/>
          <w:divBdr>
            <w:top w:val="none" w:sz="0" w:space="0" w:color="auto"/>
            <w:left w:val="none" w:sz="0" w:space="0" w:color="auto"/>
            <w:bottom w:val="none" w:sz="0" w:space="0" w:color="auto"/>
            <w:right w:val="none" w:sz="0" w:space="0" w:color="auto"/>
          </w:divBdr>
        </w:div>
        <w:div w:id="1009912900">
          <w:marLeft w:val="480"/>
          <w:marRight w:val="0"/>
          <w:marTop w:val="0"/>
          <w:marBottom w:val="0"/>
          <w:divBdr>
            <w:top w:val="none" w:sz="0" w:space="0" w:color="auto"/>
            <w:left w:val="none" w:sz="0" w:space="0" w:color="auto"/>
            <w:bottom w:val="none" w:sz="0" w:space="0" w:color="auto"/>
            <w:right w:val="none" w:sz="0" w:space="0" w:color="auto"/>
          </w:divBdr>
        </w:div>
        <w:div w:id="1764497766">
          <w:marLeft w:val="480"/>
          <w:marRight w:val="0"/>
          <w:marTop w:val="0"/>
          <w:marBottom w:val="0"/>
          <w:divBdr>
            <w:top w:val="none" w:sz="0" w:space="0" w:color="auto"/>
            <w:left w:val="none" w:sz="0" w:space="0" w:color="auto"/>
            <w:bottom w:val="none" w:sz="0" w:space="0" w:color="auto"/>
            <w:right w:val="none" w:sz="0" w:space="0" w:color="auto"/>
          </w:divBdr>
        </w:div>
        <w:div w:id="1807745863">
          <w:marLeft w:val="480"/>
          <w:marRight w:val="0"/>
          <w:marTop w:val="0"/>
          <w:marBottom w:val="0"/>
          <w:divBdr>
            <w:top w:val="none" w:sz="0" w:space="0" w:color="auto"/>
            <w:left w:val="none" w:sz="0" w:space="0" w:color="auto"/>
            <w:bottom w:val="none" w:sz="0" w:space="0" w:color="auto"/>
            <w:right w:val="none" w:sz="0" w:space="0" w:color="auto"/>
          </w:divBdr>
        </w:div>
        <w:div w:id="1918903220">
          <w:marLeft w:val="480"/>
          <w:marRight w:val="0"/>
          <w:marTop w:val="0"/>
          <w:marBottom w:val="0"/>
          <w:divBdr>
            <w:top w:val="none" w:sz="0" w:space="0" w:color="auto"/>
            <w:left w:val="none" w:sz="0" w:space="0" w:color="auto"/>
            <w:bottom w:val="none" w:sz="0" w:space="0" w:color="auto"/>
            <w:right w:val="none" w:sz="0" w:space="0" w:color="auto"/>
          </w:divBdr>
        </w:div>
        <w:div w:id="1986735665">
          <w:marLeft w:val="480"/>
          <w:marRight w:val="0"/>
          <w:marTop w:val="0"/>
          <w:marBottom w:val="0"/>
          <w:divBdr>
            <w:top w:val="none" w:sz="0" w:space="0" w:color="auto"/>
            <w:left w:val="none" w:sz="0" w:space="0" w:color="auto"/>
            <w:bottom w:val="none" w:sz="0" w:space="0" w:color="auto"/>
            <w:right w:val="none" w:sz="0" w:space="0" w:color="auto"/>
          </w:divBdr>
        </w:div>
        <w:div w:id="2125684292">
          <w:marLeft w:val="480"/>
          <w:marRight w:val="0"/>
          <w:marTop w:val="0"/>
          <w:marBottom w:val="0"/>
          <w:divBdr>
            <w:top w:val="none" w:sz="0" w:space="0" w:color="auto"/>
            <w:left w:val="none" w:sz="0" w:space="0" w:color="auto"/>
            <w:bottom w:val="none" w:sz="0" w:space="0" w:color="auto"/>
            <w:right w:val="none" w:sz="0" w:space="0" w:color="auto"/>
          </w:divBdr>
        </w:div>
      </w:divsChild>
    </w:div>
    <w:div w:id="1399356494">
      <w:bodyDiv w:val="1"/>
      <w:marLeft w:val="0"/>
      <w:marRight w:val="0"/>
      <w:marTop w:val="0"/>
      <w:marBottom w:val="0"/>
      <w:divBdr>
        <w:top w:val="none" w:sz="0" w:space="0" w:color="auto"/>
        <w:left w:val="none" w:sz="0" w:space="0" w:color="auto"/>
        <w:bottom w:val="none" w:sz="0" w:space="0" w:color="auto"/>
        <w:right w:val="none" w:sz="0" w:space="0" w:color="auto"/>
      </w:divBdr>
      <w:divsChild>
        <w:div w:id="50888343">
          <w:marLeft w:val="480"/>
          <w:marRight w:val="0"/>
          <w:marTop w:val="0"/>
          <w:marBottom w:val="0"/>
          <w:divBdr>
            <w:top w:val="none" w:sz="0" w:space="0" w:color="auto"/>
            <w:left w:val="none" w:sz="0" w:space="0" w:color="auto"/>
            <w:bottom w:val="none" w:sz="0" w:space="0" w:color="auto"/>
            <w:right w:val="none" w:sz="0" w:space="0" w:color="auto"/>
          </w:divBdr>
        </w:div>
        <w:div w:id="633294268">
          <w:marLeft w:val="480"/>
          <w:marRight w:val="0"/>
          <w:marTop w:val="0"/>
          <w:marBottom w:val="0"/>
          <w:divBdr>
            <w:top w:val="none" w:sz="0" w:space="0" w:color="auto"/>
            <w:left w:val="none" w:sz="0" w:space="0" w:color="auto"/>
            <w:bottom w:val="none" w:sz="0" w:space="0" w:color="auto"/>
            <w:right w:val="none" w:sz="0" w:space="0" w:color="auto"/>
          </w:divBdr>
        </w:div>
        <w:div w:id="878199379">
          <w:marLeft w:val="480"/>
          <w:marRight w:val="0"/>
          <w:marTop w:val="0"/>
          <w:marBottom w:val="0"/>
          <w:divBdr>
            <w:top w:val="none" w:sz="0" w:space="0" w:color="auto"/>
            <w:left w:val="none" w:sz="0" w:space="0" w:color="auto"/>
            <w:bottom w:val="none" w:sz="0" w:space="0" w:color="auto"/>
            <w:right w:val="none" w:sz="0" w:space="0" w:color="auto"/>
          </w:divBdr>
        </w:div>
        <w:div w:id="1089546327">
          <w:marLeft w:val="480"/>
          <w:marRight w:val="0"/>
          <w:marTop w:val="0"/>
          <w:marBottom w:val="0"/>
          <w:divBdr>
            <w:top w:val="none" w:sz="0" w:space="0" w:color="auto"/>
            <w:left w:val="none" w:sz="0" w:space="0" w:color="auto"/>
            <w:bottom w:val="none" w:sz="0" w:space="0" w:color="auto"/>
            <w:right w:val="none" w:sz="0" w:space="0" w:color="auto"/>
          </w:divBdr>
        </w:div>
        <w:div w:id="1177772485">
          <w:marLeft w:val="480"/>
          <w:marRight w:val="0"/>
          <w:marTop w:val="0"/>
          <w:marBottom w:val="0"/>
          <w:divBdr>
            <w:top w:val="none" w:sz="0" w:space="0" w:color="auto"/>
            <w:left w:val="none" w:sz="0" w:space="0" w:color="auto"/>
            <w:bottom w:val="none" w:sz="0" w:space="0" w:color="auto"/>
            <w:right w:val="none" w:sz="0" w:space="0" w:color="auto"/>
          </w:divBdr>
        </w:div>
        <w:div w:id="1421948315">
          <w:marLeft w:val="480"/>
          <w:marRight w:val="0"/>
          <w:marTop w:val="0"/>
          <w:marBottom w:val="0"/>
          <w:divBdr>
            <w:top w:val="none" w:sz="0" w:space="0" w:color="auto"/>
            <w:left w:val="none" w:sz="0" w:space="0" w:color="auto"/>
            <w:bottom w:val="none" w:sz="0" w:space="0" w:color="auto"/>
            <w:right w:val="none" w:sz="0" w:space="0" w:color="auto"/>
          </w:divBdr>
        </w:div>
        <w:div w:id="1694762043">
          <w:marLeft w:val="480"/>
          <w:marRight w:val="0"/>
          <w:marTop w:val="0"/>
          <w:marBottom w:val="0"/>
          <w:divBdr>
            <w:top w:val="none" w:sz="0" w:space="0" w:color="auto"/>
            <w:left w:val="none" w:sz="0" w:space="0" w:color="auto"/>
            <w:bottom w:val="none" w:sz="0" w:space="0" w:color="auto"/>
            <w:right w:val="none" w:sz="0" w:space="0" w:color="auto"/>
          </w:divBdr>
        </w:div>
        <w:div w:id="1892618766">
          <w:marLeft w:val="480"/>
          <w:marRight w:val="0"/>
          <w:marTop w:val="0"/>
          <w:marBottom w:val="0"/>
          <w:divBdr>
            <w:top w:val="none" w:sz="0" w:space="0" w:color="auto"/>
            <w:left w:val="none" w:sz="0" w:space="0" w:color="auto"/>
            <w:bottom w:val="none" w:sz="0" w:space="0" w:color="auto"/>
            <w:right w:val="none" w:sz="0" w:space="0" w:color="auto"/>
          </w:divBdr>
        </w:div>
        <w:div w:id="1924872409">
          <w:marLeft w:val="480"/>
          <w:marRight w:val="0"/>
          <w:marTop w:val="0"/>
          <w:marBottom w:val="0"/>
          <w:divBdr>
            <w:top w:val="none" w:sz="0" w:space="0" w:color="auto"/>
            <w:left w:val="none" w:sz="0" w:space="0" w:color="auto"/>
            <w:bottom w:val="none" w:sz="0" w:space="0" w:color="auto"/>
            <w:right w:val="none" w:sz="0" w:space="0" w:color="auto"/>
          </w:divBdr>
        </w:div>
        <w:div w:id="1955866756">
          <w:marLeft w:val="480"/>
          <w:marRight w:val="0"/>
          <w:marTop w:val="0"/>
          <w:marBottom w:val="0"/>
          <w:divBdr>
            <w:top w:val="none" w:sz="0" w:space="0" w:color="auto"/>
            <w:left w:val="none" w:sz="0" w:space="0" w:color="auto"/>
            <w:bottom w:val="none" w:sz="0" w:space="0" w:color="auto"/>
            <w:right w:val="none" w:sz="0" w:space="0" w:color="auto"/>
          </w:divBdr>
        </w:div>
        <w:div w:id="2064523155">
          <w:marLeft w:val="480"/>
          <w:marRight w:val="0"/>
          <w:marTop w:val="0"/>
          <w:marBottom w:val="0"/>
          <w:divBdr>
            <w:top w:val="none" w:sz="0" w:space="0" w:color="auto"/>
            <w:left w:val="none" w:sz="0" w:space="0" w:color="auto"/>
            <w:bottom w:val="none" w:sz="0" w:space="0" w:color="auto"/>
            <w:right w:val="none" w:sz="0" w:space="0" w:color="auto"/>
          </w:divBdr>
        </w:div>
      </w:divsChild>
    </w:div>
    <w:div w:id="1399672520">
      <w:bodyDiv w:val="1"/>
      <w:marLeft w:val="0"/>
      <w:marRight w:val="0"/>
      <w:marTop w:val="0"/>
      <w:marBottom w:val="0"/>
      <w:divBdr>
        <w:top w:val="none" w:sz="0" w:space="0" w:color="auto"/>
        <w:left w:val="none" w:sz="0" w:space="0" w:color="auto"/>
        <w:bottom w:val="none" w:sz="0" w:space="0" w:color="auto"/>
        <w:right w:val="none" w:sz="0" w:space="0" w:color="auto"/>
      </w:divBdr>
    </w:div>
    <w:div w:id="1401946232">
      <w:bodyDiv w:val="1"/>
      <w:marLeft w:val="0"/>
      <w:marRight w:val="0"/>
      <w:marTop w:val="0"/>
      <w:marBottom w:val="0"/>
      <w:divBdr>
        <w:top w:val="none" w:sz="0" w:space="0" w:color="auto"/>
        <w:left w:val="none" w:sz="0" w:space="0" w:color="auto"/>
        <w:bottom w:val="none" w:sz="0" w:space="0" w:color="auto"/>
        <w:right w:val="none" w:sz="0" w:space="0" w:color="auto"/>
      </w:divBdr>
      <w:divsChild>
        <w:div w:id="176890154">
          <w:marLeft w:val="480"/>
          <w:marRight w:val="0"/>
          <w:marTop w:val="0"/>
          <w:marBottom w:val="0"/>
          <w:divBdr>
            <w:top w:val="none" w:sz="0" w:space="0" w:color="auto"/>
            <w:left w:val="none" w:sz="0" w:space="0" w:color="auto"/>
            <w:bottom w:val="none" w:sz="0" w:space="0" w:color="auto"/>
            <w:right w:val="none" w:sz="0" w:space="0" w:color="auto"/>
          </w:divBdr>
        </w:div>
        <w:div w:id="1336109570">
          <w:marLeft w:val="480"/>
          <w:marRight w:val="0"/>
          <w:marTop w:val="0"/>
          <w:marBottom w:val="0"/>
          <w:divBdr>
            <w:top w:val="none" w:sz="0" w:space="0" w:color="auto"/>
            <w:left w:val="none" w:sz="0" w:space="0" w:color="auto"/>
            <w:bottom w:val="none" w:sz="0" w:space="0" w:color="auto"/>
            <w:right w:val="none" w:sz="0" w:space="0" w:color="auto"/>
          </w:divBdr>
        </w:div>
        <w:div w:id="1489244110">
          <w:marLeft w:val="480"/>
          <w:marRight w:val="0"/>
          <w:marTop w:val="0"/>
          <w:marBottom w:val="0"/>
          <w:divBdr>
            <w:top w:val="none" w:sz="0" w:space="0" w:color="auto"/>
            <w:left w:val="none" w:sz="0" w:space="0" w:color="auto"/>
            <w:bottom w:val="none" w:sz="0" w:space="0" w:color="auto"/>
            <w:right w:val="none" w:sz="0" w:space="0" w:color="auto"/>
          </w:divBdr>
        </w:div>
        <w:div w:id="1680111033">
          <w:marLeft w:val="480"/>
          <w:marRight w:val="0"/>
          <w:marTop w:val="0"/>
          <w:marBottom w:val="0"/>
          <w:divBdr>
            <w:top w:val="none" w:sz="0" w:space="0" w:color="auto"/>
            <w:left w:val="none" w:sz="0" w:space="0" w:color="auto"/>
            <w:bottom w:val="none" w:sz="0" w:space="0" w:color="auto"/>
            <w:right w:val="none" w:sz="0" w:space="0" w:color="auto"/>
          </w:divBdr>
        </w:div>
        <w:div w:id="2065135234">
          <w:marLeft w:val="480"/>
          <w:marRight w:val="0"/>
          <w:marTop w:val="0"/>
          <w:marBottom w:val="0"/>
          <w:divBdr>
            <w:top w:val="none" w:sz="0" w:space="0" w:color="auto"/>
            <w:left w:val="none" w:sz="0" w:space="0" w:color="auto"/>
            <w:bottom w:val="none" w:sz="0" w:space="0" w:color="auto"/>
            <w:right w:val="none" w:sz="0" w:space="0" w:color="auto"/>
          </w:divBdr>
        </w:div>
        <w:div w:id="2094622009">
          <w:marLeft w:val="480"/>
          <w:marRight w:val="0"/>
          <w:marTop w:val="0"/>
          <w:marBottom w:val="0"/>
          <w:divBdr>
            <w:top w:val="none" w:sz="0" w:space="0" w:color="auto"/>
            <w:left w:val="none" w:sz="0" w:space="0" w:color="auto"/>
            <w:bottom w:val="none" w:sz="0" w:space="0" w:color="auto"/>
            <w:right w:val="none" w:sz="0" w:space="0" w:color="auto"/>
          </w:divBdr>
        </w:div>
      </w:divsChild>
    </w:div>
    <w:div w:id="1408499744">
      <w:bodyDiv w:val="1"/>
      <w:marLeft w:val="0"/>
      <w:marRight w:val="0"/>
      <w:marTop w:val="0"/>
      <w:marBottom w:val="0"/>
      <w:divBdr>
        <w:top w:val="none" w:sz="0" w:space="0" w:color="auto"/>
        <w:left w:val="none" w:sz="0" w:space="0" w:color="auto"/>
        <w:bottom w:val="none" w:sz="0" w:space="0" w:color="auto"/>
        <w:right w:val="none" w:sz="0" w:space="0" w:color="auto"/>
      </w:divBdr>
    </w:div>
    <w:div w:id="1412191097">
      <w:bodyDiv w:val="1"/>
      <w:marLeft w:val="0"/>
      <w:marRight w:val="0"/>
      <w:marTop w:val="0"/>
      <w:marBottom w:val="0"/>
      <w:divBdr>
        <w:top w:val="none" w:sz="0" w:space="0" w:color="auto"/>
        <w:left w:val="none" w:sz="0" w:space="0" w:color="auto"/>
        <w:bottom w:val="none" w:sz="0" w:space="0" w:color="auto"/>
        <w:right w:val="none" w:sz="0" w:space="0" w:color="auto"/>
      </w:divBdr>
    </w:div>
    <w:div w:id="1420642379">
      <w:bodyDiv w:val="1"/>
      <w:marLeft w:val="0"/>
      <w:marRight w:val="0"/>
      <w:marTop w:val="0"/>
      <w:marBottom w:val="0"/>
      <w:divBdr>
        <w:top w:val="none" w:sz="0" w:space="0" w:color="auto"/>
        <w:left w:val="none" w:sz="0" w:space="0" w:color="auto"/>
        <w:bottom w:val="none" w:sz="0" w:space="0" w:color="auto"/>
        <w:right w:val="none" w:sz="0" w:space="0" w:color="auto"/>
      </w:divBdr>
    </w:div>
    <w:div w:id="1425759927">
      <w:bodyDiv w:val="1"/>
      <w:marLeft w:val="0"/>
      <w:marRight w:val="0"/>
      <w:marTop w:val="0"/>
      <w:marBottom w:val="0"/>
      <w:divBdr>
        <w:top w:val="none" w:sz="0" w:space="0" w:color="auto"/>
        <w:left w:val="none" w:sz="0" w:space="0" w:color="auto"/>
        <w:bottom w:val="none" w:sz="0" w:space="0" w:color="auto"/>
        <w:right w:val="none" w:sz="0" w:space="0" w:color="auto"/>
      </w:divBdr>
      <w:divsChild>
        <w:div w:id="101387456">
          <w:marLeft w:val="480"/>
          <w:marRight w:val="0"/>
          <w:marTop w:val="0"/>
          <w:marBottom w:val="0"/>
          <w:divBdr>
            <w:top w:val="none" w:sz="0" w:space="0" w:color="auto"/>
            <w:left w:val="none" w:sz="0" w:space="0" w:color="auto"/>
            <w:bottom w:val="none" w:sz="0" w:space="0" w:color="auto"/>
            <w:right w:val="none" w:sz="0" w:space="0" w:color="auto"/>
          </w:divBdr>
        </w:div>
        <w:div w:id="259066991">
          <w:marLeft w:val="480"/>
          <w:marRight w:val="0"/>
          <w:marTop w:val="0"/>
          <w:marBottom w:val="0"/>
          <w:divBdr>
            <w:top w:val="none" w:sz="0" w:space="0" w:color="auto"/>
            <w:left w:val="none" w:sz="0" w:space="0" w:color="auto"/>
            <w:bottom w:val="none" w:sz="0" w:space="0" w:color="auto"/>
            <w:right w:val="none" w:sz="0" w:space="0" w:color="auto"/>
          </w:divBdr>
        </w:div>
        <w:div w:id="339086410">
          <w:marLeft w:val="480"/>
          <w:marRight w:val="0"/>
          <w:marTop w:val="0"/>
          <w:marBottom w:val="0"/>
          <w:divBdr>
            <w:top w:val="none" w:sz="0" w:space="0" w:color="auto"/>
            <w:left w:val="none" w:sz="0" w:space="0" w:color="auto"/>
            <w:bottom w:val="none" w:sz="0" w:space="0" w:color="auto"/>
            <w:right w:val="none" w:sz="0" w:space="0" w:color="auto"/>
          </w:divBdr>
        </w:div>
        <w:div w:id="405151024">
          <w:marLeft w:val="480"/>
          <w:marRight w:val="0"/>
          <w:marTop w:val="0"/>
          <w:marBottom w:val="0"/>
          <w:divBdr>
            <w:top w:val="none" w:sz="0" w:space="0" w:color="auto"/>
            <w:left w:val="none" w:sz="0" w:space="0" w:color="auto"/>
            <w:bottom w:val="none" w:sz="0" w:space="0" w:color="auto"/>
            <w:right w:val="none" w:sz="0" w:space="0" w:color="auto"/>
          </w:divBdr>
        </w:div>
        <w:div w:id="606695181">
          <w:marLeft w:val="480"/>
          <w:marRight w:val="0"/>
          <w:marTop w:val="0"/>
          <w:marBottom w:val="0"/>
          <w:divBdr>
            <w:top w:val="none" w:sz="0" w:space="0" w:color="auto"/>
            <w:left w:val="none" w:sz="0" w:space="0" w:color="auto"/>
            <w:bottom w:val="none" w:sz="0" w:space="0" w:color="auto"/>
            <w:right w:val="none" w:sz="0" w:space="0" w:color="auto"/>
          </w:divBdr>
        </w:div>
        <w:div w:id="1012607077">
          <w:marLeft w:val="480"/>
          <w:marRight w:val="0"/>
          <w:marTop w:val="0"/>
          <w:marBottom w:val="0"/>
          <w:divBdr>
            <w:top w:val="none" w:sz="0" w:space="0" w:color="auto"/>
            <w:left w:val="none" w:sz="0" w:space="0" w:color="auto"/>
            <w:bottom w:val="none" w:sz="0" w:space="0" w:color="auto"/>
            <w:right w:val="none" w:sz="0" w:space="0" w:color="auto"/>
          </w:divBdr>
        </w:div>
        <w:div w:id="1018042158">
          <w:marLeft w:val="480"/>
          <w:marRight w:val="0"/>
          <w:marTop w:val="0"/>
          <w:marBottom w:val="0"/>
          <w:divBdr>
            <w:top w:val="none" w:sz="0" w:space="0" w:color="auto"/>
            <w:left w:val="none" w:sz="0" w:space="0" w:color="auto"/>
            <w:bottom w:val="none" w:sz="0" w:space="0" w:color="auto"/>
            <w:right w:val="none" w:sz="0" w:space="0" w:color="auto"/>
          </w:divBdr>
        </w:div>
        <w:div w:id="1286157019">
          <w:marLeft w:val="480"/>
          <w:marRight w:val="0"/>
          <w:marTop w:val="0"/>
          <w:marBottom w:val="0"/>
          <w:divBdr>
            <w:top w:val="none" w:sz="0" w:space="0" w:color="auto"/>
            <w:left w:val="none" w:sz="0" w:space="0" w:color="auto"/>
            <w:bottom w:val="none" w:sz="0" w:space="0" w:color="auto"/>
            <w:right w:val="none" w:sz="0" w:space="0" w:color="auto"/>
          </w:divBdr>
        </w:div>
        <w:div w:id="1484347063">
          <w:marLeft w:val="480"/>
          <w:marRight w:val="0"/>
          <w:marTop w:val="0"/>
          <w:marBottom w:val="0"/>
          <w:divBdr>
            <w:top w:val="none" w:sz="0" w:space="0" w:color="auto"/>
            <w:left w:val="none" w:sz="0" w:space="0" w:color="auto"/>
            <w:bottom w:val="none" w:sz="0" w:space="0" w:color="auto"/>
            <w:right w:val="none" w:sz="0" w:space="0" w:color="auto"/>
          </w:divBdr>
        </w:div>
        <w:div w:id="1577864994">
          <w:marLeft w:val="480"/>
          <w:marRight w:val="0"/>
          <w:marTop w:val="0"/>
          <w:marBottom w:val="0"/>
          <w:divBdr>
            <w:top w:val="none" w:sz="0" w:space="0" w:color="auto"/>
            <w:left w:val="none" w:sz="0" w:space="0" w:color="auto"/>
            <w:bottom w:val="none" w:sz="0" w:space="0" w:color="auto"/>
            <w:right w:val="none" w:sz="0" w:space="0" w:color="auto"/>
          </w:divBdr>
        </w:div>
        <w:div w:id="1600523501">
          <w:marLeft w:val="480"/>
          <w:marRight w:val="0"/>
          <w:marTop w:val="0"/>
          <w:marBottom w:val="0"/>
          <w:divBdr>
            <w:top w:val="none" w:sz="0" w:space="0" w:color="auto"/>
            <w:left w:val="none" w:sz="0" w:space="0" w:color="auto"/>
            <w:bottom w:val="none" w:sz="0" w:space="0" w:color="auto"/>
            <w:right w:val="none" w:sz="0" w:space="0" w:color="auto"/>
          </w:divBdr>
        </w:div>
        <w:div w:id="1683048773">
          <w:marLeft w:val="480"/>
          <w:marRight w:val="0"/>
          <w:marTop w:val="0"/>
          <w:marBottom w:val="0"/>
          <w:divBdr>
            <w:top w:val="none" w:sz="0" w:space="0" w:color="auto"/>
            <w:left w:val="none" w:sz="0" w:space="0" w:color="auto"/>
            <w:bottom w:val="none" w:sz="0" w:space="0" w:color="auto"/>
            <w:right w:val="none" w:sz="0" w:space="0" w:color="auto"/>
          </w:divBdr>
        </w:div>
        <w:div w:id="1730110885">
          <w:marLeft w:val="480"/>
          <w:marRight w:val="0"/>
          <w:marTop w:val="0"/>
          <w:marBottom w:val="0"/>
          <w:divBdr>
            <w:top w:val="none" w:sz="0" w:space="0" w:color="auto"/>
            <w:left w:val="none" w:sz="0" w:space="0" w:color="auto"/>
            <w:bottom w:val="none" w:sz="0" w:space="0" w:color="auto"/>
            <w:right w:val="none" w:sz="0" w:space="0" w:color="auto"/>
          </w:divBdr>
        </w:div>
        <w:div w:id="1734739237">
          <w:marLeft w:val="480"/>
          <w:marRight w:val="0"/>
          <w:marTop w:val="0"/>
          <w:marBottom w:val="0"/>
          <w:divBdr>
            <w:top w:val="none" w:sz="0" w:space="0" w:color="auto"/>
            <w:left w:val="none" w:sz="0" w:space="0" w:color="auto"/>
            <w:bottom w:val="none" w:sz="0" w:space="0" w:color="auto"/>
            <w:right w:val="none" w:sz="0" w:space="0" w:color="auto"/>
          </w:divBdr>
        </w:div>
        <w:div w:id="1904216832">
          <w:marLeft w:val="480"/>
          <w:marRight w:val="0"/>
          <w:marTop w:val="0"/>
          <w:marBottom w:val="0"/>
          <w:divBdr>
            <w:top w:val="none" w:sz="0" w:space="0" w:color="auto"/>
            <w:left w:val="none" w:sz="0" w:space="0" w:color="auto"/>
            <w:bottom w:val="none" w:sz="0" w:space="0" w:color="auto"/>
            <w:right w:val="none" w:sz="0" w:space="0" w:color="auto"/>
          </w:divBdr>
        </w:div>
        <w:div w:id="1918440388">
          <w:marLeft w:val="480"/>
          <w:marRight w:val="0"/>
          <w:marTop w:val="0"/>
          <w:marBottom w:val="0"/>
          <w:divBdr>
            <w:top w:val="none" w:sz="0" w:space="0" w:color="auto"/>
            <w:left w:val="none" w:sz="0" w:space="0" w:color="auto"/>
            <w:bottom w:val="none" w:sz="0" w:space="0" w:color="auto"/>
            <w:right w:val="none" w:sz="0" w:space="0" w:color="auto"/>
          </w:divBdr>
        </w:div>
      </w:divsChild>
    </w:div>
    <w:div w:id="1427264293">
      <w:bodyDiv w:val="1"/>
      <w:marLeft w:val="0"/>
      <w:marRight w:val="0"/>
      <w:marTop w:val="0"/>
      <w:marBottom w:val="0"/>
      <w:divBdr>
        <w:top w:val="none" w:sz="0" w:space="0" w:color="auto"/>
        <w:left w:val="none" w:sz="0" w:space="0" w:color="auto"/>
        <w:bottom w:val="none" w:sz="0" w:space="0" w:color="auto"/>
        <w:right w:val="none" w:sz="0" w:space="0" w:color="auto"/>
      </w:divBdr>
    </w:div>
    <w:div w:id="1432429071">
      <w:bodyDiv w:val="1"/>
      <w:marLeft w:val="0"/>
      <w:marRight w:val="0"/>
      <w:marTop w:val="0"/>
      <w:marBottom w:val="0"/>
      <w:divBdr>
        <w:top w:val="none" w:sz="0" w:space="0" w:color="auto"/>
        <w:left w:val="none" w:sz="0" w:space="0" w:color="auto"/>
        <w:bottom w:val="none" w:sz="0" w:space="0" w:color="auto"/>
        <w:right w:val="none" w:sz="0" w:space="0" w:color="auto"/>
      </w:divBdr>
    </w:div>
    <w:div w:id="1432824477">
      <w:bodyDiv w:val="1"/>
      <w:marLeft w:val="0"/>
      <w:marRight w:val="0"/>
      <w:marTop w:val="0"/>
      <w:marBottom w:val="0"/>
      <w:divBdr>
        <w:top w:val="none" w:sz="0" w:space="0" w:color="auto"/>
        <w:left w:val="none" w:sz="0" w:space="0" w:color="auto"/>
        <w:bottom w:val="none" w:sz="0" w:space="0" w:color="auto"/>
        <w:right w:val="none" w:sz="0" w:space="0" w:color="auto"/>
      </w:divBdr>
    </w:div>
    <w:div w:id="1433354081">
      <w:bodyDiv w:val="1"/>
      <w:marLeft w:val="0"/>
      <w:marRight w:val="0"/>
      <w:marTop w:val="0"/>
      <w:marBottom w:val="0"/>
      <w:divBdr>
        <w:top w:val="none" w:sz="0" w:space="0" w:color="auto"/>
        <w:left w:val="none" w:sz="0" w:space="0" w:color="auto"/>
        <w:bottom w:val="none" w:sz="0" w:space="0" w:color="auto"/>
        <w:right w:val="none" w:sz="0" w:space="0" w:color="auto"/>
      </w:divBdr>
    </w:div>
    <w:div w:id="1437748754">
      <w:bodyDiv w:val="1"/>
      <w:marLeft w:val="0"/>
      <w:marRight w:val="0"/>
      <w:marTop w:val="0"/>
      <w:marBottom w:val="0"/>
      <w:divBdr>
        <w:top w:val="none" w:sz="0" w:space="0" w:color="auto"/>
        <w:left w:val="none" w:sz="0" w:space="0" w:color="auto"/>
        <w:bottom w:val="none" w:sz="0" w:space="0" w:color="auto"/>
        <w:right w:val="none" w:sz="0" w:space="0" w:color="auto"/>
      </w:divBdr>
      <w:divsChild>
        <w:div w:id="10955012">
          <w:marLeft w:val="480"/>
          <w:marRight w:val="0"/>
          <w:marTop w:val="0"/>
          <w:marBottom w:val="0"/>
          <w:divBdr>
            <w:top w:val="none" w:sz="0" w:space="0" w:color="auto"/>
            <w:left w:val="none" w:sz="0" w:space="0" w:color="auto"/>
            <w:bottom w:val="none" w:sz="0" w:space="0" w:color="auto"/>
            <w:right w:val="none" w:sz="0" w:space="0" w:color="auto"/>
          </w:divBdr>
        </w:div>
        <w:div w:id="208029287">
          <w:marLeft w:val="480"/>
          <w:marRight w:val="0"/>
          <w:marTop w:val="0"/>
          <w:marBottom w:val="0"/>
          <w:divBdr>
            <w:top w:val="none" w:sz="0" w:space="0" w:color="auto"/>
            <w:left w:val="none" w:sz="0" w:space="0" w:color="auto"/>
            <w:bottom w:val="none" w:sz="0" w:space="0" w:color="auto"/>
            <w:right w:val="none" w:sz="0" w:space="0" w:color="auto"/>
          </w:divBdr>
        </w:div>
        <w:div w:id="556168299">
          <w:marLeft w:val="480"/>
          <w:marRight w:val="0"/>
          <w:marTop w:val="0"/>
          <w:marBottom w:val="0"/>
          <w:divBdr>
            <w:top w:val="none" w:sz="0" w:space="0" w:color="auto"/>
            <w:left w:val="none" w:sz="0" w:space="0" w:color="auto"/>
            <w:bottom w:val="none" w:sz="0" w:space="0" w:color="auto"/>
            <w:right w:val="none" w:sz="0" w:space="0" w:color="auto"/>
          </w:divBdr>
        </w:div>
        <w:div w:id="929965161">
          <w:marLeft w:val="480"/>
          <w:marRight w:val="0"/>
          <w:marTop w:val="0"/>
          <w:marBottom w:val="0"/>
          <w:divBdr>
            <w:top w:val="none" w:sz="0" w:space="0" w:color="auto"/>
            <w:left w:val="none" w:sz="0" w:space="0" w:color="auto"/>
            <w:bottom w:val="none" w:sz="0" w:space="0" w:color="auto"/>
            <w:right w:val="none" w:sz="0" w:space="0" w:color="auto"/>
          </w:divBdr>
        </w:div>
        <w:div w:id="1220701334">
          <w:marLeft w:val="480"/>
          <w:marRight w:val="0"/>
          <w:marTop w:val="0"/>
          <w:marBottom w:val="0"/>
          <w:divBdr>
            <w:top w:val="none" w:sz="0" w:space="0" w:color="auto"/>
            <w:left w:val="none" w:sz="0" w:space="0" w:color="auto"/>
            <w:bottom w:val="none" w:sz="0" w:space="0" w:color="auto"/>
            <w:right w:val="none" w:sz="0" w:space="0" w:color="auto"/>
          </w:divBdr>
        </w:div>
        <w:div w:id="1418818998">
          <w:marLeft w:val="480"/>
          <w:marRight w:val="0"/>
          <w:marTop w:val="0"/>
          <w:marBottom w:val="0"/>
          <w:divBdr>
            <w:top w:val="none" w:sz="0" w:space="0" w:color="auto"/>
            <w:left w:val="none" w:sz="0" w:space="0" w:color="auto"/>
            <w:bottom w:val="none" w:sz="0" w:space="0" w:color="auto"/>
            <w:right w:val="none" w:sz="0" w:space="0" w:color="auto"/>
          </w:divBdr>
        </w:div>
        <w:div w:id="1441102802">
          <w:marLeft w:val="480"/>
          <w:marRight w:val="0"/>
          <w:marTop w:val="0"/>
          <w:marBottom w:val="0"/>
          <w:divBdr>
            <w:top w:val="none" w:sz="0" w:space="0" w:color="auto"/>
            <w:left w:val="none" w:sz="0" w:space="0" w:color="auto"/>
            <w:bottom w:val="none" w:sz="0" w:space="0" w:color="auto"/>
            <w:right w:val="none" w:sz="0" w:space="0" w:color="auto"/>
          </w:divBdr>
        </w:div>
        <w:div w:id="1589536830">
          <w:marLeft w:val="480"/>
          <w:marRight w:val="0"/>
          <w:marTop w:val="0"/>
          <w:marBottom w:val="0"/>
          <w:divBdr>
            <w:top w:val="none" w:sz="0" w:space="0" w:color="auto"/>
            <w:left w:val="none" w:sz="0" w:space="0" w:color="auto"/>
            <w:bottom w:val="none" w:sz="0" w:space="0" w:color="auto"/>
            <w:right w:val="none" w:sz="0" w:space="0" w:color="auto"/>
          </w:divBdr>
        </w:div>
        <w:div w:id="1723627247">
          <w:marLeft w:val="480"/>
          <w:marRight w:val="0"/>
          <w:marTop w:val="0"/>
          <w:marBottom w:val="0"/>
          <w:divBdr>
            <w:top w:val="none" w:sz="0" w:space="0" w:color="auto"/>
            <w:left w:val="none" w:sz="0" w:space="0" w:color="auto"/>
            <w:bottom w:val="none" w:sz="0" w:space="0" w:color="auto"/>
            <w:right w:val="none" w:sz="0" w:space="0" w:color="auto"/>
          </w:divBdr>
        </w:div>
        <w:div w:id="1850022102">
          <w:marLeft w:val="480"/>
          <w:marRight w:val="0"/>
          <w:marTop w:val="0"/>
          <w:marBottom w:val="0"/>
          <w:divBdr>
            <w:top w:val="none" w:sz="0" w:space="0" w:color="auto"/>
            <w:left w:val="none" w:sz="0" w:space="0" w:color="auto"/>
            <w:bottom w:val="none" w:sz="0" w:space="0" w:color="auto"/>
            <w:right w:val="none" w:sz="0" w:space="0" w:color="auto"/>
          </w:divBdr>
        </w:div>
        <w:div w:id="2057702134">
          <w:marLeft w:val="480"/>
          <w:marRight w:val="0"/>
          <w:marTop w:val="0"/>
          <w:marBottom w:val="0"/>
          <w:divBdr>
            <w:top w:val="none" w:sz="0" w:space="0" w:color="auto"/>
            <w:left w:val="none" w:sz="0" w:space="0" w:color="auto"/>
            <w:bottom w:val="none" w:sz="0" w:space="0" w:color="auto"/>
            <w:right w:val="none" w:sz="0" w:space="0" w:color="auto"/>
          </w:divBdr>
        </w:div>
        <w:div w:id="2126541069">
          <w:marLeft w:val="480"/>
          <w:marRight w:val="0"/>
          <w:marTop w:val="0"/>
          <w:marBottom w:val="0"/>
          <w:divBdr>
            <w:top w:val="none" w:sz="0" w:space="0" w:color="auto"/>
            <w:left w:val="none" w:sz="0" w:space="0" w:color="auto"/>
            <w:bottom w:val="none" w:sz="0" w:space="0" w:color="auto"/>
            <w:right w:val="none" w:sz="0" w:space="0" w:color="auto"/>
          </w:divBdr>
        </w:div>
      </w:divsChild>
    </w:div>
    <w:div w:id="1444497239">
      <w:bodyDiv w:val="1"/>
      <w:marLeft w:val="0"/>
      <w:marRight w:val="0"/>
      <w:marTop w:val="0"/>
      <w:marBottom w:val="0"/>
      <w:divBdr>
        <w:top w:val="none" w:sz="0" w:space="0" w:color="auto"/>
        <w:left w:val="none" w:sz="0" w:space="0" w:color="auto"/>
        <w:bottom w:val="none" w:sz="0" w:space="0" w:color="auto"/>
        <w:right w:val="none" w:sz="0" w:space="0" w:color="auto"/>
      </w:divBdr>
      <w:divsChild>
        <w:div w:id="2027437903">
          <w:marLeft w:val="480"/>
          <w:marRight w:val="0"/>
          <w:marTop w:val="0"/>
          <w:marBottom w:val="0"/>
          <w:divBdr>
            <w:top w:val="none" w:sz="0" w:space="0" w:color="auto"/>
            <w:left w:val="none" w:sz="0" w:space="0" w:color="auto"/>
            <w:bottom w:val="none" w:sz="0" w:space="0" w:color="auto"/>
            <w:right w:val="none" w:sz="0" w:space="0" w:color="auto"/>
          </w:divBdr>
        </w:div>
        <w:div w:id="301815043">
          <w:marLeft w:val="480"/>
          <w:marRight w:val="0"/>
          <w:marTop w:val="0"/>
          <w:marBottom w:val="0"/>
          <w:divBdr>
            <w:top w:val="none" w:sz="0" w:space="0" w:color="auto"/>
            <w:left w:val="none" w:sz="0" w:space="0" w:color="auto"/>
            <w:bottom w:val="none" w:sz="0" w:space="0" w:color="auto"/>
            <w:right w:val="none" w:sz="0" w:space="0" w:color="auto"/>
          </w:divBdr>
        </w:div>
        <w:div w:id="961695429">
          <w:marLeft w:val="480"/>
          <w:marRight w:val="0"/>
          <w:marTop w:val="0"/>
          <w:marBottom w:val="0"/>
          <w:divBdr>
            <w:top w:val="none" w:sz="0" w:space="0" w:color="auto"/>
            <w:left w:val="none" w:sz="0" w:space="0" w:color="auto"/>
            <w:bottom w:val="none" w:sz="0" w:space="0" w:color="auto"/>
            <w:right w:val="none" w:sz="0" w:space="0" w:color="auto"/>
          </w:divBdr>
        </w:div>
        <w:div w:id="668600883">
          <w:marLeft w:val="480"/>
          <w:marRight w:val="0"/>
          <w:marTop w:val="0"/>
          <w:marBottom w:val="0"/>
          <w:divBdr>
            <w:top w:val="none" w:sz="0" w:space="0" w:color="auto"/>
            <w:left w:val="none" w:sz="0" w:space="0" w:color="auto"/>
            <w:bottom w:val="none" w:sz="0" w:space="0" w:color="auto"/>
            <w:right w:val="none" w:sz="0" w:space="0" w:color="auto"/>
          </w:divBdr>
        </w:div>
        <w:div w:id="126701935">
          <w:marLeft w:val="480"/>
          <w:marRight w:val="0"/>
          <w:marTop w:val="0"/>
          <w:marBottom w:val="0"/>
          <w:divBdr>
            <w:top w:val="none" w:sz="0" w:space="0" w:color="auto"/>
            <w:left w:val="none" w:sz="0" w:space="0" w:color="auto"/>
            <w:bottom w:val="none" w:sz="0" w:space="0" w:color="auto"/>
            <w:right w:val="none" w:sz="0" w:space="0" w:color="auto"/>
          </w:divBdr>
        </w:div>
        <w:div w:id="1865094192">
          <w:marLeft w:val="480"/>
          <w:marRight w:val="0"/>
          <w:marTop w:val="0"/>
          <w:marBottom w:val="0"/>
          <w:divBdr>
            <w:top w:val="none" w:sz="0" w:space="0" w:color="auto"/>
            <w:left w:val="none" w:sz="0" w:space="0" w:color="auto"/>
            <w:bottom w:val="none" w:sz="0" w:space="0" w:color="auto"/>
            <w:right w:val="none" w:sz="0" w:space="0" w:color="auto"/>
          </w:divBdr>
        </w:div>
        <w:div w:id="1365596525">
          <w:marLeft w:val="480"/>
          <w:marRight w:val="0"/>
          <w:marTop w:val="0"/>
          <w:marBottom w:val="0"/>
          <w:divBdr>
            <w:top w:val="none" w:sz="0" w:space="0" w:color="auto"/>
            <w:left w:val="none" w:sz="0" w:space="0" w:color="auto"/>
            <w:bottom w:val="none" w:sz="0" w:space="0" w:color="auto"/>
            <w:right w:val="none" w:sz="0" w:space="0" w:color="auto"/>
          </w:divBdr>
        </w:div>
        <w:div w:id="232202543">
          <w:marLeft w:val="480"/>
          <w:marRight w:val="0"/>
          <w:marTop w:val="0"/>
          <w:marBottom w:val="0"/>
          <w:divBdr>
            <w:top w:val="none" w:sz="0" w:space="0" w:color="auto"/>
            <w:left w:val="none" w:sz="0" w:space="0" w:color="auto"/>
            <w:bottom w:val="none" w:sz="0" w:space="0" w:color="auto"/>
            <w:right w:val="none" w:sz="0" w:space="0" w:color="auto"/>
          </w:divBdr>
        </w:div>
        <w:div w:id="594173448">
          <w:marLeft w:val="480"/>
          <w:marRight w:val="0"/>
          <w:marTop w:val="0"/>
          <w:marBottom w:val="0"/>
          <w:divBdr>
            <w:top w:val="none" w:sz="0" w:space="0" w:color="auto"/>
            <w:left w:val="none" w:sz="0" w:space="0" w:color="auto"/>
            <w:bottom w:val="none" w:sz="0" w:space="0" w:color="auto"/>
            <w:right w:val="none" w:sz="0" w:space="0" w:color="auto"/>
          </w:divBdr>
        </w:div>
        <w:div w:id="1150369114">
          <w:marLeft w:val="480"/>
          <w:marRight w:val="0"/>
          <w:marTop w:val="0"/>
          <w:marBottom w:val="0"/>
          <w:divBdr>
            <w:top w:val="none" w:sz="0" w:space="0" w:color="auto"/>
            <w:left w:val="none" w:sz="0" w:space="0" w:color="auto"/>
            <w:bottom w:val="none" w:sz="0" w:space="0" w:color="auto"/>
            <w:right w:val="none" w:sz="0" w:space="0" w:color="auto"/>
          </w:divBdr>
        </w:div>
        <w:div w:id="924534747">
          <w:marLeft w:val="480"/>
          <w:marRight w:val="0"/>
          <w:marTop w:val="0"/>
          <w:marBottom w:val="0"/>
          <w:divBdr>
            <w:top w:val="none" w:sz="0" w:space="0" w:color="auto"/>
            <w:left w:val="none" w:sz="0" w:space="0" w:color="auto"/>
            <w:bottom w:val="none" w:sz="0" w:space="0" w:color="auto"/>
            <w:right w:val="none" w:sz="0" w:space="0" w:color="auto"/>
          </w:divBdr>
        </w:div>
        <w:div w:id="1411730579">
          <w:marLeft w:val="480"/>
          <w:marRight w:val="0"/>
          <w:marTop w:val="0"/>
          <w:marBottom w:val="0"/>
          <w:divBdr>
            <w:top w:val="none" w:sz="0" w:space="0" w:color="auto"/>
            <w:left w:val="none" w:sz="0" w:space="0" w:color="auto"/>
            <w:bottom w:val="none" w:sz="0" w:space="0" w:color="auto"/>
            <w:right w:val="none" w:sz="0" w:space="0" w:color="auto"/>
          </w:divBdr>
        </w:div>
        <w:div w:id="878007147">
          <w:marLeft w:val="480"/>
          <w:marRight w:val="0"/>
          <w:marTop w:val="0"/>
          <w:marBottom w:val="0"/>
          <w:divBdr>
            <w:top w:val="none" w:sz="0" w:space="0" w:color="auto"/>
            <w:left w:val="none" w:sz="0" w:space="0" w:color="auto"/>
            <w:bottom w:val="none" w:sz="0" w:space="0" w:color="auto"/>
            <w:right w:val="none" w:sz="0" w:space="0" w:color="auto"/>
          </w:divBdr>
        </w:div>
        <w:div w:id="1638336976">
          <w:marLeft w:val="480"/>
          <w:marRight w:val="0"/>
          <w:marTop w:val="0"/>
          <w:marBottom w:val="0"/>
          <w:divBdr>
            <w:top w:val="none" w:sz="0" w:space="0" w:color="auto"/>
            <w:left w:val="none" w:sz="0" w:space="0" w:color="auto"/>
            <w:bottom w:val="none" w:sz="0" w:space="0" w:color="auto"/>
            <w:right w:val="none" w:sz="0" w:space="0" w:color="auto"/>
          </w:divBdr>
        </w:div>
        <w:div w:id="1627275308">
          <w:marLeft w:val="480"/>
          <w:marRight w:val="0"/>
          <w:marTop w:val="0"/>
          <w:marBottom w:val="0"/>
          <w:divBdr>
            <w:top w:val="none" w:sz="0" w:space="0" w:color="auto"/>
            <w:left w:val="none" w:sz="0" w:space="0" w:color="auto"/>
            <w:bottom w:val="none" w:sz="0" w:space="0" w:color="auto"/>
            <w:right w:val="none" w:sz="0" w:space="0" w:color="auto"/>
          </w:divBdr>
        </w:div>
        <w:div w:id="1313412315">
          <w:marLeft w:val="480"/>
          <w:marRight w:val="0"/>
          <w:marTop w:val="0"/>
          <w:marBottom w:val="0"/>
          <w:divBdr>
            <w:top w:val="none" w:sz="0" w:space="0" w:color="auto"/>
            <w:left w:val="none" w:sz="0" w:space="0" w:color="auto"/>
            <w:bottom w:val="none" w:sz="0" w:space="0" w:color="auto"/>
            <w:right w:val="none" w:sz="0" w:space="0" w:color="auto"/>
          </w:divBdr>
        </w:div>
        <w:div w:id="53283311">
          <w:marLeft w:val="480"/>
          <w:marRight w:val="0"/>
          <w:marTop w:val="0"/>
          <w:marBottom w:val="0"/>
          <w:divBdr>
            <w:top w:val="none" w:sz="0" w:space="0" w:color="auto"/>
            <w:left w:val="none" w:sz="0" w:space="0" w:color="auto"/>
            <w:bottom w:val="none" w:sz="0" w:space="0" w:color="auto"/>
            <w:right w:val="none" w:sz="0" w:space="0" w:color="auto"/>
          </w:divBdr>
        </w:div>
        <w:div w:id="979841710">
          <w:marLeft w:val="480"/>
          <w:marRight w:val="0"/>
          <w:marTop w:val="0"/>
          <w:marBottom w:val="0"/>
          <w:divBdr>
            <w:top w:val="none" w:sz="0" w:space="0" w:color="auto"/>
            <w:left w:val="none" w:sz="0" w:space="0" w:color="auto"/>
            <w:bottom w:val="none" w:sz="0" w:space="0" w:color="auto"/>
            <w:right w:val="none" w:sz="0" w:space="0" w:color="auto"/>
          </w:divBdr>
        </w:div>
      </w:divsChild>
    </w:div>
    <w:div w:id="1445808684">
      <w:bodyDiv w:val="1"/>
      <w:marLeft w:val="0"/>
      <w:marRight w:val="0"/>
      <w:marTop w:val="0"/>
      <w:marBottom w:val="0"/>
      <w:divBdr>
        <w:top w:val="none" w:sz="0" w:space="0" w:color="auto"/>
        <w:left w:val="none" w:sz="0" w:space="0" w:color="auto"/>
        <w:bottom w:val="none" w:sz="0" w:space="0" w:color="auto"/>
        <w:right w:val="none" w:sz="0" w:space="0" w:color="auto"/>
      </w:divBdr>
    </w:div>
    <w:div w:id="1446122594">
      <w:bodyDiv w:val="1"/>
      <w:marLeft w:val="0"/>
      <w:marRight w:val="0"/>
      <w:marTop w:val="0"/>
      <w:marBottom w:val="0"/>
      <w:divBdr>
        <w:top w:val="none" w:sz="0" w:space="0" w:color="auto"/>
        <w:left w:val="none" w:sz="0" w:space="0" w:color="auto"/>
        <w:bottom w:val="none" w:sz="0" w:space="0" w:color="auto"/>
        <w:right w:val="none" w:sz="0" w:space="0" w:color="auto"/>
      </w:divBdr>
    </w:div>
    <w:div w:id="1465269901">
      <w:bodyDiv w:val="1"/>
      <w:marLeft w:val="0"/>
      <w:marRight w:val="0"/>
      <w:marTop w:val="0"/>
      <w:marBottom w:val="0"/>
      <w:divBdr>
        <w:top w:val="none" w:sz="0" w:space="0" w:color="auto"/>
        <w:left w:val="none" w:sz="0" w:space="0" w:color="auto"/>
        <w:bottom w:val="none" w:sz="0" w:space="0" w:color="auto"/>
        <w:right w:val="none" w:sz="0" w:space="0" w:color="auto"/>
      </w:divBdr>
    </w:div>
    <w:div w:id="1480074502">
      <w:bodyDiv w:val="1"/>
      <w:marLeft w:val="0"/>
      <w:marRight w:val="0"/>
      <w:marTop w:val="0"/>
      <w:marBottom w:val="0"/>
      <w:divBdr>
        <w:top w:val="none" w:sz="0" w:space="0" w:color="auto"/>
        <w:left w:val="none" w:sz="0" w:space="0" w:color="auto"/>
        <w:bottom w:val="none" w:sz="0" w:space="0" w:color="auto"/>
        <w:right w:val="none" w:sz="0" w:space="0" w:color="auto"/>
      </w:divBdr>
    </w:div>
    <w:div w:id="1499274183">
      <w:bodyDiv w:val="1"/>
      <w:marLeft w:val="0"/>
      <w:marRight w:val="0"/>
      <w:marTop w:val="0"/>
      <w:marBottom w:val="0"/>
      <w:divBdr>
        <w:top w:val="none" w:sz="0" w:space="0" w:color="auto"/>
        <w:left w:val="none" w:sz="0" w:space="0" w:color="auto"/>
        <w:bottom w:val="none" w:sz="0" w:space="0" w:color="auto"/>
        <w:right w:val="none" w:sz="0" w:space="0" w:color="auto"/>
      </w:divBdr>
    </w:div>
    <w:div w:id="1500461129">
      <w:bodyDiv w:val="1"/>
      <w:marLeft w:val="0"/>
      <w:marRight w:val="0"/>
      <w:marTop w:val="0"/>
      <w:marBottom w:val="0"/>
      <w:divBdr>
        <w:top w:val="none" w:sz="0" w:space="0" w:color="auto"/>
        <w:left w:val="none" w:sz="0" w:space="0" w:color="auto"/>
        <w:bottom w:val="none" w:sz="0" w:space="0" w:color="auto"/>
        <w:right w:val="none" w:sz="0" w:space="0" w:color="auto"/>
      </w:divBdr>
    </w:div>
    <w:div w:id="1510605845">
      <w:bodyDiv w:val="1"/>
      <w:marLeft w:val="0"/>
      <w:marRight w:val="0"/>
      <w:marTop w:val="0"/>
      <w:marBottom w:val="0"/>
      <w:divBdr>
        <w:top w:val="none" w:sz="0" w:space="0" w:color="auto"/>
        <w:left w:val="none" w:sz="0" w:space="0" w:color="auto"/>
        <w:bottom w:val="none" w:sz="0" w:space="0" w:color="auto"/>
        <w:right w:val="none" w:sz="0" w:space="0" w:color="auto"/>
      </w:divBdr>
      <w:divsChild>
        <w:div w:id="139424395">
          <w:marLeft w:val="480"/>
          <w:marRight w:val="0"/>
          <w:marTop w:val="0"/>
          <w:marBottom w:val="0"/>
          <w:divBdr>
            <w:top w:val="none" w:sz="0" w:space="0" w:color="auto"/>
            <w:left w:val="none" w:sz="0" w:space="0" w:color="auto"/>
            <w:bottom w:val="none" w:sz="0" w:space="0" w:color="auto"/>
            <w:right w:val="none" w:sz="0" w:space="0" w:color="auto"/>
          </w:divBdr>
        </w:div>
        <w:div w:id="529420263">
          <w:marLeft w:val="480"/>
          <w:marRight w:val="0"/>
          <w:marTop w:val="0"/>
          <w:marBottom w:val="0"/>
          <w:divBdr>
            <w:top w:val="none" w:sz="0" w:space="0" w:color="auto"/>
            <w:left w:val="none" w:sz="0" w:space="0" w:color="auto"/>
            <w:bottom w:val="none" w:sz="0" w:space="0" w:color="auto"/>
            <w:right w:val="none" w:sz="0" w:space="0" w:color="auto"/>
          </w:divBdr>
        </w:div>
        <w:div w:id="909539498">
          <w:marLeft w:val="480"/>
          <w:marRight w:val="0"/>
          <w:marTop w:val="0"/>
          <w:marBottom w:val="0"/>
          <w:divBdr>
            <w:top w:val="none" w:sz="0" w:space="0" w:color="auto"/>
            <w:left w:val="none" w:sz="0" w:space="0" w:color="auto"/>
            <w:bottom w:val="none" w:sz="0" w:space="0" w:color="auto"/>
            <w:right w:val="none" w:sz="0" w:space="0" w:color="auto"/>
          </w:divBdr>
        </w:div>
        <w:div w:id="1116945115">
          <w:marLeft w:val="480"/>
          <w:marRight w:val="0"/>
          <w:marTop w:val="0"/>
          <w:marBottom w:val="0"/>
          <w:divBdr>
            <w:top w:val="none" w:sz="0" w:space="0" w:color="auto"/>
            <w:left w:val="none" w:sz="0" w:space="0" w:color="auto"/>
            <w:bottom w:val="none" w:sz="0" w:space="0" w:color="auto"/>
            <w:right w:val="none" w:sz="0" w:space="0" w:color="auto"/>
          </w:divBdr>
        </w:div>
        <w:div w:id="1142116006">
          <w:marLeft w:val="480"/>
          <w:marRight w:val="0"/>
          <w:marTop w:val="0"/>
          <w:marBottom w:val="0"/>
          <w:divBdr>
            <w:top w:val="none" w:sz="0" w:space="0" w:color="auto"/>
            <w:left w:val="none" w:sz="0" w:space="0" w:color="auto"/>
            <w:bottom w:val="none" w:sz="0" w:space="0" w:color="auto"/>
            <w:right w:val="none" w:sz="0" w:space="0" w:color="auto"/>
          </w:divBdr>
        </w:div>
        <w:div w:id="1358580215">
          <w:marLeft w:val="480"/>
          <w:marRight w:val="0"/>
          <w:marTop w:val="0"/>
          <w:marBottom w:val="0"/>
          <w:divBdr>
            <w:top w:val="none" w:sz="0" w:space="0" w:color="auto"/>
            <w:left w:val="none" w:sz="0" w:space="0" w:color="auto"/>
            <w:bottom w:val="none" w:sz="0" w:space="0" w:color="auto"/>
            <w:right w:val="none" w:sz="0" w:space="0" w:color="auto"/>
          </w:divBdr>
        </w:div>
        <w:div w:id="1733118847">
          <w:marLeft w:val="480"/>
          <w:marRight w:val="0"/>
          <w:marTop w:val="0"/>
          <w:marBottom w:val="0"/>
          <w:divBdr>
            <w:top w:val="none" w:sz="0" w:space="0" w:color="auto"/>
            <w:left w:val="none" w:sz="0" w:space="0" w:color="auto"/>
            <w:bottom w:val="none" w:sz="0" w:space="0" w:color="auto"/>
            <w:right w:val="none" w:sz="0" w:space="0" w:color="auto"/>
          </w:divBdr>
        </w:div>
        <w:div w:id="1783913853">
          <w:marLeft w:val="480"/>
          <w:marRight w:val="0"/>
          <w:marTop w:val="0"/>
          <w:marBottom w:val="0"/>
          <w:divBdr>
            <w:top w:val="none" w:sz="0" w:space="0" w:color="auto"/>
            <w:left w:val="none" w:sz="0" w:space="0" w:color="auto"/>
            <w:bottom w:val="none" w:sz="0" w:space="0" w:color="auto"/>
            <w:right w:val="none" w:sz="0" w:space="0" w:color="auto"/>
          </w:divBdr>
        </w:div>
        <w:div w:id="1816529239">
          <w:marLeft w:val="480"/>
          <w:marRight w:val="0"/>
          <w:marTop w:val="0"/>
          <w:marBottom w:val="0"/>
          <w:divBdr>
            <w:top w:val="none" w:sz="0" w:space="0" w:color="auto"/>
            <w:left w:val="none" w:sz="0" w:space="0" w:color="auto"/>
            <w:bottom w:val="none" w:sz="0" w:space="0" w:color="auto"/>
            <w:right w:val="none" w:sz="0" w:space="0" w:color="auto"/>
          </w:divBdr>
        </w:div>
        <w:div w:id="1962809141">
          <w:marLeft w:val="480"/>
          <w:marRight w:val="0"/>
          <w:marTop w:val="0"/>
          <w:marBottom w:val="0"/>
          <w:divBdr>
            <w:top w:val="none" w:sz="0" w:space="0" w:color="auto"/>
            <w:left w:val="none" w:sz="0" w:space="0" w:color="auto"/>
            <w:bottom w:val="none" w:sz="0" w:space="0" w:color="auto"/>
            <w:right w:val="none" w:sz="0" w:space="0" w:color="auto"/>
          </w:divBdr>
        </w:div>
        <w:div w:id="1996299124">
          <w:marLeft w:val="480"/>
          <w:marRight w:val="0"/>
          <w:marTop w:val="0"/>
          <w:marBottom w:val="0"/>
          <w:divBdr>
            <w:top w:val="none" w:sz="0" w:space="0" w:color="auto"/>
            <w:left w:val="none" w:sz="0" w:space="0" w:color="auto"/>
            <w:bottom w:val="none" w:sz="0" w:space="0" w:color="auto"/>
            <w:right w:val="none" w:sz="0" w:space="0" w:color="auto"/>
          </w:divBdr>
        </w:div>
      </w:divsChild>
    </w:div>
    <w:div w:id="1514106273">
      <w:bodyDiv w:val="1"/>
      <w:marLeft w:val="0"/>
      <w:marRight w:val="0"/>
      <w:marTop w:val="0"/>
      <w:marBottom w:val="0"/>
      <w:divBdr>
        <w:top w:val="none" w:sz="0" w:space="0" w:color="auto"/>
        <w:left w:val="none" w:sz="0" w:space="0" w:color="auto"/>
        <w:bottom w:val="none" w:sz="0" w:space="0" w:color="auto"/>
        <w:right w:val="none" w:sz="0" w:space="0" w:color="auto"/>
      </w:divBdr>
    </w:div>
    <w:div w:id="1516268801">
      <w:bodyDiv w:val="1"/>
      <w:marLeft w:val="0"/>
      <w:marRight w:val="0"/>
      <w:marTop w:val="0"/>
      <w:marBottom w:val="0"/>
      <w:divBdr>
        <w:top w:val="none" w:sz="0" w:space="0" w:color="auto"/>
        <w:left w:val="none" w:sz="0" w:space="0" w:color="auto"/>
        <w:bottom w:val="none" w:sz="0" w:space="0" w:color="auto"/>
        <w:right w:val="none" w:sz="0" w:space="0" w:color="auto"/>
      </w:divBdr>
      <w:divsChild>
        <w:div w:id="112211213">
          <w:marLeft w:val="480"/>
          <w:marRight w:val="0"/>
          <w:marTop w:val="0"/>
          <w:marBottom w:val="0"/>
          <w:divBdr>
            <w:top w:val="none" w:sz="0" w:space="0" w:color="auto"/>
            <w:left w:val="none" w:sz="0" w:space="0" w:color="auto"/>
            <w:bottom w:val="none" w:sz="0" w:space="0" w:color="auto"/>
            <w:right w:val="none" w:sz="0" w:space="0" w:color="auto"/>
          </w:divBdr>
        </w:div>
        <w:div w:id="689452428">
          <w:marLeft w:val="480"/>
          <w:marRight w:val="0"/>
          <w:marTop w:val="0"/>
          <w:marBottom w:val="0"/>
          <w:divBdr>
            <w:top w:val="none" w:sz="0" w:space="0" w:color="auto"/>
            <w:left w:val="none" w:sz="0" w:space="0" w:color="auto"/>
            <w:bottom w:val="none" w:sz="0" w:space="0" w:color="auto"/>
            <w:right w:val="none" w:sz="0" w:space="0" w:color="auto"/>
          </w:divBdr>
        </w:div>
        <w:div w:id="738400737">
          <w:marLeft w:val="480"/>
          <w:marRight w:val="0"/>
          <w:marTop w:val="0"/>
          <w:marBottom w:val="0"/>
          <w:divBdr>
            <w:top w:val="none" w:sz="0" w:space="0" w:color="auto"/>
            <w:left w:val="none" w:sz="0" w:space="0" w:color="auto"/>
            <w:bottom w:val="none" w:sz="0" w:space="0" w:color="auto"/>
            <w:right w:val="none" w:sz="0" w:space="0" w:color="auto"/>
          </w:divBdr>
        </w:div>
        <w:div w:id="764233611">
          <w:marLeft w:val="480"/>
          <w:marRight w:val="0"/>
          <w:marTop w:val="0"/>
          <w:marBottom w:val="0"/>
          <w:divBdr>
            <w:top w:val="none" w:sz="0" w:space="0" w:color="auto"/>
            <w:left w:val="none" w:sz="0" w:space="0" w:color="auto"/>
            <w:bottom w:val="none" w:sz="0" w:space="0" w:color="auto"/>
            <w:right w:val="none" w:sz="0" w:space="0" w:color="auto"/>
          </w:divBdr>
        </w:div>
        <w:div w:id="1047728750">
          <w:marLeft w:val="480"/>
          <w:marRight w:val="0"/>
          <w:marTop w:val="0"/>
          <w:marBottom w:val="0"/>
          <w:divBdr>
            <w:top w:val="none" w:sz="0" w:space="0" w:color="auto"/>
            <w:left w:val="none" w:sz="0" w:space="0" w:color="auto"/>
            <w:bottom w:val="none" w:sz="0" w:space="0" w:color="auto"/>
            <w:right w:val="none" w:sz="0" w:space="0" w:color="auto"/>
          </w:divBdr>
        </w:div>
        <w:div w:id="1055081856">
          <w:marLeft w:val="480"/>
          <w:marRight w:val="0"/>
          <w:marTop w:val="0"/>
          <w:marBottom w:val="0"/>
          <w:divBdr>
            <w:top w:val="none" w:sz="0" w:space="0" w:color="auto"/>
            <w:left w:val="none" w:sz="0" w:space="0" w:color="auto"/>
            <w:bottom w:val="none" w:sz="0" w:space="0" w:color="auto"/>
            <w:right w:val="none" w:sz="0" w:space="0" w:color="auto"/>
          </w:divBdr>
        </w:div>
        <w:div w:id="1103304825">
          <w:marLeft w:val="480"/>
          <w:marRight w:val="0"/>
          <w:marTop w:val="0"/>
          <w:marBottom w:val="0"/>
          <w:divBdr>
            <w:top w:val="none" w:sz="0" w:space="0" w:color="auto"/>
            <w:left w:val="none" w:sz="0" w:space="0" w:color="auto"/>
            <w:bottom w:val="none" w:sz="0" w:space="0" w:color="auto"/>
            <w:right w:val="none" w:sz="0" w:space="0" w:color="auto"/>
          </w:divBdr>
        </w:div>
        <w:div w:id="1212157407">
          <w:marLeft w:val="480"/>
          <w:marRight w:val="0"/>
          <w:marTop w:val="0"/>
          <w:marBottom w:val="0"/>
          <w:divBdr>
            <w:top w:val="none" w:sz="0" w:space="0" w:color="auto"/>
            <w:left w:val="none" w:sz="0" w:space="0" w:color="auto"/>
            <w:bottom w:val="none" w:sz="0" w:space="0" w:color="auto"/>
            <w:right w:val="none" w:sz="0" w:space="0" w:color="auto"/>
          </w:divBdr>
        </w:div>
        <w:div w:id="1252930125">
          <w:marLeft w:val="480"/>
          <w:marRight w:val="0"/>
          <w:marTop w:val="0"/>
          <w:marBottom w:val="0"/>
          <w:divBdr>
            <w:top w:val="none" w:sz="0" w:space="0" w:color="auto"/>
            <w:left w:val="none" w:sz="0" w:space="0" w:color="auto"/>
            <w:bottom w:val="none" w:sz="0" w:space="0" w:color="auto"/>
            <w:right w:val="none" w:sz="0" w:space="0" w:color="auto"/>
          </w:divBdr>
        </w:div>
        <w:div w:id="1558080230">
          <w:marLeft w:val="480"/>
          <w:marRight w:val="0"/>
          <w:marTop w:val="0"/>
          <w:marBottom w:val="0"/>
          <w:divBdr>
            <w:top w:val="none" w:sz="0" w:space="0" w:color="auto"/>
            <w:left w:val="none" w:sz="0" w:space="0" w:color="auto"/>
            <w:bottom w:val="none" w:sz="0" w:space="0" w:color="auto"/>
            <w:right w:val="none" w:sz="0" w:space="0" w:color="auto"/>
          </w:divBdr>
        </w:div>
        <w:div w:id="1820342669">
          <w:marLeft w:val="480"/>
          <w:marRight w:val="0"/>
          <w:marTop w:val="0"/>
          <w:marBottom w:val="0"/>
          <w:divBdr>
            <w:top w:val="none" w:sz="0" w:space="0" w:color="auto"/>
            <w:left w:val="none" w:sz="0" w:space="0" w:color="auto"/>
            <w:bottom w:val="none" w:sz="0" w:space="0" w:color="auto"/>
            <w:right w:val="none" w:sz="0" w:space="0" w:color="auto"/>
          </w:divBdr>
        </w:div>
        <w:div w:id="1868131007">
          <w:marLeft w:val="480"/>
          <w:marRight w:val="0"/>
          <w:marTop w:val="0"/>
          <w:marBottom w:val="0"/>
          <w:divBdr>
            <w:top w:val="none" w:sz="0" w:space="0" w:color="auto"/>
            <w:left w:val="none" w:sz="0" w:space="0" w:color="auto"/>
            <w:bottom w:val="none" w:sz="0" w:space="0" w:color="auto"/>
            <w:right w:val="none" w:sz="0" w:space="0" w:color="auto"/>
          </w:divBdr>
        </w:div>
      </w:divsChild>
    </w:div>
    <w:div w:id="1521703107">
      <w:bodyDiv w:val="1"/>
      <w:marLeft w:val="0"/>
      <w:marRight w:val="0"/>
      <w:marTop w:val="0"/>
      <w:marBottom w:val="0"/>
      <w:divBdr>
        <w:top w:val="none" w:sz="0" w:space="0" w:color="auto"/>
        <w:left w:val="none" w:sz="0" w:space="0" w:color="auto"/>
        <w:bottom w:val="none" w:sz="0" w:space="0" w:color="auto"/>
        <w:right w:val="none" w:sz="0" w:space="0" w:color="auto"/>
      </w:divBdr>
    </w:div>
    <w:div w:id="1522086645">
      <w:bodyDiv w:val="1"/>
      <w:marLeft w:val="0"/>
      <w:marRight w:val="0"/>
      <w:marTop w:val="0"/>
      <w:marBottom w:val="0"/>
      <w:divBdr>
        <w:top w:val="none" w:sz="0" w:space="0" w:color="auto"/>
        <w:left w:val="none" w:sz="0" w:space="0" w:color="auto"/>
        <w:bottom w:val="none" w:sz="0" w:space="0" w:color="auto"/>
        <w:right w:val="none" w:sz="0" w:space="0" w:color="auto"/>
      </w:divBdr>
    </w:div>
    <w:div w:id="1522889590">
      <w:bodyDiv w:val="1"/>
      <w:marLeft w:val="0"/>
      <w:marRight w:val="0"/>
      <w:marTop w:val="0"/>
      <w:marBottom w:val="0"/>
      <w:divBdr>
        <w:top w:val="none" w:sz="0" w:space="0" w:color="auto"/>
        <w:left w:val="none" w:sz="0" w:space="0" w:color="auto"/>
        <w:bottom w:val="none" w:sz="0" w:space="0" w:color="auto"/>
        <w:right w:val="none" w:sz="0" w:space="0" w:color="auto"/>
      </w:divBdr>
    </w:div>
    <w:div w:id="1526359343">
      <w:bodyDiv w:val="1"/>
      <w:marLeft w:val="0"/>
      <w:marRight w:val="0"/>
      <w:marTop w:val="0"/>
      <w:marBottom w:val="0"/>
      <w:divBdr>
        <w:top w:val="none" w:sz="0" w:space="0" w:color="auto"/>
        <w:left w:val="none" w:sz="0" w:space="0" w:color="auto"/>
        <w:bottom w:val="none" w:sz="0" w:space="0" w:color="auto"/>
        <w:right w:val="none" w:sz="0" w:space="0" w:color="auto"/>
      </w:divBdr>
      <w:divsChild>
        <w:div w:id="1554659087">
          <w:marLeft w:val="480"/>
          <w:marRight w:val="0"/>
          <w:marTop w:val="0"/>
          <w:marBottom w:val="0"/>
          <w:divBdr>
            <w:top w:val="none" w:sz="0" w:space="0" w:color="auto"/>
            <w:left w:val="none" w:sz="0" w:space="0" w:color="auto"/>
            <w:bottom w:val="none" w:sz="0" w:space="0" w:color="auto"/>
            <w:right w:val="none" w:sz="0" w:space="0" w:color="auto"/>
          </w:divBdr>
        </w:div>
      </w:divsChild>
    </w:div>
    <w:div w:id="1529293953">
      <w:bodyDiv w:val="1"/>
      <w:marLeft w:val="0"/>
      <w:marRight w:val="0"/>
      <w:marTop w:val="0"/>
      <w:marBottom w:val="0"/>
      <w:divBdr>
        <w:top w:val="none" w:sz="0" w:space="0" w:color="auto"/>
        <w:left w:val="none" w:sz="0" w:space="0" w:color="auto"/>
        <w:bottom w:val="none" w:sz="0" w:space="0" w:color="auto"/>
        <w:right w:val="none" w:sz="0" w:space="0" w:color="auto"/>
      </w:divBdr>
    </w:div>
    <w:div w:id="1537692307">
      <w:bodyDiv w:val="1"/>
      <w:marLeft w:val="0"/>
      <w:marRight w:val="0"/>
      <w:marTop w:val="0"/>
      <w:marBottom w:val="0"/>
      <w:divBdr>
        <w:top w:val="none" w:sz="0" w:space="0" w:color="auto"/>
        <w:left w:val="none" w:sz="0" w:space="0" w:color="auto"/>
        <w:bottom w:val="none" w:sz="0" w:space="0" w:color="auto"/>
        <w:right w:val="none" w:sz="0" w:space="0" w:color="auto"/>
      </w:divBdr>
    </w:div>
    <w:div w:id="1540818644">
      <w:bodyDiv w:val="1"/>
      <w:marLeft w:val="0"/>
      <w:marRight w:val="0"/>
      <w:marTop w:val="0"/>
      <w:marBottom w:val="0"/>
      <w:divBdr>
        <w:top w:val="none" w:sz="0" w:space="0" w:color="auto"/>
        <w:left w:val="none" w:sz="0" w:space="0" w:color="auto"/>
        <w:bottom w:val="none" w:sz="0" w:space="0" w:color="auto"/>
        <w:right w:val="none" w:sz="0" w:space="0" w:color="auto"/>
      </w:divBdr>
    </w:div>
    <w:div w:id="1543707051">
      <w:bodyDiv w:val="1"/>
      <w:marLeft w:val="0"/>
      <w:marRight w:val="0"/>
      <w:marTop w:val="0"/>
      <w:marBottom w:val="0"/>
      <w:divBdr>
        <w:top w:val="none" w:sz="0" w:space="0" w:color="auto"/>
        <w:left w:val="none" w:sz="0" w:space="0" w:color="auto"/>
        <w:bottom w:val="none" w:sz="0" w:space="0" w:color="auto"/>
        <w:right w:val="none" w:sz="0" w:space="0" w:color="auto"/>
      </w:divBdr>
      <w:divsChild>
        <w:div w:id="220992452">
          <w:marLeft w:val="480"/>
          <w:marRight w:val="0"/>
          <w:marTop w:val="0"/>
          <w:marBottom w:val="0"/>
          <w:divBdr>
            <w:top w:val="none" w:sz="0" w:space="0" w:color="auto"/>
            <w:left w:val="none" w:sz="0" w:space="0" w:color="auto"/>
            <w:bottom w:val="none" w:sz="0" w:space="0" w:color="auto"/>
            <w:right w:val="none" w:sz="0" w:space="0" w:color="auto"/>
          </w:divBdr>
        </w:div>
        <w:div w:id="340283566">
          <w:marLeft w:val="480"/>
          <w:marRight w:val="0"/>
          <w:marTop w:val="0"/>
          <w:marBottom w:val="0"/>
          <w:divBdr>
            <w:top w:val="none" w:sz="0" w:space="0" w:color="auto"/>
            <w:left w:val="none" w:sz="0" w:space="0" w:color="auto"/>
            <w:bottom w:val="none" w:sz="0" w:space="0" w:color="auto"/>
            <w:right w:val="none" w:sz="0" w:space="0" w:color="auto"/>
          </w:divBdr>
        </w:div>
        <w:div w:id="446051670">
          <w:marLeft w:val="480"/>
          <w:marRight w:val="0"/>
          <w:marTop w:val="0"/>
          <w:marBottom w:val="0"/>
          <w:divBdr>
            <w:top w:val="none" w:sz="0" w:space="0" w:color="auto"/>
            <w:left w:val="none" w:sz="0" w:space="0" w:color="auto"/>
            <w:bottom w:val="none" w:sz="0" w:space="0" w:color="auto"/>
            <w:right w:val="none" w:sz="0" w:space="0" w:color="auto"/>
          </w:divBdr>
        </w:div>
        <w:div w:id="477570497">
          <w:marLeft w:val="480"/>
          <w:marRight w:val="0"/>
          <w:marTop w:val="0"/>
          <w:marBottom w:val="0"/>
          <w:divBdr>
            <w:top w:val="none" w:sz="0" w:space="0" w:color="auto"/>
            <w:left w:val="none" w:sz="0" w:space="0" w:color="auto"/>
            <w:bottom w:val="none" w:sz="0" w:space="0" w:color="auto"/>
            <w:right w:val="none" w:sz="0" w:space="0" w:color="auto"/>
          </w:divBdr>
        </w:div>
        <w:div w:id="681707837">
          <w:marLeft w:val="480"/>
          <w:marRight w:val="0"/>
          <w:marTop w:val="0"/>
          <w:marBottom w:val="0"/>
          <w:divBdr>
            <w:top w:val="none" w:sz="0" w:space="0" w:color="auto"/>
            <w:left w:val="none" w:sz="0" w:space="0" w:color="auto"/>
            <w:bottom w:val="none" w:sz="0" w:space="0" w:color="auto"/>
            <w:right w:val="none" w:sz="0" w:space="0" w:color="auto"/>
          </w:divBdr>
        </w:div>
        <w:div w:id="806363436">
          <w:marLeft w:val="480"/>
          <w:marRight w:val="0"/>
          <w:marTop w:val="0"/>
          <w:marBottom w:val="0"/>
          <w:divBdr>
            <w:top w:val="none" w:sz="0" w:space="0" w:color="auto"/>
            <w:left w:val="none" w:sz="0" w:space="0" w:color="auto"/>
            <w:bottom w:val="none" w:sz="0" w:space="0" w:color="auto"/>
            <w:right w:val="none" w:sz="0" w:space="0" w:color="auto"/>
          </w:divBdr>
        </w:div>
        <w:div w:id="815955747">
          <w:marLeft w:val="480"/>
          <w:marRight w:val="0"/>
          <w:marTop w:val="0"/>
          <w:marBottom w:val="0"/>
          <w:divBdr>
            <w:top w:val="none" w:sz="0" w:space="0" w:color="auto"/>
            <w:left w:val="none" w:sz="0" w:space="0" w:color="auto"/>
            <w:bottom w:val="none" w:sz="0" w:space="0" w:color="auto"/>
            <w:right w:val="none" w:sz="0" w:space="0" w:color="auto"/>
          </w:divBdr>
        </w:div>
        <w:div w:id="856116569">
          <w:marLeft w:val="480"/>
          <w:marRight w:val="0"/>
          <w:marTop w:val="0"/>
          <w:marBottom w:val="0"/>
          <w:divBdr>
            <w:top w:val="none" w:sz="0" w:space="0" w:color="auto"/>
            <w:left w:val="none" w:sz="0" w:space="0" w:color="auto"/>
            <w:bottom w:val="none" w:sz="0" w:space="0" w:color="auto"/>
            <w:right w:val="none" w:sz="0" w:space="0" w:color="auto"/>
          </w:divBdr>
        </w:div>
        <w:div w:id="864825124">
          <w:marLeft w:val="480"/>
          <w:marRight w:val="0"/>
          <w:marTop w:val="0"/>
          <w:marBottom w:val="0"/>
          <w:divBdr>
            <w:top w:val="none" w:sz="0" w:space="0" w:color="auto"/>
            <w:left w:val="none" w:sz="0" w:space="0" w:color="auto"/>
            <w:bottom w:val="none" w:sz="0" w:space="0" w:color="auto"/>
            <w:right w:val="none" w:sz="0" w:space="0" w:color="auto"/>
          </w:divBdr>
        </w:div>
        <w:div w:id="1289362940">
          <w:marLeft w:val="480"/>
          <w:marRight w:val="0"/>
          <w:marTop w:val="0"/>
          <w:marBottom w:val="0"/>
          <w:divBdr>
            <w:top w:val="none" w:sz="0" w:space="0" w:color="auto"/>
            <w:left w:val="none" w:sz="0" w:space="0" w:color="auto"/>
            <w:bottom w:val="none" w:sz="0" w:space="0" w:color="auto"/>
            <w:right w:val="none" w:sz="0" w:space="0" w:color="auto"/>
          </w:divBdr>
        </w:div>
        <w:div w:id="1347446317">
          <w:marLeft w:val="480"/>
          <w:marRight w:val="0"/>
          <w:marTop w:val="0"/>
          <w:marBottom w:val="0"/>
          <w:divBdr>
            <w:top w:val="none" w:sz="0" w:space="0" w:color="auto"/>
            <w:left w:val="none" w:sz="0" w:space="0" w:color="auto"/>
            <w:bottom w:val="none" w:sz="0" w:space="0" w:color="auto"/>
            <w:right w:val="none" w:sz="0" w:space="0" w:color="auto"/>
          </w:divBdr>
        </w:div>
        <w:div w:id="1408772328">
          <w:marLeft w:val="480"/>
          <w:marRight w:val="0"/>
          <w:marTop w:val="0"/>
          <w:marBottom w:val="0"/>
          <w:divBdr>
            <w:top w:val="none" w:sz="0" w:space="0" w:color="auto"/>
            <w:left w:val="none" w:sz="0" w:space="0" w:color="auto"/>
            <w:bottom w:val="none" w:sz="0" w:space="0" w:color="auto"/>
            <w:right w:val="none" w:sz="0" w:space="0" w:color="auto"/>
          </w:divBdr>
        </w:div>
        <w:div w:id="1645548246">
          <w:marLeft w:val="480"/>
          <w:marRight w:val="0"/>
          <w:marTop w:val="0"/>
          <w:marBottom w:val="0"/>
          <w:divBdr>
            <w:top w:val="none" w:sz="0" w:space="0" w:color="auto"/>
            <w:left w:val="none" w:sz="0" w:space="0" w:color="auto"/>
            <w:bottom w:val="none" w:sz="0" w:space="0" w:color="auto"/>
            <w:right w:val="none" w:sz="0" w:space="0" w:color="auto"/>
          </w:divBdr>
        </w:div>
        <w:div w:id="1732074493">
          <w:marLeft w:val="480"/>
          <w:marRight w:val="0"/>
          <w:marTop w:val="0"/>
          <w:marBottom w:val="0"/>
          <w:divBdr>
            <w:top w:val="none" w:sz="0" w:space="0" w:color="auto"/>
            <w:left w:val="none" w:sz="0" w:space="0" w:color="auto"/>
            <w:bottom w:val="none" w:sz="0" w:space="0" w:color="auto"/>
            <w:right w:val="none" w:sz="0" w:space="0" w:color="auto"/>
          </w:divBdr>
        </w:div>
        <w:div w:id="1737627015">
          <w:marLeft w:val="480"/>
          <w:marRight w:val="0"/>
          <w:marTop w:val="0"/>
          <w:marBottom w:val="0"/>
          <w:divBdr>
            <w:top w:val="none" w:sz="0" w:space="0" w:color="auto"/>
            <w:left w:val="none" w:sz="0" w:space="0" w:color="auto"/>
            <w:bottom w:val="none" w:sz="0" w:space="0" w:color="auto"/>
            <w:right w:val="none" w:sz="0" w:space="0" w:color="auto"/>
          </w:divBdr>
        </w:div>
        <w:div w:id="1748767644">
          <w:marLeft w:val="480"/>
          <w:marRight w:val="0"/>
          <w:marTop w:val="0"/>
          <w:marBottom w:val="0"/>
          <w:divBdr>
            <w:top w:val="none" w:sz="0" w:space="0" w:color="auto"/>
            <w:left w:val="none" w:sz="0" w:space="0" w:color="auto"/>
            <w:bottom w:val="none" w:sz="0" w:space="0" w:color="auto"/>
            <w:right w:val="none" w:sz="0" w:space="0" w:color="auto"/>
          </w:divBdr>
        </w:div>
        <w:div w:id="1769353814">
          <w:marLeft w:val="480"/>
          <w:marRight w:val="0"/>
          <w:marTop w:val="0"/>
          <w:marBottom w:val="0"/>
          <w:divBdr>
            <w:top w:val="none" w:sz="0" w:space="0" w:color="auto"/>
            <w:left w:val="none" w:sz="0" w:space="0" w:color="auto"/>
            <w:bottom w:val="none" w:sz="0" w:space="0" w:color="auto"/>
            <w:right w:val="none" w:sz="0" w:space="0" w:color="auto"/>
          </w:divBdr>
        </w:div>
        <w:div w:id="1877961740">
          <w:marLeft w:val="480"/>
          <w:marRight w:val="0"/>
          <w:marTop w:val="0"/>
          <w:marBottom w:val="0"/>
          <w:divBdr>
            <w:top w:val="none" w:sz="0" w:space="0" w:color="auto"/>
            <w:left w:val="none" w:sz="0" w:space="0" w:color="auto"/>
            <w:bottom w:val="none" w:sz="0" w:space="0" w:color="auto"/>
            <w:right w:val="none" w:sz="0" w:space="0" w:color="auto"/>
          </w:divBdr>
        </w:div>
        <w:div w:id="1895584887">
          <w:marLeft w:val="480"/>
          <w:marRight w:val="0"/>
          <w:marTop w:val="0"/>
          <w:marBottom w:val="0"/>
          <w:divBdr>
            <w:top w:val="none" w:sz="0" w:space="0" w:color="auto"/>
            <w:left w:val="none" w:sz="0" w:space="0" w:color="auto"/>
            <w:bottom w:val="none" w:sz="0" w:space="0" w:color="auto"/>
            <w:right w:val="none" w:sz="0" w:space="0" w:color="auto"/>
          </w:divBdr>
        </w:div>
        <w:div w:id="1949384227">
          <w:marLeft w:val="480"/>
          <w:marRight w:val="0"/>
          <w:marTop w:val="0"/>
          <w:marBottom w:val="0"/>
          <w:divBdr>
            <w:top w:val="none" w:sz="0" w:space="0" w:color="auto"/>
            <w:left w:val="none" w:sz="0" w:space="0" w:color="auto"/>
            <w:bottom w:val="none" w:sz="0" w:space="0" w:color="auto"/>
            <w:right w:val="none" w:sz="0" w:space="0" w:color="auto"/>
          </w:divBdr>
        </w:div>
        <w:div w:id="2134444314">
          <w:marLeft w:val="480"/>
          <w:marRight w:val="0"/>
          <w:marTop w:val="0"/>
          <w:marBottom w:val="0"/>
          <w:divBdr>
            <w:top w:val="none" w:sz="0" w:space="0" w:color="auto"/>
            <w:left w:val="none" w:sz="0" w:space="0" w:color="auto"/>
            <w:bottom w:val="none" w:sz="0" w:space="0" w:color="auto"/>
            <w:right w:val="none" w:sz="0" w:space="0" w:color="auto"/>
          </w:divBdr>
        </w:div>
        <w:div w:id="2141342814">
          <w:marLeft w:val="480"/>
          <w:marRight w:val="0"/>
          <w:marTop w:val="0"/>
          <w:marBottom w:val="0"/>
          <w:divBdr>
            <w:top w:val="none" w:sz="0" w:space="0" w:color="auto"/>
            <w:left w:val="none" w:sz="0" w:space="0" w:color="auto"/>
            <w:bottom w:val="none" w:sz="0" w:space="0" w:color="auto"/>
            <w:right w:val="none" w:sz="0" w:space="0" w:color="auto"/>
          </w:divBdr>
        </w:div>
      </w:divsChild>
    </w:div>
    <w:div w:id="1549806061">
      <w:bodyDiv w:val="1"/>
      <w:marLeft w:val="0"/>
      <w:marRight w:val="0"/>
      <w:marTop w:val="0"/>
      <w:marBottom w:val="0"/>
      <w:divBdr>
        <w:top w:val="none" w:sz="0" w:space="0" w:color="auto"/>
        <w:left w:val="none" w:sz="0" w:space="0" w:color="auto"/>
        <w:bottom w:val="none" w:sz="0" w:space="0" w:color="auto"/>
        <w:right w:val="none" w:sz="0" w:space="0" w:color="auto"/>
      </w:divBdr>
      <w:divsChild>
        <w:div w:id="1788113425">
          <w:marLeft w:val="480"/>
          <w:marRight w:val="0"/>
          <w:marTop w:val="0"/>
          <w:marBottom w:val="0"/>
          <w:divBdr>
            <w:top w:val="none" w:sz="0" w:space="0" w:color="auto"/>
            <w:left w:val="none" w:sz="0" w:space="0" w:color="auto"/>
            <w:bottom w:val="none" w:sz="0" w:space="0" w:color="auto"/>
            <w:right w:val="none" w:sz="0" w:space="0" w:color="auto"/>
          </w:divBdr>
        </w:div>
        <w:div w:id="481586110">
          <w:marLeft w:val="480"/>
          <w:marRight w:val="0"/>
          <w:marTop w:val="0"/>
          <w:marBottom w:val="0"/>
          <w:divBdr>
            <w:top w:val="none" w:sz="0" w:space="0" w:color="auto"/>
            <w:left w:val="none" w:sz="0" w:space="0" w:color="auto"/>
            <w:bottom w:val="none" w:sz="0" w:space="0" w:color="auto"/>
            <w:right w:val="none" w:sz="0" w:space="0" w:color="auto"/>
          </w:divBdr>
        </w:div>
        <w:div w:id="113714775">
          <w:marLeft w:val="480"/>
          <w:marRight w:val="0"/>
          <w:marTop w:val="0"/>
          <w:marBottom w:val="0"/>
          <w:divBdr>
            <w:top w:val="none" w:sz="0" w:space="0" w:color="auto"/>
            <w:left w:val="none" w:sz="0" w:space="0" w:color="auto"/>
            <w:bottom w:val="none" w:sz="0" w:space="0" w:color="auto"/>
            <w:right w:val="none" w:sz="0" w:space="0" w:color="auto"/>
          </w:divBdr>
        </w:div>
        <w:div w:id="1563246832">
          <w:marLeft w:val="480"/>
          <w:marRight w:val="0"/>
          <w:marTop w:val="0"/>
          <w:marBottom w:val="0"/>
          <w:divBdr>
            <w:top w:val="none" w:sz="0" w:space="0" w:color="auto"/>
            <w:left w:val="none" w:sz="0" w:space="0" w:color="auto"/>
            <w:bottom w:val="none" w:sz="0" w:space="0" w:color="auto"/>
            <w:right w:val="none" w:sz="0" w:space="0" w:color="auto"/>
          </w:divBdr>
        </w:div>
        <w:div w:id="2115782368">
          <w:marLeft w:val="480"/>
          <w:marRight w:val="0"/>
          <w:marTop w:val="0"/>
          <w:marBottom w:val="0"/>
          <w:divBdr>
            <w:top w:val="none" w:sz="0" w:space="0" w:color="auto"/>
            <w:left w:val="none" w:sz="0" w:space="0" w:color="auto"/>
            <w:bottom w:val="none" w:sz="0" w:space="0" w:color="auto"/>
            <w:right w:val="none" w:sz="0" w:space="0" w:color="auto"/>
          </w:divBdr>
        </w:div>
        <w:div w:id="197939374">
          <w:marLeft w:val="480"/>
          <w:marRight w:val="0"/>
          <w:marTop w:val="0"/>
          <w:marBottom w:val="0"/>
          <w:divBdr>
            <w:top w:val="none" w:sz="0" w:space="0" w:color="auto"/>
            <w:left w:val="none" w:sz="0" w:space="0" w:color="auto"/>
            <w:bottom w:val="none" w:sz="0" w:space="0" w:color="auto"/>
            <w:right w:val="none" w:sz="0" w:space="0" w:color="auto"/>
          </w:divBdr>
        </w:div>
        <w:div w:id="296303648">
          <w:marLeft w:val="480"/>
          <w:marRight w:val="0"/>
          <w:marTop w:val="0"/>
          <w:marBottom w:val="0"/>
          <w:divBdr>
            <w:top w:val="none" w:sz="0" w:space="0" w:color="auto"/>
            <w:left w:val="none" w:sz="0" w:space="0" w:color="auto"/>
            <w:bottom w:val="none" w:sz="0" w:space="0" w:color="auto"/>
            <w:right w:val="none" w:sz="0" w:space="0" w:color="auto"/>
          </w:divBdr>
        </w:div>
        <w:div w:id="479882919">
          <w:marLeft w:val="480"/>
          <w:marRight w:val="0"/>
          <w:marTop w:val="0"/>
          <w:marBottom w:val="0"/>
          <w:divBdr>
            <w:top w:val="none" w:sz="0" w:space="0" w:color="auto"/>
            <w:left w:val="none" w:sz="0" w:space="0" w:color="auto"/>
            <w:bottom w:val="none" w:sz="0" w:space="0" w:color="auto"/>
            <w:right w:val="none" w:sz="0" w:space="0" w:color="auto"/>
          </w:divBdr>
        </w:div>
        <w:div w:id="1298610628">
          <w:marLeft w:val="480"/>
          <w:marRight w:val="0"/>
          <w:marTop w:val="0"/>
          <w:marBottom w:val="0"/>
          <w:divBdr>
            <w:top w:val="none" w:sz="0" w:space="0" w:color="auto"/>
            <w:left w:val="none" w:sz="0" w:space="0" w:color="auto"/>
            <w:bottom w:val="none" w:sz="0" w:space="0" w:color="auto"/>
            <w:right w:val="none" w:sz="0" w:space="0" w:color="auto"/>
          </w:divBdr>
        </w:div>
        <w:div w:id="1481799872">
          <w:marLeft w:val="480"/>
          <w:marRight w:val="0"/>
          <w:marTop w:val="0"/>
          <w:marBottom w:val="0"/>
          <w:divBdr>
            <w:top w:val="none" w:sz="0" w:space="0" w:color="auto"/>
            <w:left w:val="none" w:sz="0" w:space="0" w:color="auto"/>
            <w:bottom w:val="none" w:sz="0" w:space="0" w:color="auto"/>
            <w:right w:val="none" w:sz="0" w:space="0" w:color="auto"/>
          </w:divBdr>
        </w:div>
        <w:div w:id="1181745816">
          <w:marLeft w:val="480"/>
          <w:marRight w:val="0"/>
          <w:marTop w:val="0"/>
          <w:marBottom w:val="0"/>
          <w:divBdr>
            <w:top w:val="none" w:sz="0" w:space="0" w:color="auto"/>
            <w:left w:val="none" w:sz="0" w:space="0" w:color="auto"/>
            <w:bottom w:val="none" w:sz="0" w:space="0" w:color="auto"/>
            <w:right w:val="none" w:sz="0" w:space="0" w:color="auto"/>
          </w:divBdr>
        </w:div>
        <w:div w:id="140316334">
          <w:marLeft w:val="480"/>
          <w:marRight w:val="0"/>
          <w:marTop w:val="0"/>
          <w:marBottom w:val="0"/>
          <w:divBdr>
            <w:top w:val="none" w:sz="0" w:space="0" w:color="auto"/>
            <w:left w:val="none" w:sz="0" w:space="0" w:color="auto"/>
            <w:bottom w:val="none" w:sz="0" w:space="0" w:color="auto"/>
            <w:right w:val="none" w:sz="0" w:space="0" w:color="auto"/>
          </w:divBdr>
        </w:div>
        <w:div w:id="1308710128">
          <w:marLeft w:val="480"/>
          <w:marRight w:val="0"/>
          <w:marTop w:val="0"/>
          <w:marBottom w:val="0"/>
          <w:divBdr>
            <w:top w:val="none" w:sz="0" w:space="0" w:color="auto"/>
            <w:left w:val="none" w:sz="0" w:space="0" w:color="auto"/>
            <w:bottom w:val="none" w:sz="0" w:space="0" w:color="auto"/>
            <w:right w:val="none" w:sz="0" w:space="0" w:color="auto"/>
          </w:divBdr>
        </w:div>
        <w:div w:id="300430802">
          <w:marLeft w:val="480"/>
          <w:marRight w:val="0"/>
          <w:marTop w:val="0"/>
          <w:marBottom w:val="0"/>
          <w:divBdr>
            <w:top w:val="none" w:sz="0" w:space="0" w:color="auto"/>
            <w:left w:val="none" w:sz="0" w:space="0" w:color="auto"/>
            <w:bottom w:val="none" w:sz="0" w:space="0" w:color="auto"/>
            <w:right w:val="none" w:sz="0" w:space="0" w:color="auto"/>
          </w:divBdr>
        </w:div>
        <w:div w:id="1347562581">
          <w:marLeft w:val="480"/>
          <w:marRight w:val="0"/>
          <w:marTop w:val="0"/>
          <w:marBottom w:val="0"/>
          <w:divBdr>
            <w:top w:val="none" w:sz="0" w:space="0" w:color="auto"/>
            <w:left w:val="none" w:sz="0" w:space="0" w:color="auto"/>
            <w:bottom w:val="none" w:sz="0" w:space="0" w:color="auto"/>
            <w:right w:val="none" w:sz="0" w:space="0" w:color="auto"/>
          </w:divBdr>
        </w:div>
        <w:div w:id="1107651297">
          <w:marLeft w:val="480"/>
          <w:marRight w:val="0"/>
          <w:marTop w:val="0"/>
          <w:marBottom w:val="0"/>
          <w:divBdr>
            <w:top w:val="none" w:sz="0" w:space="0" w:color="auto"/>
            <w:left w:val="none" w:sz="0" w:space="0" w:color="auto"/>
            <w:bottom w:val="none" w:sz="0" w:space="0" w:color="auto"/>
            <w:right w:val="none" w:sz="0" w:space="0" w:color="auto"/>
          </w:divBdr>
        </w:div>
        <w:div w:id="1890798004">
          <w:marLeft w:val="480"/>
          <w:marRight w:val="0"/>
          <w:marTop w:val="0"/>
          <w:marBottom w:val="0"/>
          <w:divBdr>
            <w:top w:val="none" w:sz="0" w:space="0" w:color="auto"/>
            <w:left w:val="none" w:sz="0" w:space="0" w:color="auto"/>
            <w:bottom w:val="none" w:sz="0" w:space="0" w:color="auto"/>
            <w:right w:val="none" w:sz="0" w:space="0" w:color="auto"/>
          </w:divBdr>
        </w:div>
        <w:div w:id="1807699241">
          <w:marLeft w:val="480"/>
          <w:marRight w:val="0"/>
          <w:marTop w:val="0"/>
          <w:marBottom w:val="0"/>
          <w:divBdr>
            <w:top w:val="none" w:sz="0" w:space="0" w:color="auto"/>
            <w:left w:val="none" w:sz="0" w:space="0" w:color="auto"/>
            <w:bottom w:val="none" w:sz="0" w:space="0" w:color="auto"/>
            <w:right w:val="none" w:sz="0" w:space="0" w:color="auto"/>
          </w:divBdr>
        </w:div>
        <w:div w:id="2065791608">
          <w:marLeft w:val="480"/>
          <w:marRight w:val="0"/>
          <w:marTop w:val="0"/>
          <w:marBottom w:val="0"/>
          <w:divBdr>
            <w:top w:val="none" w:sz="0" w:space="0" w:color="auto"/>
            <w:left w:val="none" w:sz="0" w:space="0" w:color="auto"/>
            <w:bottom w:val="none" w:sz="0" w:space="0" w:color="auto"/>
            <w:right w:val="none" w:sz="0" w:space="0" w:color="auto"/>
          </w:divBdr>
        </w:div>
        <w:div w:id="1434397339">
          <w:marLeft w:val="480"/>
          <w:marRight w:val="0"/>
          <w:marTop w:val="0"/>
          <w:marBottom w:val="0"/>
          <w:divBdr>
            <w:top w:val="none" w:sz="0" w:space="0" w:color="auto"/>
            <w:left w:val="none" w:sz="0" w:space="0" w:color="auto"/>
            <w:bottom w:val="none" w:sz="0" w:space="0" w:color="auto"/>
            <w:right w:val="none" w:sz="0" w:space="0" w:color="auto"/>
          </w:divBdr>
        </w:div>
        <w:div w:id="538473032">
          <w:marLeft w:val="480"/>
          <w:marRight w:val="0"/>
          <w:marTop w:val="0"/>
          <w:marBottom w:val="0"/>
          <w:divBdr>
            <w:top w:val="none" w:sz="0" w:space="0" w:color="auto"/>
            <w:left w:val="none" w:sz="0" w:space="0" w:color="auto"/>
            <w:bottom w:val="none" w:sz="0" w:space="0" w:color="auto"/>
            <w:right w:val="none" w:sz="0" w:space="0" w:color="auto"/>
          </w:divBdr>
        </w:div>
      </w:divsChild>
    </w:div>
    <w:div w:id="1555966518">
      <w:bodyDiv w:val="1"/>
      <w:marLeft w:val="0"/>
      <w:marRight w:val="0"/>
      <w:marTop w:val="0"/>
      <w:marBottom w:val="0"/>
      <w:divBdr>
        <w:top w:val="none" w:sz="0" w:space="0" w:color="auto"/>
        <w:left w:val="none" w:sz="0" w:space="0" w:color="auto"/>
        <w:bottom w:val="none" w:sz="0" w:space="0" w:color="auto"/>
        <w:right w:val="none" w:sz="0" w:space="0" w:color="auto"/>
      </w:divBdr>
    </w:div>
    <w:div w:id="1556816837">
      <w:bodyDiv w:val="1"/>
      <w:marLeft w:val="0"/>
      <w:marRight w:val="0"/>
      <w:marTop w:val="0"/>
      <w:marBottom w:val="0"/>
      <w:divBdr>
        <w:top w:val="none" w:sz="0" w:space="0" w:color="auto"/>
        <w:left w:val="none" w:sz="0" w:space="0" w:color="auto"/>
        <w:bottom w:val="none" w:sz="0" w:space="0" w:color="auto"/>
        <w:right w:val="none" w:sz="0" w:space="0" w:color="auto"/>
      </w:divBdr>
    </w:div>
    <w:div w:id="1557398374">
      <w:bodyDiv w:val="1"/>
      <w:marLeft w:val="0"/>
      <w:marRight w:val="0"/>
      <w:marTop w:val="0"/>
      <w:marBottom w:val="0"/>
      <w:divBdr>
        <w:top w:val="none" w:sz="0" w:space="0" w:color="auto"/>
        <w:left w:val="none" w:sz="0" w:space="0" w:color="auto"/>
        <w:bottom w:val="none" w:sz="0" w:space="0" w:color="auto"/>
        <w:right w:val="none" w:sz="0" w:space="0" w:color="auto"/>
      </w:divBdr>
    </w:div>
    <w:div w:id="1563520471">
      <w:bodyDiv w:val="1"/>
      <w:marLeft w:val="0"/>
      <w:marRight w:val="0"/>
      <w:marTop w:val="0"/>
      <w:marBottom w:val="0"/>
      <w:divBdr>
        <w:top w:val="none" w:sz="0" w:space="0" w:color="auto"/>
        <w:left w:val="none" w:sz="0" w:space="0" w:color="auto"/>
        <w:bottom w:val="none" w:sz="0" w:space="0" w:color="auto"/>
        <w:right w:val="none" w:sz="0" w:space="0" w:color="auto"/>
      </w:divBdr>
    </w:div>
    <w:div w:id="1564952158">
      <w:bodyDiv w:val="1"/>
      <w:marLeft w:val="0"/>
      <w:marRight w:val="0"/>
      <w:marTop w:val="0"/>
      <w:marBottom w:val="0"/>
      <w:divBdr>
        <w:top w:val="none" w:sz="0" w:space="0" w:color="auto"/>
        <w:left w:val="none" w:sz="0" w:space="0" w:color="auto"/>
        <w:bottom w:val="none" w:sz="0" w:space="0" w:color="auto"/>
        <w:right w:val="none" w:sz="0" w:space="0" w:color="auto"/>
      </w:divBdr>
    </w:div>
    <w:div w:id="1565332100">
      <w:bodyDiv w:val="1"/>
      <w:marLeft w:val="0"/>
      <w:marRight w:val="0"/>
      <w:marTop w:val="0"/>
      <w:marBottom w:val="0"/>
      <w:divBdr>
        <w:top w:val="none" w:sz="0" w:space="0" w:color="auto"/>
        <w:left w:val="none" w:sz="0" w:space="0" w:color="auto"/>
        <w:bottom w:val="none" w:sz="0" w:space="0" w:color="auto"/>
        <w:right w:val="none" w:sz="0" w:space="0" w:color="auto"/>
      </w:divBdr>
    </w:div>
    <w:div w:id="1567496311">
      <w:bodyDiv w:val="1"/>
      <w:marLeft w:val="0"/>
      <w:marRight w:val="0"/>
      <w:marTop w:val="0"/>
      <w:marBottom w:val="0"/>
      <w:divBdr>
        <w:top w:val="none" w:sz="0" w:space="0" w:color="auto"/>
        <w:left w:val="none" w:sz="0" w:space="0" w:color="auto"/>
        <w:bottom w:val="none" w:sz="0" w:space="0" w:color="auto"/>
        <w:right w:val="none" w:sz="0" w:space="0" w:color="auto"/>
      </w:divBdr>
    </w:div>
    <w:div w:id="1578516207">
      <w:bodyDiv w:val="1"/>
      <w:marLeft w:val="0"/>
      <w:marRight w:val="0"/>
      <w:marTop w:val="0"/>
      <w:marBottom w:val="0"/>
      <w:divBdr>
        <w:top w:val="none" w:sz="0" w:space="0" w:color="auto"/>
        <w:left w:val="none" w:sz="0" w:space="0" w:color="auto"/>
        <w:bottom w:val="none" w:sz="0" w:space="0" w:color="auto"/>
        <w:right w:val="none" w:sz="0" w:space="0" w:color="auto"/>
      </w:divBdr>
      <w:divsChild>
        <w:div w:id="298388875">
          <w:marLeft w:val="480"/>
          <w:marRight w:val="0"/>
          <w:marTop w:val="0"/>
          <w:marBottom w:val="0"/>
          <w:divBdr>
            <w:top w:val="none" w:sz="0" w:space="0" w:color="auto"/>
            <w:left w:val="none" w:sz="0" w:space="0" w:color="auto"/>
            <w:bottom w:val="none" w:sz="0" w:space="0" w:color="auto"/>
            <w:right w:val="none" w:sz="0" w:space="0" w:color="auto"/>
          </w:divBdr>
        </w:div>
        <w:div w:id="324020202">
          <w:marLeft w:val="480"/>
          <w:marRight w:val="0"/>
          <w:marTop w:val="0"/>
          <w:marBottom w:val="0"/>
          <w:divBdr>
            <w:top w:val="none" w:sz="0" w:space="0" w:color="auto"/>
            <w:left w:val="none" w:sz="0" w:space="0" w:color="auto"/>
            <w:bottom w:val="none" w:sz="0" w:space="0" w:color="auto"/>
            <w:right w:val="none" w:sz="0" w:space="0" w:color="auto"/>
          </w:divBdr>
        </w:div>
        <w:div w:id="378667444">
          <w:marLeft w:val="480"/>
          <w:marRight w:val="0"/>
          <w:marTop w:val="0"/>
          <w:marBottom w:val="0"/>
          <w:divBdr>
            <w:top w:val="none" w:sz="0" w:space="0" w:color="auto"/>
            <w:left w:val="none" w:sz="0" w:space="0" w:color="auto"/>
            <w:bottom w:val="none" w:sz="0" w:space="0" w:color="auto"/>
            <w:right w:val="none" w:sz="0" w:space="0" w:color="auto"/>
          </w:divBdr>
        </w:div>
        <w:div w:id="725029258">
          <w:marLeft w:val="480"/>
          <w:marRight w:val="0"/>
          <w:marTop w:val="0"/>
          <w:marBottom w:val="0"/>
          <w:divBdr>
            <w:top w:val="none" w:sz="0" w:space="0" w:color="auto"/>
            <w:left w:val="none" w:sz="0" w:space="0" w:color="auto"/>
            <w:bottom w:val="none" w:sz="0" w:space="0" w:color="auto"/>
            <w:right w:val="none" w:sz="0" w:space="0" w:color="auto"/>
          </w:divBdr>
        </w:div>
        <w:div w:id="749471802">
          <w:marLeft w:val="480"/>
          <w:marRight w:val="0"/>
          <w:marTop w:val="0"/>
          <w:marBottom w:val="0"/>
          <w:divBdr>
            <w:top w:val="none" w:sz="0" w:space="0" w:color="auto"/>
            <w:left w:val="none" w:sz="0" w:space="0" w:color="auto"/>
            <w:bottom w:val="none" w:sz="0" w:space="0" w:color="auto"/>
            <w:right w:val="none" w:sz="0" w:space="0" w:color="auto"/>
          </w:divBdr>
        </w:div>
        <w:div w:id="898595514">
          <w:marLeft w:val="480"/>
          <w:marRight w:val="0"/>
          <w:marTop w:val="0"/>
          <w:marBottom w:val="0"/>
          <w:divBdr>
            <w:top w:val="none" w:sz="0" w:space="0" w:color="auto"/>
            <w:left w:val="none" w:sz="0" w:space="0" w:color="auto"/>
            <w:bottom w:val="none" w:sz="0" w:space="0" w:color="auto"/>
            <w:right w:val="none" w:sz="0" w:space="0" w:color="auto"/>
          </w:divBdr>
        </w:div>
        <w:div w:id="1107038054">
          <w:marLeft w:val="480"/>
          <w:marRight w:val="0"/>
          <w:marTop w:val="0"/>
          <w:marBottom w:val="0"/>
          <w:divBdr>
            <w:top w:val="none" w:sz="0" w:space="0" w:color="auto"/>
            <w:left w:val="none" w:sz="0" w:space="0" w:color="auto"/>
            <w:bottom w:val="none" w:sz="0" w:space="0" w:color="auto"/>
            <w:right w:val="none" w:sz="0" w:space="0" w:color="auto"/>
          </w:divBdr>
        </w:div>
        <w:div w:id="1277175618">
          <w:marLeft w:val="480"/>
          <w:marRight w:val="0"/>
          <w:marTop w:val="0"/>
          <w:marBottom w:val="0"/>
          <w:divBdr>
            <w:top w:val="none" w:sz="0" w:space="0" w:color="auto"/>
            <w:left w:val="none" w:sz="0" w:space="0" w:color="auto"/>
            <w:bottom w:val="none" w:sz="0" w:space="0" w:color="auto"/>
            <w:right w:val="none" w:sz="0" w:space="0" w:color="auto"/>
          </w:divBdr>
        </w:div>
        <w:div w:id="1353266779">
          <w:marLeft w:val="480"/>
          <w:marRight w:val="0"/>
          <w:marTop w:val="0"/>
          <w:marBottom w:val="0"/>
          <w:divBdr>
            <w:top w:val="none" w:sz="0" w:space="0" w:color="auto"/>
            <w:left w:val="none" w:sz="0" w:space="0" w:color="auto"/>
            <w:bottom w:val="none" w:sz="0" w:space="0" w:color="auto"/>
            <w:right w:val="none" w:sz="0" w:space="0" w:color="auto"/>
          </w:divBdr>
        </w:div>
        <w:div w:id="1377778402">
          <w:marLeft w:val="480"/>
          <w:marRight w:val="0"/>
          <w:marTop w:val="0"/>
          <w:marBottom w:val="0"/>
          <w:divBdr>
            <w:top w:val="none" w:sz="0" w:space="0" w:color="auto"/>
            <w:left w:val="none" w:sz="0" w:space="0" w:color="auto"/>
            <w:bottom w:val="none" w:sz="0" w:space="0" w:color="auto"/>
            <w:right w:val="none" w:sz="0" w:space="0" w:color="auto"/>
          </w:divBdr>
        </w:div>
        <w:div w:id="1421945507">
          <w:marLeft w:val="480"/>
          <w:marRight w:val="0"/>
          <w:marTop w:val="0"/>
          <w:marBottom w:val="0"/>
          <w:divBdr>
            <w:top w:val="none" w:sz="0" w:space="0" w:color="auto"/>
            <w:left w:val="none" w:sz="0" w:space="0" w:color="auto"/>
            <w:bottom w:val="none" w:sz="0" w:space="0" w:color="auto"/>
            <w:right w:val="none" w:sz="0" w:space="0" w:color="auto"/>
          </w:divBdr>
        </w:div>
        <w:div w:id="1540244041">
          <w:marLeft w:val="480"/>
          <w:marRight w:val="0"/>
          <w:marTop w:val="0"/>
          <w:marBottom w:val="0"/>
          <w:divBdr>
            <w:top w:val="none" w:sz="0" w:space="0" w:color="auto"/>
            <w:left w:val="none" w:sz="0" w:space="0" w:color="auto"/>
            <w:bottom w:val="none" w:sz="0" w:space="0" w:color="auto"/>
            <w:right w:val="none" w:sz="0" w:space="0" w:color="auto"/>
          </w:divBdr>
        </w:div>
        <w:div w:id="1609971445">
          <w:marLeft w:val="480"/>
          <w:marRight w:val="0"/>
          <w:marTop w:val="0"/>
          <w:marBottom w:val="0"/>
          <w:divBdr>
            <w:top w:val="none" w:sz="0" w:space="0" w:color="auto"/>
            <w:left w:val="none" w:sz="0" w:space="0" w:color="auto"/>
            <w:bottom w:val="none" w:sz="0" w:space="0" w:color="auto"/>
            <w:right w:val="none" w:sz="0" w:space="0" w:color="auto"/>
          </w:divBdr>
        </w:div>
        <w:div w:id="1812481584">
          <w:marLeft w:val="480"/>
          <w:marRight w:val="0"/>
          <w:marTop w:val="0"/>
          <w:marBottom w:val="0"/>
          <w:divBdr>
            <w:top w:val="none" w:sz="0" w:space="0" w:color="auto"/>
            <w:left w:val="none" w:sz="0" w:space="0" w:color="auto"/>
            <w:bottom w:val="none" w:sz="0" w:space="0" w:color="auto"/>
            <w:right w:val="none" w:sz="0" w:space="0" w:color="auto"/>
          </w:divBdr>
        </w:div>
      </w:divsChild>
    </w:div>
    <w:div w:id="1584604243">
      <w:bodyDiv w:val="1"/>
      <w:marLeft w:val="0"/>
      <w:marRight w:val="0"/>
      <w:marTop w:val="0"/>
      <w:marBottom w:val="0"/>
      <w:divBdr>
        <w:top w:val="none" w:sz="0" w:space="0" w:color="auto"/>
        <w:left w:val="none" w:sz="0" w:space="0" w:color="auto"/>
        <w:bottom w:val="none" w:sz="0" w:space="0" w:color="auto"/>
        <w:right w:val="none" w:sz="0" w:space="0" w:color="auto"/>
      </w:divBdr>
      <w:divsChild>
        <w:div w:id="177549369">
          <w:marLeft w:val="480"/>
          <w:marRight w:val="0"/>
          <w:marTop w:val="0"/>
          <w:marBottom w:val="0"/>
          <w:divBdr>
            <w:top w:val="none" w:sz="0" w:space="0" w:color="auto"/>
            <w:left w:val="none" w:sz="0" w:space="0" w:color="auto"/>
            <w:bottom w:val="none" w:sz="0" w:space="0" w:color="auto"/>
            <w:right w:val="none" w:sz="0" w:space="0" w:color="auto"/>
          </w:divBdr>
        </w:div>
        <w:div w:id="213740138">
          <w:marLeft w:val="480"/>
          <w:marRight w:val="0"/>
          <w:marTop w:val="0"/>
          <w:marBottom w:val="0"/>
          <w:divBdr>
            <w:top w:val="none" w:sz="0" w:space="0" w:color="auto"/>
            <w:left w:val="none" w:sz="0" w:space="0" w:color="auto"/>
            <w:bottom w:val="none" w:sz="0" w:space="0" w:color="auto"/>
            <w:right w:val="none" w:sz="0" w:space="0" w:color="auto"/>
          </w:divBdr>
        </w:div>
        <w:div w:id="245499730">
          <w:marLeft w:val="480"/>
          <w:marRight w:val="0"/>
          <w:marTop w:val="0"/>
          <w:marBottom w:val="0"/>
          <w:divBdr>
            <w:top w:val="none" w:sz="0" w:space="0" w:color="auto"/>
            <w:left w:val="none" w:sz="0" w:space="0" w:color="auto"/>
            <w:bottom w:val="none" w:sz="0" w:space="0" w:color="auto"/>
            <w:right w:val="none" w:sz="0" w:space="0" w:color="auto"/>
          </w:divBdr>
        </w:div>
        <w:div w:id="304555537">
          <w:marLeft w:val="480"/>
          <w:marRight w:val="0"/>
          <w:marTop w:val="0"/>
          <w:marBottom w:val="0"/>
          <w:divBdr>
            <w:top w:val="none" w:sz="0" w:space="0" w:color="auto"/>
            <w:left w:val="none" w:sz="0" w:space="0" w:color="auto"/>
            <w:bottom w:val="none" w:sz="0" w:space="0" w:color="auto"/>
            <w:right w:val="none" w:sz="0" w:space="0" w:color="auto"/>
          </w:divBdr>
        </w:div>
        <w:div w:id="365838205">
          <w:marLeft w:val="480"/>
          <w:marRight w:val="0"/>
          <w:marTop w:val="0"/>
          <w:marBottom w:val="0"/>
          <w:divBdr>
            <w:top w:val="none" w:sz="0" w:space="0" w:color="auto"/>
            <w:left w:val="none" w:sz="0" w:space="0" w:color="auto"/>
            <w:bottom w:val="none" w:sz="0" w:space="0" w:color="auto"/>
            <w:right w:val="none" w:sz="0" w:space="0" w:color="auto"/>
          </w:divBdr>
        </w:div>
        <w:div w:id="438448077">
          <w:marLeft w:val="480"/>
          <w:marRight w:val="0"/>
          <w:marTop w:val="0"/>
          <w:marBottom w:val="0"/>
          <w:divBdr>
            <w:top w:val="none" w:sz="0" w:space="0" w:color="auto"/>
            <w:left w:val="none" w:sz="0" w:space="0" w:color="auto"/>
            <w:bottom w:val="none" w:sz="0" w:space="0" w:color="auto"/>
            <w:right w:val="none" w:sz="0" w:space="0" w:color="auto"/>
          </w:divBdr>
        </w:div>
        <w:div w:id="566573841">
          <w:marLeft w:val="480"/>
          <w:marRight w:val="0"/>
          <w:marTop w:val="0"/>
          <w:marBottom w:val="0"/>
          <w:divBdr>
            <w:top w:val="none" w:sz="0" w:space="0" w:color="auto"/>
            <w:left w:val="none" w:sz="0" w:space="0" w:color="auto"/>
            <w:bottom w:val="none" w:sz="0" w:space="0" w:color="auto"/>
            <w:right w:val="none" w:sz="0" w:space="0" w:color="auto"/>
          </w:divBdr>
        </w:div>
        <w:div w:id="630867718">
          <w:marLeft w:val="480"/>
          <w:marRight w:val="0"/>
          <w:marTop w:val="0"/>
          <w:marBottom w:val="0"/>
          <w:divBdr>
            <w:top w:val="none" w:sz="0" w:space="0" w:color="auto"/>
            <w:left w:val="none" w:sz="0" w:space="0" w:color="auto"/>
            <w:bottom w:val="none" w:sz="0" w:space="0" w:color="auto"/>
            <w:right w:val="none" w:sz="0" w:space="0" w:color="auto"/>
          </w:divBdr>
        </w:div>
        <w:div w:id="824778157">
          <w:marLeft w:val="480"/>
          <w:marRight w:val="0"/>
          <w:marTop w:val="0"/>
          <w:marBottom w:val="0"/>
          <w:divBdr>
            <w:top w:val="none" w:sz="0" w:space="0" w:color="auto"/>
            <w:left w:val="none" w:sz="0" w:space="0" w:color="auto"/>
            <w:bottom w:val="none" w:sz="0" w:space="0" w:color="auto"/>
            <w:right w:val="none" w:sz="0" w:space="0" w:color="auto"/>
          </w:divBdr>
        </w:div>
        <w:div w:id="914322141">
          <w:marLeft w:val="480"/>
          <w:marRight w:val="0"/>
          <w:marTop w:val="0"/>
          <w:marBottom w:val="0"/>
          <w:divBdr>
            <w:top w:val="none" w:sz="0" w:space="0" w:color="auto"/>
            <w:left w:val="none" w:sz="0" w:space="0" w:color="auto"/>
            <w:bottom w:val="none" w:sz="0" w:space="0" w:color="auto"/>
            <w:right w:val="none" w:sz="0" w:space="0" w:color="auto"/>
          </w:divBdr>
        </w:div>
        <w:div w:id="1016464101">
          <w:marLeft w:val="480"/>
          <w:marRight w:val="0"/>
          <w:marTop w:val="0"/>
          <w:marBottom w:val="0"/>
          <w:divBdr>
            <w:top w:val="none" w:sz="0" w:space="0" w:color="auto"/>
            <w:left w:val="none" w:sz="0" w:space="0" w:color="auto"/>
            <w:bottom w:val="none" w:sz="0" w:space="0" w:color="auto"/>
            <w:right w:val="none" w:sz="0" w:space="0" w:color="auto"/>
          </w:divBdr>
        </w:div>
        <w:div w:id="1175605874">
          <w:marLeft w:val="480"/>
          <w:marRight w:val="0"/>
          <w:marTop w:val="0"/>
          <w:marBottom w:val="0"/>
          <w:divBdr>
            <w:top w:val="none" w:sz="0" w:space="0" w:color="auto"/>
            <w:left w:val="none" w:sz="0" w:space="0" w:color="auto"/>
            <w:bottom w:val="none" w:sz="0" w:space="0" w:color="auto"/>
            <w:right w:val="none" w:sz="0" w:space="0" w:color="auto"/>
          </w:divBdr>
        </w:div>
        <w:div w:id="1391421224">
          <w:marLeft w:val="480"/>
          <w:marRight w:val="0"/>
          <w:marTop w:val="0"/>
          <w:marBottom w:val="0"/>
          <w:divBdr>
            <w:top w:val="none" w:sz="0" w:space="0" w:color="auto"/>
            <w:left w:val="none" w:sz="0" w:space="0" w:color="auto"/>
            <w:bottom w:val="none" w:sz="0" w:space="0" w:color="auto"/>
            <w:right w:val="none" w:sz="0" w:space="0" w:color="auto"/>
          </w:divBdr>
        </w:div>
        <w:div w:id="1829982533">
          <w:marLeft w:val="480"/>
          <w:marRight w:val="0"/>
          <w:marTop w:val="0"/>
          <w:marBottom w:val="0"/>
          <w:divBdr>
            <w:top w:val="none" w:sz="0" w:space="0" w:color="auto"/>
            <w:left w:val="none" w:sz="0" w:space="0" w:color="auto"/>
            <w:bottom w:val="none" w:sz="0" w:space="0" w:color="auto"/>
            <w:right w:val="none" w:sz="0" w:space="0" w:color="auto"/>
          </w:divBdr>
        </w:div>
        <w:div w:id="1880313939">
          <w:marLeft w:val="480"/>
          <w:marRight w:val="0"/>
          <w:marTop w:val="0"/>
          <w:marBottom w:val="0"/>
          <w:divBdr>
            <w:top w:val="none" w:sz="0" w:space="0" w:color="auto"/>
            <w:left w:val="none" w:sz="0" w:space="0" w:color="auto"/>
            <w:bottom w:val="none" w:sz="0" w:space="0" w:color="auto"/>
            <w:right w:val="none" w:sz="0" w:space="0" w:color="auto"/>
          </w:divBdr>
        </w:div>
        <w:div w:id="1906331318">
          <w:marLeft w:val="480"/>
          <w:marRight w:val="0"/>
          <w:marTop w:val="0"/>
          <w:marBottom w:val="0"/>
          <w:divBdr>
            <w:top w:val="none" w:sz="0" w:space="0" w:color="auto"/>
            <w:left w:val="none" w:sz="0" w:space="0" w:color="auto"/>
            <w:bottom w:val="none" w:sz="0" w:space="0" w:color="auto"/>
            <w:right w:val="none" w:sz="0" w:space="0" w:color="auto"/>
          </w:divBdr>
        </w:div>
      </w:divsChild>
    </w:div>
    <w:div w:id="1586527643">
      <w:bodyDiv w:val="1"/>
      <w:marLeft w:val="0"/>
      <w:marRight w:val="0"/>
      <w:marTop w:val="0"/>
      <w:marBottom w:val="0"/>
      <w:divBdr>
        <w:top w:val="none" w:sz="0" w:space="0" w:color="auto"/>
        <w:left w:val="none" w:sz="0" w:space="0" w:color="auto"/>
        <w:bottom w:val="none" w:sz="0" w:space="0" w:color="auto"/>
        <w:right w:val="none" w:sz="0" w:space="0" w:color="auto"/>
      </w:divBdr>
    </w:div>
    <w:div w:id="1587838144">
      <w:bodyDiv w:val="1"/>
      <w:marLeft w:val="0"/>
      <w:marRight w:val="0"/>
      <w:marTop w:val="0"/>
      <w:marBottom w:val="0"/>
      <w:divBdr>
        <w:top w:val="none" w:sz="0" w:space="0" w:color="auto"/>
        <w:left w:val="none" w:sz="0" w:space="0" w:color="auto"/>
        <w:bottom w:val="none" w:sz="0" w:space="0" w:color="auto"/>
        <w:right w:val="none" w:sz="0" w:space="0" w:color="auto"/>
      </w:divBdr>
    </w:div>
    <w:div w:id="1599871641">
      <w:bodyDiv w:val="1"/>
      <w:marLeft w:val="0"/>
      <w:marRight w:val="0"/>
      <w:marTop w:val="0"/>
      <w:marBottom w:val="0"/>
      <w:divBdr>
        <w:top w:val="none" w:sz="0" w:space="0" w:color="auto"/>
        <w:left w:val="none" w:sz="0" w:space="0" w:color="auto"/>
        <w:bottom w:val="none" w:sz="0" w:space="0" w:color="auto"/>
        <w:right w:val="none" w:sz="0" w:space="0" w:color="auto"/>
      </w:divBdr>
      <w:divsChild>
        <w:div w:id="36245598">
          <w:marLeft w:val="480"/>
          <w:marRight w:val="0"/>
          <w:marTop w:val="0"/>
          <w:marBottom w:val="0"/>
          <w:divBdr>
            <w:top w:val="none" w:sz="0" w:space="0" w:color="auto"/>
            <w:left w:val="none" w:sz="0" w:space="0" w:color="auto"/>
            <w:bottom w:val="none" w:sz="0" w:space="0" w:color="auto"/>
            <w:right w:val="none" w:sz="0" w:space="0" w:color="auto"/>
          </w:divBdr>
        </w:div>
        <w:div w:id="146945084">
          <w:marLeft w:val="480"/>
          <w:marRight w:val="0"/>
          <w:marTop w:val="0"/>
          <w:marBottom w:val="0"/>
          <w:divBdr>
            <w:top w:val="none" w:sz="0" w:space="0" w:color="auto"/>
            <w:left w:val="none" w:sz="0" w:space="0" w:color="auto"/>
            <w:bottom w:val="none" w:sz="0" w:space="0" w:color="auto"/>
            <w:right w:val="none" w:sz="0" w:space="0" w:color="auto"/>
          </w:divBdr>
        </w:div>
        <w:div w:id="212499955">
          <w:marLeft w:val="480"/>
          <w:marRight w:val="0"/>
          <w:marTop w:val="0"/>
          <w:marBottom w:val="0"/>
          <w:divBdr>
            <w:top w:val="none" w:sz="0" w:space="0" w:color="auto"/>
            <w:left w:val="none" w:sz="0" w:space="0" w:color="auto"/>
            <w:bottom w:val="none" w:sz="0" w:space="0" w:color="auto"/>
            <w:right w:val="none" w:sz="0" w:space="0" w:color="auto"/>
          </w:divBdr>
        </w:div>
        <w:div w:id="232862818">
          <w:marLeft w:val="480"/>
          <w:marRight w:val="0"/>
          <w:marTop w:val="0"/>
          <w:marBottom w:val="0"/>
          <w:divBdr>
            <w:top w:val="none" w:sz="0" w:space="0" w:color="auto"/>
            <w:left w:val="none" w:sz="0" w:space="0" w:color="auto"/>
            <w:bottom w:val="none" w:sz="0" w:space="0" w:color="auto"/>
            <w:right w:val="none" w:sz="0" w:space="0" w:color="auto"/>
          </w:divBdr>
        </w:div>
        <w:div w:id="356395874">
          <w:marLeft w:val="480"/>
          <w:marRight w:val="0"/>
          <w:marTop w:val="0"/>
          <w:marBottom w:val="0"/>
          <w:divBdr>
            <w:top w:val="none" w:sz="0" w:space="0" w:color="auto"/>
            <w:left w:val="none" w:sz="0" w:space="0" w:color="auto"/>
            <w:bottom w:val="none" w:sz="0" w:space="0" w:color="auto"/>
            <w:right w:val="none" w:sz="0" w:space="0" w:color="auto"/>
          </w:divBdr>
        </w:div>
        <w:div w:id="460222965">
          <w:marLeft w:val="480"/>
          <w:marRight w:val="0"/>
          <w:marTop w:val="0"/>
          <w:marBottom w:val="0"/>
          <w:divBdr>
            <w:top w:val="none" w:sz="0" w:space="0" w:color="auto"/>
            <w:left w:val="none" w:sz="0" w:space="0" w:color="auto"/>
            <w:bottom w:val="none" w:sz="0" w:space="0" w:color="auto"/>
            <w:right w:val="none" w:sz="0" w:space="0" w:color="auto"/>
          </w:divBdr>
        </w:div>
        <w:div w:id="606474242">
          <w:marLeft w:val="480"/>
          <w:marRight w:val="0"/>
          <w:marTop w:val="0"/>
          <w:marBottom w:val="0"/>
          <w:divBdr>
            <w:top w:val="none" w:sz="0" w:space="0" w:color="auto"/>
            <w:left w:val="none" w:sz="0" w:space="0" w:color="auto"/>
            <w:bottom w:val="none" w:sz="0" w:space="0" w:color="auto"/>
            <w:right w:val="none" w:sz="0" w:space="0" w:color="auto"/>
          </w:divBdr>
        </w:div>
        <w:div w:id="707878719">
          <w:marLeft w:val="480"/>
          <w:marRight w:val="0"/>
          <w:marTop w:val="0"/>
          <w:marBottom w:val="0"/>
          <w:divBdr>
            <w:top w:val="none" w:sz="0" w:space="0" w:color="auto"/>
            <w:left w:val="none" w:sz="0" w:space="0" w:color="auto"/>
            <w:bottom w:val="none" w:sz="0" w:space="0" w:color="auto"/>
            <w:right w:val="none" w:sz="0" w:space="0" w:color="auto"/>
          </w:divBdr>
        </w:div>
        <w:div w:id="963657097">
          <w:marLeft w:val="480"/>
          <w:marRight w:val="0"/>
          <w:marTop w:val="0"/>
          <w:marBottom w:val="0"/>
          <w:divBdr>
            <w:top w:val="none" w:sz="0" w:space="0" w:color="auto"/>
            <w:left w:val="none" w:sz="0" w:space="0" w:color="auto"/>
            <w:bottom w:val="none" w:sz="0" w:space="0" w:color="auto"/>
            <w:right w:val="none" w:sz="0" w:space="0" w:color="auto"/>
          </w:divBdr>
        </w:div>
        <w:div w:id="988636464">
          <w:marLeft w:val="480"/>
          <w:marRight w:val="0"/>
          <w:marTop w:val="0"/>
          <w:marBottom w:val="0"/>
          <w:divBdr>
            <w:top w:val="none" w:sz="0" w:space="0" w:color="auto"/>
            <w:left w:val="none" w:sz="0" w:space="0" w:color="auto"/>
            <w:bottom w:val="none" w:sz="0" w:space="0" w:color="auto"/>
            <w:right w:val="none" w:sz="0" w:space="0" w:color="auto"/>
          </w:divBdr>
        </w:div>
        <w:div w:id="1141460485">
          <w:marLeft w:val="480"/>
          <w:marRight w:val="0"/>
          <w:marTop w:val="0"/>
          <w:marBottom w:val="0"/>
          <w:divBdr>
            <w:top w:val="none" w:sz="0" w:space="0" w:color="auto"/>
            <w:left w:val="none" w:sz="0" w:space="0" w:color="auto"/>
            <w:bottom w:val="none" w:sz="0" w:space="0" w:color="auto"/>
            <w:right w:val="none" w:sz="0" w:space="0" w:color="auto"/>
          </w:divBdr>
        </w:div>
        <w:div w:id="1261910564">
          <w:marLeft w:val="480"/>
          <w:marRight w:val="0"/>
          <w:marTop w:val="0"/>
          <w:marBottom w:val="0"/>
          <w:divBdr>
            <w:top w:val="none" w:sz="0" w:space="0" w:color="auto"/>
            <w:left w:val="none" w:sz="0" w:space="0" w:color="auto"/>
            <w:bottom w:val="none" w:sz="0" w:space="0" w:color="auto"/>
            <w:right w:val="none" w:sz="0" w:space="0" w:color="auto"/>
          </w:divBdr>
        </w:div>
        <w:div w:id="1327855196">
          <w:marLeft w:val="480"/>
          <w:marRight w:val="0"/>
          <w:marTop w:val="0"/>
          <w:marBottom w:val="0"/>
          <w:divBdr>
            <w:top w:val="none" w:sz="0" w:space="0" w:color="auto"/>
            <w:left w:val="none" w:sz="0" w:space="0" w:color="auto"/>
            <w:bottom w:val="none" w:sz="0" w:space="0" w:color="auto"/>
            <w:right w:val="none" w:sz="0" w:space="0" w:color="auto"/>
          </w:divBdr>
        </w:div>
        <w:div w:id="1405225718">
          <w:marLeft w:val="480"/>
          <w:marRight w:val="0"/>
          <w:marTop w:val="0"/>
          <w:marBottom w:val="0"/>
          <w:divBdr>
            <w:top w:val="none" w:sz="0" w:space="0" w:color="auto"/>
            <w:left w:val="none" w:sz="0" w:space="0" w:color="auto"/>
            <w:bottom w:val="none" w:sz="0" w:space="0" w:color="auto"/>
            <w:right w:val="none" w:sz="0" w:space="0" w:color="auto"/>
          </w:divBdr>
        </w:div>
        <w:div w:id="1607080455">
          <w:marLeft w:val="480"/>
          <w:marRight w:val="0"/>
          <w:marTop w:val="0"/>
          <w:marBottom w:val="0"/>
          <w:divBdr>
            <w:top w:val="none" w:sz="0" w:space="0" w:color="auto"/>
            <w:left w:val="none" w:sz="0" w:space="0" w:color="auto"/>
            <w:bottom w:val="none" w:sz="0" w:space="0" w:color="auto"/>
            <w:right w:val="none" w:sz="0" w:space="0" w:color="auto"/>
          </w:divBdr>
        </w:div>
        <w:div w:id="1997412343">
          <w:marLeft w:val="480"/>
          <w:marRight w:val="0"/>
          <w:marTop w:val="0"/>
          <w:marBottom w:val="0"/>
          <w:divBdr>
            <w:top w:val="none" w:sz="0" w:space="0" w:color="auto"/>
            <w:left w:val="none" w:sz="0" w:space="0" w:color="auto"/>
            <w:bottom w:val="none" w:sz="0" w:space="0" w:color="auto"/>
            <w:right w:val="none" w:sz="0" w:space="0" w:color="auto"/>
          </w:divBdr>
        </w:div>
        <w:div w:id="2028477785">
          <w:marLeft w:val="480"/>
          <w:marRight w:val="0"/>
          <w:marTop w:val="0"/>
          <w:marBottom w:val="0"/>
          <w:divBdr>
            <w:top w:val="none" w:sz="0" w:space="0" w:color="auto"/>
            <w:left w:val="none" w:sz="0" w:space="0" w:color="auto"/>
            <w:bottom w:val="none" w:sz="0" w:space="0" w:color="auto"/>
            <w:right w:val="none" w:sz="0" w:space="0" w:color="auto"/>
          </w:divBdr>
        </w:div>
        <w:div w:id="2029209928">
          <w:marLeft w:val="480"/>
          <w:marRight w:val="0"/>
          <w:marTop w:val="0"/>
          <w:marBottom w:val="0"/>
          <w:divBdr>
            <w:top w:val="none" w:sz="0" w:space="0" w:color="auto"/>
            <w:left w:val="none" w:sz="0" w:space="0" w:color="auto"/>
            <w:bottom w:val="none" w:sz="0" w:space="0" w:color="auto"/>
            <w:right w:val="none" w:sz="0" w:space="0" w:color="auto"/>
          </w:divBdr>
        </w:div>
        <w:div w:id="2050184287">
          <w:marLeft w:val="480"/>
          <w:marRight w:val="0"/>
          <w:marTop w:val="0"/>
          <w:marBottom w:val="0"/>
          <w:divBdr>
            <w:top w:val="none" w:sz="0" w:space="0" w:color="auto"/>
            <w:left w:val="none" w:sz="0" w:space="0" w:color="auto"/>
            <w:bottom w:val="none" w:sz="0" w:space="0" w:color="auto"/>
            <w:right w:val="none" w:sz="0" w:space="0" w:color="auto"/>
          </w:divBdr>
        </w:div>
        <w:div w:id="2083063670">
          <w:marLeft w:val="480"/>
          <w:marRight w:val="0"/>
          <w:marTop w:val="0"/>
          <w:marBottom w:val="0"/>
          <w:divBdr>
            <w:top w:val="none" w:sz="0" w:space="0" w:color="auto"/>
            <w:left w:val="none" w:sz="0" w:space="0" w:color="auto"/>
            <w:bottom w:val="none" w:sz="0" w:space="0" w:color="auto"/>
            <w:right w:val="none" w:sz="0" w:space="0" w:color="auto"/>
          </w:divBdr>
        </w:div>
        <w:div w:id="2121144479">
          <w:marLeft w:val="480"/>
          <w:marRight w:val="0"/>
          <w:marTop w:val="0"/>
          <w:marBottom w:val="0"/>
          <w:divBdr>
            <w:top w:val="none" w:sz="0" w:space="0" w:color="auto"/>
            <w:left w:val="none" w:sz="0" w:space="0" w:color="auto"/>
            <w:bottom w:val="none" w:sz="0" w:space="0" w:color="auto"/>
            <w:right w:val="none" w:sz="0" w:space="0" w:color="auto"/>
          </w:divBdr>
        </w:div>
      </w:divsChild>
    </w:div>
    <w:div w:id="1615820259">
      <w:bodyDiv w:val="1"/>
      <w:marLeft w:val="0"/>
      <w:marRight w:val="0"/>
      <w:marTop w:val="0"/>
      <w:marBottom w:val="0"/>
      <w:divBdr>
        <w:top w:val="none" w:sz="0" w:space="0" w:color="auto"/>
        <w:left w:val="none" w:sz="0" w:space="0" w:color="auto"/>
        <w:bottom w:val="none" w:sz="0" w:space="0" w:color="auto"/>
        <w:right w:val="none" w:sz="0" w:space="0" w:color="auto"/>
      </w:divBdr>
    </w:div>
    <w:div w:id="1615943579">
      <w:bodyDiv w:val="1"/>
      <w:marLeft w:val="0"/>
      <w:marRight w:val="0"/>
      <w:marTop w:val="0"/>
      <w:marBottom w:val="0"/>
      <w:divBdr>
        <w:top w:val="none" w:sz="0" w:space="0" w:color="auto"/>
        <w:left w:val="none" w:sz="0" w:space="0" w:color="auto"/>
        <w:bottom w:val="none" w:sz="0" w:space="0" w:color="auto"/>
        <w:right w:val="none" w:sz="0" w:space="0" w:color="auto"/>
      </w:divBdr>
    </w:div>
    <w:div w:id="1617323808">
      <w:bodyDiv w:val="1"/>
      <w:marLeft w:val="0"/>
      <w:marRight w:val="0"/>
      <w:marTop w:val="0"/>
      <w:marBottom w:val="0"/>
      <w:divBdr>
        <w:top w:val="none" w:sz="0" w:space="0" w:color="auto"/>
        <w:left w:val="none" w:sz="0" w:space="0" w:color="auto"/>
        <w:bottom w:val="none" w:sz="0" w:space="0" w:color="auto"/>
        <w:right w:val="none" w:sz="0" w:space="0" w:color="auto"/>
      </w:divBdr>
    </w:div>
    <w:div w:id="1618368604">
      <w:bodyDiv w:val="1"/>
      <w:marLeft w:val="0"/>
      <w:marRight w:val="0"/>
      <w:marTop w:val="0"/>
      <w:marBottom w:val="0"/>
      <w:divBdr>
        <w:top w:val="none" w:sz="0" w:space="0" w:color="auto"/>
        <w:left w:val="none" w:sz="0" w:space="0" w:color="auto"/>
        <w:bottom w:val="none" w:sz="0" w:space="0" w:color="auto"/>
        <w:right w:val="none" w:sz="0" w:space="0" w:color="auto"/>
      </w:divBdr>
      <w:divsChild>
        <w:div w:id="2067294180">
          <w:marLeft w:val="480"/>
          <w:marRight w:val="0"/>
          <w:marTop w:val="0"/>
          <w:marBottom w:val="0"/>
          <w:divBdr>
            <w:top w:val="none" w:sz="0" w:space="0" w:color="auto"/>
            <w:left w:val="none" w:sz="0" w:space="0" w:color="auto"/>
            <w:bottom w:val="none" w:sz="0" w:space="0" w:color="auto"/>
            <w:right w:val="none" w:sz="0" w:space="0" w:color="auto"/>
          </w:divBdr>
        </w:div>
        <w:div w:id="651638096">
          <w:marLeft w:val="480"/>
          <w:marRight w:val="0"/>
          <w:marTop w:val="0"/>
          <w:marBottom w:val="0"/>
          <w:divBdr>
            <w:top w:val="none" w:sz="0" w:space="0" w:color="auto"/>
            <w:left w:val="none" w:sz="0" w:space="0" w:color="auto"/>
            <w:bottom w:val="none" w:sz="0" w:space="0" w:color="auto"/>
            <w:right w:val="none" w:sz="0" w:space="0" w:color="auto"/>
          </w:divBdr>
        </w:div>
        <w:div w:id="645822237">
          <w:marLeft w:val="480"/>
          <w:marRight w:val="0"/>
          <w:marTop w:val="0"/>
          <w:marBottom w:val="0"/>
          <w:divBdr>
            <w:top w:val="none" w:sz="0" w:space="0" w:color="auto"/>
            <w:left w:val="none" w:sz="0" w:space="0" w:color="auto"/>
            <w:bottom w:val="none" w:sz="0" w:space="0" w:color="auto"/>
            <w:right w:val="none" w:sz="0" w:space="0" w:color="auto"/>
          </w:divBdr>
        </w:div>
        <w:div w:id="107092938">
          <w:marLeft w:val="480"/>
          <w:marRight w:val="0"/>
          <w:marTop w:val="0"/>
          <w:marBottom w:val="0"/>
          <w:divBdr>
            <w:top w:val="none" w:sz="0" w:space="0" w:color="auto"/>
            <w:left w:val="none" w:sz="0" w:space="0" w:color="auto"/>
            <w:bottom w:val="none" w:sz="0" w:space="0" w:color="auto"/>
            <w:right w:val="none" w:sz="0" w:space="0" w:color="auto"/>
          </w:divBdr>
        </w:div>
        <w:div w:id="116530648">
          <w:marLeft w:val="480"/>
          <w:marRight w:val="0"/>
          <w:marTop w:val="0"/>
          <w:marBottom w:val="0"/>
          <w:divBdr>
            <w:top w:val="none" w:sz="0" w:space="0" w:color="auto"/>
            <w:left w:val="none" w:sz="0" w:space="0" w:color="auto"/>
            <w:bottom w:val="none" w:sz="0" w:space="0" w:color="auto"/>
            <w:right w:val="none" w:sz="0" w:space="0" w:color="auto"/>
          </w:divBdr>
        </w:div>
        <w:div w:id="721710651">
          <w:marLeft w:val="480"/>
          <w:marRight w:val="0"/>
          <w:marTop w:val="0"/>
          <w:marBottom w:val="0"/>
          <w:divBdr>
            <w:top w:val="none" w:sz="0" w:space="0" w:color="auto"/>
            <w:left w:val="none" w:sz="0" w:space="0" w:color="auto"/>
            <w:bottom w:val="none" w:sz="0" w:space="0" w:color="auto"/>
            <w:right w:val="none" w:sz="0" w:space="0" w:color="auto"/>
          </w:divBdr>
        </w:div>
        <w:div w:id="852954472">
          <w:marLeft w:val="480"/>
          <w:marRight w:val="0"/>
          <w:marTop w:val="0"/>
          <w:marBottom w:val="0"/>
          <w:divBdr>
            <w:top w:val="none" w:sz="0" w:space="0" w:color="auto"/>
            <w:left w:val="none" w:sz="0" w:space="0" w:color="auto"/>
            <w:bottom w:val="none" w:sz="0" w:space="0" w:color="auto"/>
            <w:right w:val="none" w:sz="0" w:space="0" w:color="auto"/>
          </w:divBdr>
        </w:div>
        <w:div w:id="1531408436">
          <w:marLeft w:val="480"/>
          <w:marRight w:val="0"/>
          <w:marTop w:val="0"/>
          <w:marBottom w:val="0"/>
          <w:divBdr>
            <w:top w:val="none" w:sz="0" w:space="0" w:color="auto"/>
            <w:left w:val="none" w:sz="0" w:space="0" w:color="auto"/>
            <w:bottom w:val="none" w:sz="0" w:space="0" w:color="auto"/>
            <w:right w:val="none" w:sz="0" w:space="0" w:color="auto"/>
          </w:divBdr>
        </w:div>
        <w:div w:id="1726101475">
          <w:marLeft w:val="480"/>
          <w:marRight w:val="0"/>
          <w:marTop w:val="0"/>
          <w:marBottom w:val="0"/>
          <w:divBdr>
            <w:top w:val="none" w:sz="0" w:space="0" w:color="auto"/>
            <w:left w:val="none" w:sz="0" w:space="0" w:color="auto"/>
            <w:bottom w:val="none" w:sz="0" w:space="0" w:color="auto"/>
            <w:right w:val="none" w:sz="0" w:space="0" w:color="auto"/>
          </w:divBdr>
        </w:div>
        <w:div w:id="460881582">
          <w:marLeft w:val="480"/>
          <w:marRight w:val="0"/>
          <w:marTop w:val="0"/>
          <w:marBottom w:val="0"/>
          <w:divBdr>
            <w:top w:val="none" w:sz="0" w:space="0" w:color="auto"/>
            <w:left w:val="none" w:sz="0" w:space="0" w:color="auto"/>
            <w:bottom w:val="none" w:sz="0" w:space="0" w:color="auto"/>
            <w:right w:val="none" w:sz="0" w:space="0" w:color="auto"/>
          </w:divBdr>
        </w:div>
        <w:div w:id="657346721">
          <w:marLeft w:val="480"/>
          <w:marRight w:val="0"/>
          <w:marTop w:val="0"/>
          <w:marBottom w:val="0"/>
          <w:divBdr>
            <w:top w:val="none" w:sz="0" w:space="0" w:color="auto"/>
            <w:left w:val="none" w:sz="0" w:space="0" w:color="auto"/>
            <w:bottom w:val="none" w:sz="0" w:space="0" w:color="auto"/>
            <w:right w:val="none" w:sz="0" w:space="0" w:color="auto"/>
          </w:divBdr>
        </w:div>
        <w:div w:id="792790119">
          <w:marLeft w:val="480"/>
          <w:marRight w:val="0"/>
          <w:marTop w:val="0"/>
          <w:marBottom w:val="0"/>
          <w:divBdr>
            <w:top w:val="none" w:sz="0" w:space="0" w:color="auto"/>
            <w:left w:val="none" w:sz="0" w:space="0" w:color="auto"/>
            <w:bottom w:val="none" w:sz="0" w:space="0" w:color="auto"/>
            <w:right w:val="none" w:sz="0" w:space="0" w:color="auto"/>
          </w:divBdr>
        </w:div>
        <w:div w:id="1223101289">
          <w:marLeft w:val="480"/>
          <w:marRight w:val="0"/>
          <w:marTop w:val="0"/>
          <w:marBottom w:val="0"/>
          <w:divBdr>
            <w:top w:val="none" w:sz="0" w:space="0" w:color="auto"/>
            <w:left w:val="none" w:sz="0" w:space="0" w:color="auto"/>
            <w:bottom w:val="none" w:sz="0" w:space="0" w:color="auto"/>
            <w:right w:val="none" w:sz="0" w:space="0" w:color="auto"/>
          </w:divBdr>
        </w:div>
        <w:div w:id="105319825">
          <w:marLeft w:val="480"/>
          <w:marRight w:val="0"/>
          <w:marTop w:val="0"/>
          <w:marBottom w:val="0"/>
          <w:divBdr>
            <w:top w:val="none" w:sz="0" w:space="0" w:color="auto"/>
            <w:left w:val="none" w:sz="0" w:space="0" w:color="auto"/>
            <w:bottom w:val="none" w:sz="0" w:space="0" w:color="auto"/>
            <w:right w:val="none" w:sz="0" w:space="0" w:color="auto"/>
          </w:divBdr>
        </w:div>
        <w:div w:id="1581326305">
          <w:marLeft w:val="480"/>
          <w:marRight w:val="0"/>
          <w:marTop w:val="0"/>
          <w:marBottom w:val="0"/>
          <w:divBdr>
            <w:top w:val="none" w:sz="0" w:space="0" w:color="auto"/>
            <w:left w:val="none" w:sz="0" w:space="0" w:color="auto"/>
            <w:bottom w:val="none" w:sz="0" w:space="0" w:color="auto"/>
            <w:right w:val="none" w:sz="0" w:space="0" w:color="auto"/>
          </w:divBdr>
        </w:div>
        <w:div w:id="1254973498">
          <w:marLeft w:val="480"/>
          <w:marRight w:val="0"/>
          <w:marTop w:val="0"/>
          <w:marBottom w:val="0"/>
          <w:divBdr>
            <w:top w:val="none" w:sz="0" w:space="0" w:color="auto"/>
            <w:left w:val="none" w:sz="0" w:space="0" w:color="auto"/>
            <w:bottom w:val="none" w:sz="0" w:space="0" w:color="auto"/>
            <w:right w:val="none" w:sz="0" w:space="0" w:color="auto"/>
          </w:divBdr>
        </w:div>
        <w:div w:id="1452165070">
          <w:marLeft w:val="480"/>
          <w:marRight w:val="0"/>
          <w:marTop w:val="0"/>
          <w:marBottom w:val="0"/>
          <w:divBdr>
            <w:top w:val="none" w:sz="0" w:space="0" w:color="auto"/>
            <w:left w:val="none" w:sz="0" w:space="0" w:color="auto"/>
            <w:bottom w:val="none" w:sz="0" w:space="0" w:color="auto"/>
            <w:right w:val="none" w:sz="0" w:space="0" w:color="auto"/>
          </w:divBdr>
        </w:div>
        <w:div w:id="270091589">
          <w:marLeft w:val="480"/>
          <w:marRight w:val="0"/>
          <w:marTop w:val="0"/>
          <w:marBottom w:val="0"/>
          <w:divBdr>
            <w:top w:val="none" w:sz="0" w:space="0" w:color="auto"/>
            <w:left w:val="none" w:sz="0" w:space="0" w:color="auto"/>
            <w:bottom w:val="none" w:sz="0" w:space="0" w:color="auto"/>
            <w:right w:val="none" w:sz="0" w:space="0" w:color="auto"/>
          </w:divBdr>
        </w:div>
        <w:div w:id="1700544035">
          <w:marLeft w:val="480"/>
          <w:marRight w:val="0"/>
          <w:marTop w:val="0"/>
          <w:marBottom w:val="0"/>
          <w:divBdr>
            <w:top w:val="none" w:sz="0" w:space="0" w:color="auto"/>
            <w:left w:val="none" w:sz="0" w:space="0" w:color="auto"/>
            <w:bottom w:val="none" w:sz="0" w:space="0" w:color="auto"/>
            <w:right w:val="none" w:sz="0" w:space="0" w:color="auto"/>
          </w:divBdr>
        </w:div>
        <w:div w:id="947783289">
          <w:marLeft w:val="480"/>
          <w:marRight w:val="0"/>
          <w:marTop w:val="0"/>
          <w:marBottom w:val="0"/>
          <w:divBdr>
            <w:top w:val="none" w:sz="0" w:space="0" w:color="auto"/>
            <w:left w:val="none" w:sz="0" w:space="0" w:color="auto"/>
            <w:bottom w:val="none" w:sz="0" w:space="0" w:color="auto"/>
            <w:right w:val="none" w:sz="0" w:space="0" w:color="auto"/>
          </w:divBdr>
        </w:div>
        <w:div w:id="328218620">
          <w:marLeft w:val="480"/>
          <w:marRight w:val="0"/>
          <w:marTop w:val="0"/>
          <w:marBottom w:val="0"/>
          <w:divBdr>
            <w:top w:val="none" w:sz="0" w:space="0" w:color="auto"/>
            <w:left w:val="none" w:sz="0" w:space="0" w:color="auto"/>
            <w:bottom w:val="none" w:sz="0" w:space="0" w:color="auto"/>
            <w:right w:val="none" w:sz="0" w:space="0" w:color="auto"/>
          </w:divBdr>
        </w:div>
        <w:div w:id="1933004453">
          <w:marLeft w:val="480"/>
          <w:marRight w:val="0"/>
          <w:marTop w:val="0"/>
          <w:marBottom w:val="0"/>
          <w:divBdr>
            <w:top w:val="none" w:sz="0" w:space="0" w:color="auto"/>
            <w:left w:val="none" w:sz="0" w:space="0" w:color="auto"/>
            <w:bottom w:val="none" w:sz="0" w:space="0" w:color="auto"/>
            <w:right w:val="none" w:sz="0" w:space="0" w:color="auto"/>
          </w:divBdr>
        </w:div>
      </w:divsChild>
    </w:div>
    <w:div w:id="1623729635">
      <w:bodyDiv w:val="1"/>
      <w:marLeft w:val="0"/>
      <w:marRight w:val="0"/>
      <w:marTop w:val="0"/>
      <w:marBottom w:val="0"/>
      <w:divBdr>
        <w:top w:val="none" w:sz="0" w:space="0" w:color="auto"/>
        <w:left w:val="none" w:sz="0" w:space="0" w:color="auto"/>
        <w:bottom w:val="none" w:sz="0" w:space="0" w:color="auto"/>
        <w:right w:val="none" w:sz="0" w:space="0" w:color="auto"/>
      </w:divBdr>
      <w:divsChild>
        <w:div w:id="159006953">
          <w:marLeft w:val="480"/>
          <w:marRight w:val="0"/>
          <w:marTop w:val="0"/>
          <w:marBottom w:val="0"/>
          <w:divBdr>
            <w:top w:val="none" w:sz="0" w:space="0" w:color="auto"/>
            <w:left w:val="none" w:sz="0" w:space="0" w:color="auto"/>
            <w:bottom w:val="none" w:sz="0" w:space="0" w:color="auto"/>
            <w:right w:val="none" w:sz="0" w:space="0" w:color="auto"/>
          </w:divBdr>
        </w:div>
        <w:div w:id="188958956">
          <w:marLeft w:val="480"/>
          <w:marRight w:val="0"/>
          <w:marTop w:val="0"/>
          <w:marBottom w:val="0"/>
          <w:divBdr>
            <w:top w:val="none" w:sz="0" w:space="0" w:color="auto"/>
            <w:left w:val="none" w:sz="0" w:space="0" w:color="auto"/>
            <w:bottom w:val="none" w:sz="0" w:space="0" w:color="auto"/>
            <w:right w:val="none" w:sz="0" w:space="0" w:color="auto"/>
          </w:divBdr>
        </w:div>
        <w:div w:id="459615549">
          <w:marLeft w:val="480"/>
          <w:marRight w:val="0"/>
          <w:marTop w:val="0"/>
          <w:marBottom w:val="0"/>
          <w:divBdr>
            <w:top w:val="none" w:sz="0" w:space="0" w:color="auto"/>
            <w:left w:val="none" w:sz="0" w:space="0" w:color="auto"/>
            <w:bottom w:val="none" w:sz="0" w:space="0" w:color="auto"/>
            <w:right w:val="none" w:sz="0" w:space="0" w:color="auto"/>
          </w:divBdr>
        </w:div>
        <w:div w:id="502285189">
          <w:marLeft w:val="480"/>
          <w:marRight w:val="0"/>
          <w:marTop w:val="0"/>
          <w:marBottom w:val="0"/>
          <w:divBdr>
            <w:top w:val="none" w:sz="0" w:space="0" w:color="auto"/>
            <w:left w:val="none" w:sz="0" w:space="0" w:color="auto"/>
            <w:bottom w:val="none" w:sz="0" w:space="0" w:color="auto"/>
            <w:right w:val="none" w:sz="0" w:space="0" w:color="auto"/>
          </w:divBdr>
        </w:div>
        <w:div w:id="849565728">
          <w:marLeft w:val="480"/>
          <w:marRight w:val="0"/>
          <w:marTop w:val="0"/>
          <w:marBottom w:val="0"/>
          <w:divBdr>
            <w:top w:val="none" w:sz="0" w:space="0" w:color="auto"/>
            <w:left w:val="none" w:sz="0" w:space="0" w:color="auto"/>
            <w:bottom w:val="none" w:sz="0" w:space="0" w:color="auto"/>
            <w:right w:val="none" w:sz="0" w:space="0" w:color="auto"/>
          </w:divBdr>
        </w:div>
        <w:div w:id="851265766">
          <w:marLeft w:val="480"/>
          <w:marRight w:val="0"/>
          <w:marTop w:val="0"/>
          <w:marBottom w:val="0"/>
          <w:divBdr>
            <w:top w:val="none" w:sz="0" w:space="0" w:color="auto"/>
            <w:left w:val="none" w:sz="0" w:space="0" w:color="auto"/>
            <w:bottom w:val="none" w:sz="0" w:space="0" w:color="auto"/>
            <w:right w:val="none" w:sz="0" w:space="0" w:color="auto"/>
          </w:divBdr>
        </w:div>
        <w:div w:id="857701350">
          <w:marLeft w:val="480"/>
          <w:marRight w:val="0"/>
          <w:marTop w:val="0"/>
          <w:marBottom w:val="0"/>
          <w:divBdr>
            <w:top w:val="none" w:sz="0" w:space="0" w:color="auto"/>
            <w:left w:val="none" w:sz="0" w:space="0" w:color="auto"/>
            <w:bottom w:val="none" w:sz="0" w:space="0" w:color="auto"/>
            <w:right w:val="none" w:sz="0" w:space="0" w:color="auto"/>
          </w:divBdr>
        </w:div>
        <w:div w:id="884176417">
          <w:marLeft w:val="480"/>
          <w:marRight w:val="0"/>
          <w:marTop w:val="0"/>
          <w:marBottom w:val="0"/>
          <w:divBdr>
            <w:top w:val="none" w:sz="0" w:space="0" w:color="auto"/>
            <w:left w:val="none" w:sz="0" w:space="0" w:color="auto"/>
            <w:bottom w:val="none" w:sz="0" w:space="0" w:color="auto"/>
            <w:right w:val="none" w:sz="0" w:space="0" w:color="auto"/>
          </w:divBdr>
        </w:div>
        <w:div w:id="1144809018">
          <w:marLeft w:val="480"/>
          <w:marRight w:val="0"/>
          <w:marTop w:val="0"/>
          <w:marBottom w:val="0"/>
          <w:divBdr>
            <w:top w:val="none" w:sz="0" w:space="0" w:color="auto"/>
            <w:left w:val="none" w:sz="0" w:space="0" w:color="auto"/>
            <w:bottom w:val="none" w:sz="0" w:space="0" w:color="auto"/>
            <w:right w:val="none" w:sz="0" w:space="0" w:color="auto"/>
          </w:divBdr>
        </w:div>
        <w:div w:id="1146623846">
          <w:marLeft w:val="480"/>
          <w:marRight w:val="0"/>
          <w:marTop w:val="0"/>
          <w:marBottom w:val="0"/>
          <w:divBdr>
            <w:top w:val="none" w:sz="0" w:space="0" w:color="auto"/>
            <w:left w:val="none" w:sz="0" w:space="0" w:color="auto"/>
            <w:bottom w:val="none" w:sz="0" w:space="0" w:color="auto"/>
            <w:right w:val="none" w:sz="0" w:space="0" w:color="auto"/>
          </w:divBdr>
        </w:div>
        <w:div w:id="1167987044">
          <w:marLeft w:val="480"/>
          <w:marRight w:val="0"/>
          <w:marTop w:val="0"/>
          <w:marBottom w:val="0"/>
          <w:divBdr>
            <w:top w:val="none" w:sz="0" w:space="0" w:color="auto"/>
            <w:left w:val="none" w:sz="0" w:space="0" w:color="auto"/>
            <w:bottom w:val="none" w:sz="0" w:space="0" w:color="auto"/>
            <w:right w:val="none" w:sz="0" w:space="0" w:color="auto"/>
          </w:divBdr>
        </w:div>
        <w:div w:id="1228611401">
          <w:marLeft w:val="480"/>
          <w:marRight w:val="0"/>
          <w:marTop w:val="0"/>
          <w:marBottom w:val="0"/>
          <w:divBdr>
            <w:top w:val="none" w:sz="0" w:space="0" w:color="auto"/>
            <w:left w:val="none" w:sz="0" w:space="0" w:color="auto"/>
            <w:bottom w:val="none" w:sz="0" w:space="0" w:color="auto"/>
            <w:right w:val="none" w:sz="0" w:space="0" w:color="auto"/>
          </w:divBdr>
        </w:div>
        <w:div w:id="1304964845">
          <w:marLeft w:val="480"/>
          <w:marRight w:val="0"/>
          <w:marTop w:val="0"/>
          <w:marBottom w:val="0"/>
          <w:divBdr>
            <w:top w:val="none" w:sz="0" w:space="0" w:color="auto"/>
            <w:left w:val="none" w:sz="0" w:space="0" w:color="auto"/>
            <w:bottom w:val="none" w:sz="0" w:space="0" w:color="auto"/>
            <w:right w:val="none" w:sz="0" w:space="0" w:color="auto"/>
          </w:divBdr>
        </w:div>
        <w:div w:id="1402295333">
          <w:marLeft w:val="480"/>
          <w:marRight w:val="0"/>
          <w:marTop w:val="0"/>
          <w:marBottom w:val="0"/>
          <w:divBdr>
            <w:top w:val="none" w:sz="0" w:space="0" w:color="auto"/>
            <w:left w:val="none" w:sz="0" w:space="0" w:color="auto"/>
            <w:bottom w:val="none" w:sz="0" w:space="0" w:color="auto"/>
            <w:right w:val="none" w:sz="0" w:space="0" w:color="auto"/>
          </w:divBdr>
        </w:div>
        <w:div w:id="1500853412">
          <w:marLeft w:val="480"/>
          <w:marRight w:val="0"/>
          <w:marTop w:val="0"/>
          <w:marBottom w:val="0"/>
          <w:divBdr>
            <w:top w:val="none" w:sz="0" w:space="0" w:color="auto"/>
            <w:left w:val="none" w:sz="0" w:space="0" w:color="auto"/>
            <w:bottom w:val="none" w:sz="0" w:space="0" w:color="auto"/>
            <w:right w:val="none" w:sz="0" w:space="0" w:color="auto"/>
          </w:divBdr>
        </w:div>
        <w:div w:id="1511289734">
          <w:marLeft w:val="480"/>
          <w:marRight w:val="0"/>
          <w:marTop w:val="0"/>
          <w:marBottom w:val="0"/>
          <w:divBdr>
            <w:top w:val="none" w:sz="0" w:space="0" w:color="auto"/>
            <w:left w:val="none" w:sz="0" w:space="0" w:color="auto"/>
            <w:bottom w:val="none" w:sz="0" w:space="0" w:color="auto"/>
            <w:right w:val="none" w:sz="0" w:space="0" w:color="auto"/>
          </w:divBdr>
        </w:div>
        <w:div w:id="1532958230">
          <w:marLeft w:val="480"/>
          <w:marRight w:val="0"/>
          <w:marTop w:val="0"/>
          <w:marBottom w:val="0"/>
          <w:divBdr>
            <w:top w:val="none" w:sz="0" w:space="0" w:color="auto"/>
            <w:left w:val="none" w:sz="0" w:space="0" w:color="auto"/>
            <w:bottom w:val="none" w:sz="0" w:space="0" w:color="auto"/>
            <w:right w:val="none" w:sz="0" w:space="0" w:color="auto"/>
          </w:divBdr>
        </w:div>
        <w:div w:id="1693803361">
          <w:marLeft w:val="480"/>
          <w:marRight w:val="0"/>
          <w:marTop w:val="0"/>
          <w:marBottom w:val="0"/>
          <w:divBdr>
            <w:top w:val="none" w:sz="0" w:space="0" w:color="auto"/>
            <w:left w:val="none" w:sz="0" w:space="0" w:color="auto"/>
            <w:bottom w:val="none" w:sz="0" w:space="0" w:color="auto"/>
            <w:right w:val="none" w:sz="0" w:space="0" w:color="auto"/>
          </w:divBdr>
        </w:div>
        <w:div w:id="1852527644">
          <w:marLeft w:val="480"/>
          <w:marRight w:val="0"/>
          <w:marTop w:val="0"/>
          <w:marBottom w:val="0"/>
          <w:divBdr>
            <w:top w:val="none" w:sz="0" w:space="0" w:color="auto"/>
            <w:left w:val="none" w:sz="0" w:space="0" w:color="auto"/>
            <w:bottom w:val="none" w:sz="0" w:space="0" w:color="auto"/>
            <w:right w:val="none" w:sz="0" w:space="0" w:color="auto"/>
          </w:divBdr>
        </w:div>
        <w:div w:id="2014068156">
          <w:marLeft w:val="480"/>
          <w:marRight w:val="0"/>
          <w:marTop w:val="0"/>
          <w:marBottom w:val="0"/>
          <w:divBdr>
            <w:top w:val="none" w:sz="0" w:space="0" w:color="auto"/>
            <w:left w:val="none" w:sz="0" w:space="0" w:color="auto"/>
            <w:bottom w:val="none" w:sz="0" w:space="0" w:color="auto"/>
            <w:right w:val="none" w:sz="0" w:space="0" w:color="auto"/>
          </w:divBdr>
        </w:div>
        <w:div w:id="2132048042">
          <w:marLeft w:val="480"/>
          <w:marRight w:val="0"/>
          <w:marTop w:val="0"/>
          <w:marBottom w:val="0"/>
          <w:divBdr>
            <w:top w:val="none" w:sz="0" w:space="0" w:color="auto"/>
            <w:left w:val="none" w:sz="0" w:space="0" w:color="auto"/>
            <w:bottom w:val="none" w:sz="0" w:space="0" w:color="auto"/>
            <w:right w:val="none" w:sz="0" w:space="0" w:color="auto"/>
          </w:divBdr>
        </w:div>
      </w:divsChild>
    </w:div>
    <w:div w:id="1624462628">
      <w:bodyDiv w:val="1"/>
      <w:marLeft w:val="0"/>
      <w:marRight w:val="0"/>
      <w:marTop w:val="0"/>
      <w:marBottom w:val="0"/>
      <w:divBdr>
        <w:top w:val="none" w:sz="0" w:space="0" w:color="auto"/>
        <w:left w:val="none" w:sz="0" w:space="0" w:color="auto"/>
        <w:bottom w:val="none" w:sz="0" w:space="0" w:color="auto"/>
        <w:right w:val="none" w:sz="0" w:space="0" w:color="auto"/>
      </w:divBdr>
    </w:div>
    <w:div w:id="1626883615">
      <w:bodyDiv w:val="1"/>
      <w:marLeft w:val="0"/>
      <w:marRight w:val="0"/>
      <w:marTop w:val="0"/>
      <w:marBottom w:val="0"/>
      <w:divBdr>
        <w:top w:val="none" w:sz="0" w:space="0" w:color="auto"/>
        <w:left w:val="none" w:sz="0" w:space="0" w:color="auto"/>
        <w:bottom w:val="none" w:sz="0" w:space="0" w:color="auto"/>
        <w:right w:val="none" w:sz="0" w:space="0" w:color="auto"/>
      </w:divBdr>
      <w:divsChild>
        <w:div w:id="14812606">
          <w:marLeft w:val="480"/>
          <w:marRight w:val="0"/>
          <w:marTop w:val="0"/>
          <w:marBottom w:val="0"/>
          <w:divBdr>
            <w:top w:val="none" w:sz="0" w:space="0" w:color="auto"/>
            <w:left w:val="none" w:sz="0" w:space="0" w:color="auto"/>
            <w:bottom w:val="none" w:sz="0" w:space="0" w:color="auto"/>
            <w:right w:val="none" w:sz="0" w:space="0" w:color="auto"/>
          </w:divBdr>
        </w:div>
        <w:div w:id="94712690">
          <w:marLeft w:val="480"/>
          <w:marRight w:val="0"/>
          <w:marTop w:val="0"/>
          <w:marBottom w:val="0"/>
          <w:divBdr>
            <w:top w:val="none" w:sz="0" w:space="0" w:color="auto"/>
            <w:left w:val="none" w:sz="0" w:space="0" w:color="auto"/>
            <w:bottom w:val="none" w:sz="0" w:space="0" w:color="auto"/>
            <w:right w:val="none" w:sz="0" w:space="0" w:color="auto"/>
          </w:divBdr>
        </w:div>
        <w:div w:id="166336952">
          <w:marLeft w:val="480"/>
          <w:marRight w:val="0"/>
          <w:marTop w:val="0"/>
          <w:marBottom w:val="0"/>
          <w:divBdr>
            <w:top w:val="none" w:sz="0" w:space="0" w:color="auto"/>
            <w:left w:val="none" w:sz="0" w:space="0" w:color="auto"/>
            <w:bottom w:val="none" w:sz="0" w:space="0" w:color="auto"/>
            <w:right w:val="none" w:sz="0" w:space="0" w:color="auto"/>
          </w:divBdr>
        </w:div>
        <w:div w:id="419109688">
          <w:marLeft w:val="480"/>
          <w:marRight w:val="0"/>
          <w:marTop w:val="0"/>
          <w:marBottom w:val="0"/>
          <w:divBdr>
            <w:top w:val="none" w:sz="0" w:space="0" w:color="auto"/>
            <w:left w:val="none" w:sz="0" w:space="0" w:color="auto"/>
            <w:bottom w:val="none" w:sz="0" w:space="0" w:color="auto"/>
            <w:right w:val="none" w:sz="0" w:space="0" w:color="auto"/>
          </w:divBdr>
        </w:div>
        <w:div w:id="761292806">
          <w:marLeft w:val="480"/>
          <w:marRight w:val="0"/>
          <w:marTop w:val="0"/>
          <w:marBottom w:val="0"/>
          <w:divBdr>
            <w:top w:val="none" w:sz="0" w:space="0" w:color="auto"/>
            <w:left w:val="none" w:sz="0" w:space="0" w:color="auto"/>
            <w:bottom w:val="none" w:sz="0" w:space="0" w:color="auto"/>
            <w:right w:val="none" w:sz="0" w:space="0" w:color="auto"/>
          </w:divBdr>
        </w:div>
        <w:div w:id="767579519">
          <w:marLeft w:val="480"/>
          <w:marRight w:val="0"/>
          <w:marTop w:val="0"/>
          <w:marBottom w:val="0"/>
          <w:divBdr>
            <w:top w:val="none" w:sz="0" w:space="0" w:color="auto"/>
            <w:left w:val="none" w:sz="0" w:space="0" w:color="auto"/>
            <w:bottom w:val="none" w:sz="0" w:space="0" w:color="auto"/>
            <w:right w:val="none" w:sz="0" w:space="0" w:color="auto"/>
          </w:divBdr>
        </w:div>
        <w:div w:id="836462375">
          <w:marLeft w:val="480"/>
          <w:marRight w:val="0"/>
          <w:marTop w:val="0"/>
          <w:marBottom w:val="0"/>
          <w:divBdr>
            <w:top w:val="none" w:sz="0" w:space="0" w:color="auto"/>
            <w:left w:val="none" w:sz="0" w:space="0" w:color="auto"/>
            <w:bottom w:val="none" w:sz="0" w:space="0" w:color="auto"/>
            <w:right w:val="none" w:sz="0" w:space="0" w:color="auto"/>
          </w:divBdr>
        </w:div>
        <w:div w:id="1036008750">
          <w:marLeft w:val="480"/>
          <w:marRight w:val="0"/>
          <w:marTop w:val="0"/>
          <w:marBottom w:val="0"/>
          <w:divBdr>
            <w:top w:val="none" w:sz="0" w:space="0" w:color="auto"/>
            <w:left w:val="none" w:sz="0" w:space="0" w:color="auto"/>
            <w:bottom w:val="none" w:sz="0" w:space="0" w:color="auto"/>
            <w:right w:val="none" w:sz="0" w:space="0" w:color="auto"/>
          </w:divBdr>
        </w:div>
        <w:div w:id="1045522998">
          <w:marLeft w:val="480"/>
          <w:marRight w:val="0"/>
          <w:marTop w:val="0"/>
          <w:marBottom w:val="0"/>
          <w:divBdr>
            <w:top w:val="none" w:sz="0" w:space="0" w:color="auto"/>
            <w:left w:val="none" w:sz="0" w:space="0" w:color="auto"/>
            <w:bottom w:val="none" w:sz="0" w:space="0" w:color="auto"/>
            <w:right w:val="none" w:sz="0" w:space="0" w:color="auto"/>
          </w:divBdr>
        </w:div>
        <w:div w:id="1059011645">
          <w:marLeft w:val="480"/>
          <w:marRight w:val="0"/>
          <w:marTop w:val="0"/>
          <w:marBottom w:val="0"/>
          <w:divBdr>
            <w:top w:val="none" w:sz="0" w:space="0" w:color="auto"/>
            <w:left w:val="none" w:sz="0" w:space="0" w:color="auto"/>
            <w:bottom w:val="none" w:sz="0" w:space="0" w:color="auto"/>
            <w:right w:val="none" w:sz="0" w:space="0" w:color="auto"/>
          </w:divBdr>
        </w:div>
        <w:div w:id="1257636332">
          <w:marLeft w:val="480"/>
          <w:marRight w:val="0"/>
          <w:marTop w:val="0"/>
          <w:marBottom w:val="0"/>
          <w:divBdr>
            <w:top w:val="none" w:sz="0" w:space="0" w:color="auto"/>
            <w:left w:val="none" w:sz="0" w:space="0" w:color="auto"/>
            <w:bottom w:val="none" w:sz="0" w:space="0" w:color="auto"/>
            <w:right w:val="none" w:sz="0" w:space="0" w:color="auto"/>
          </w:divBdr>
        </w:div>
        <w:div w:id="1696269572">
          <w:marLeft w:val="480"/>
          <w:marRight w:val="0"/>
          <w:marTop w:val="0"/>
          <w:marBottom w:val="0"/>
          <w:divBdr>
            <w:top w:val="none" w:sz="0" w:space="0" w:color="auto"/>
            <w:left w:val="none" w:sz="0" w:space="0" w:color="auto"/>
            <w:bottom w:val="none" w:sz="0" w:space="0" w:color="auto"/>
            <w:right w:val="none" w:sz="0" w:space="0" w:color="auto"/>
          </w:divBdr>
        </w:div>
      </w:divsChild>
    </w:div>
    <w:div w:id="1630866132">
      <w:bodyDiv w:val="1"/>
      <w:marLeft w:val="0"/>
      <w:marRight w:val="0"/>
      <w:marTop w:val="0"/>
      <w:marBottom w:val="0"/>
      <w:divBdr>
        <w:top w:val="none" w:sz="0" w:space="0" w:color="auto"/>
        <w:left w:val="none" w:sz="0" w:space="0" w:color="auto"/>
        <w:bottom w:val="none" w:sz="0" w:space="0" w:color="auto"/>
        <w:right w:val="none" w:sz="0" w:space="0" w:color="auto"/>
      </w:divBdr>
    </w:div>
    <w:div w:id="1640525602">
      <w:bodyDiv w:val="1"/>
      <w:marLeft w:val="0"/>
      <w:marRight w:val="0"/>
      <w:marTop w:val="0"/>
      <w:marBottom w:val="0"/>
      <w:divBdr>
        <w:top w:val="none" w:sz="0" w:space="0" w:color="auto"/>
        <w:left w:val="none" w:sz="0" w:space="0" w:color="auto"/>
        <w:bottom w:val="none" w:sz="0" w:space="0" w:color="auto"/>
        <w:right w:val="none" w:sz="0" w:space="0" w:color="auto"/>
      </w:divBdr>
    </w:div>
    <w:div w:id="1646544067">
      <w:bodyDiv w:val="1"/>
      <w:marLeft w:val="0"/>
      <w:marRight w:val="0"/>
      <w:marTop w:val="0"/>
      <w:marBottom w:val="0"/>
      <w:divBdr>
        <w:top w:val="none" w:sz="0" w:space="0" w:color="auto"/>
        <w:left w:val="none" w:sz="0" w:space="0" w:color="auto"/>
        <w:bottom w:val="none" w:sz="0" w:space="0" w:color="auto"/>
        <w:right w:val="none" w:sz="0" w:space="0" w:color="auto"/>
      </w:divBdr>
    </w:div>
    <w:div w:id="1653872969">
      <w:bodyDiv w:val="1"/>
      <w:marLeft w:val="0"/>
      <w:marRight w:val="0"/>
      <w:marTop w:val="0"/>
      <w:marBottom w:val="0"/>
      <w:divBdr>
        <w:top w:val="none" w:sz="0" w:space="0" w:color="auto"/>
        <w:left w:val="none" w:sz="0" w:space="0" w:color="auto"/>
        <w:bottom w:val="none" w:sz="0" w:space="0" w:color="auto"/>
        <w:right w:val="none" w:sz="0" w:space="0" w:color="auto"/>
      </w:divBdr>
    </w:div>
    <w:div w:id="1655336536">
      <w:bodyDiv w:val="1"/>
      <w:marLeft w:val="0"/>
      <w:marRight w:val="0"/>
      <w:marTop w:val="0"/>
      <w:marBottom w:val="0"/>
      <w:divBdr>
        <w:top w:val="none" w:sz="0" w:space="0" w:color="auto"/>
        <w:left w:val="none" w:sz="0" w:space="0" w:color="auto"/>
        <w:bottom w:val="none" w:sz="0" w:space="0" w:color="auto"/>
        <w:right w:val="none" w:sz="0" w:space="0" w:color="auto"/>
      </w:divBdr>
    </w:div>
    <w:div w:id="1657344864">
      <w:bodyDiv w:val="1"/>
      <w:marLeft w:val="0"/>
      <w:marRight w:val="0"/>
      <w:marTop w:val="0"/>
      <w:marBottom w:val="0"/>
      <w:divBdr>
        <w:top w:val="none" w:sz="0" w:space="0" w:color="auto"/>
        <w:left w:val="none" w:sz="0" w:space="0" w:color="auto"/>
        <w:bottom w:val="none" w:sz="0" w:space="0" w:color="auto"/>
        <w:right w:val="none" w:sz="0" w:space="0" w:color="auto"/>
      </w:divBdr>
    </w:div>
    <w:div w:id="1662200229">
      <w:bodyDiv w:val="1"/>
      <w:marLeft w:val="0"/>
      <w:marRight w:val="0"/>
      <w:marTop w:val="0"/>
      <w:marBottom w:val="0"/>
      <w:divBdr>
        <w:top w:val="none" w:sz="0" w:space="0" w:color="auto"/>
        <w:left w:val="none" w:sz="0" w:space="0" w:color="auto"/>
        <w:bottom w:val="none" w:sz="0" w:space="0" w:color="auto"/>
        <w:right w:val="none" w:sz="0" w:space="0" w:color="auto"/>
      </w:divBdr>
      <w:divsChild>
        <w:div w:id="261883857">
          <w:marLeft w:val="480"/>
          <w:marRight w:val="0"/>
          <w:marTop w:val="0"/>
          <w:marBottom w:val="0"/>
          <w:divBdr>
            <w:top w:val="none" w:sz="0" w:space="0" w:color="auto"/>
            <w:left w:val="none" w:sz="0" w:space="0" w:color="auto"/>
            <w:bottom w:val="none" w:sz="0" w:space="0" w:color="auto"/>
            <w:right w:val="none" w:sz="0" w:space="0" w:color="auto"/>
          </w:divBdr>
        </w:div>
        <w:div w:id="382291247">
          <w:marLeft w:val="480"/>
          <w:marRight w:val="0"/>
          <w:marTop w:val="0"/>
          <w:marBottom w:val="0"/>
          <w:divBdr>
            <w:top w:val="none" w:sz="0" w:space="0" w:color="auto"/>
            <w:left w:val="none" w:sz="0" w:space="0" w:color="auto"/>
            <w:bottom w:val="none" w:sz="0" w:space="0" w:color="auto"/>
            <w:right w:val="none" w:sz="0" w:space="0" w:color="auto"/>
          </w:divBdr>
        </w:div>
        <w:div w:id="527135783">
          <w:marLeft w:val="480"/>
          <w:marRight w:val="0"/>
          <w:marTop w:val="0"/>
          <w:marBottom w:val="0"/>
          <w:divBdr>
            <w:top w:val="none" w:sz="0" w:space="0" w:color="auto"/>
            <w:left w:val="none" w:sz="0" w:space="0" w:color="auto"/>
            <w:bottom w:val="none" w:sz="0" w:space="0" w:color="auto"/>
            <w:right w:val="none" w:sz="0" w:space="0" w:color="auto"/>
          </w:divBdr>
        </w:div>
        <w:div w:id="559898985">
          <w:marLeft w:val="480"/>
          <w:marRight w:val="0"/>
          <w:marTop w:val="0"/>
          <w:marBottom w:val="0"/>
          <w:divBdr>
            <w:top w:val="none" w:sz="0" w:space="0" w:color="auto"/>
            <w:left w:val="none" w:sz="0" w:space="0" w:color="auto"/>
            <w:bottom w:val="none" w:sz="0" w:space="0" w:color="auto"/>
            <w:right w:val="none" w:sz="0" w:space="0" w:color="auto"/>
          </w:divBdr>
        </w:div>
        <w:div w:id="611207935">
          <w:marLeft w:val="480"/>
          <w:marRight w:val="0"/>
          <w:marTop w:val="0"/>
          <w:marBottom w:val="0"/>
          <w:divBdr>
            <w:top w:val="none" w:sz="0" w:space="0" w:color="auto"/>
            <w:left w:val="none" w:sz="0" w:space="0" w:color="auto"/>
            <w:bottom w:val="none" w:sz="0" w:space="0" w:color="auto"/>
            <w:right w:val="none" w:sz="0" w:space="0" w:color="auto"/>
          </w:divBdr>
        </w:div>
        <w:div w:id="669411448">
          <w:marLeft w:val="480"/>
          <w:marRight w:val="0"/>
          <w:marTop w:val="0"/>
          <w:marBottom w:val="0"/>
          <w:divBdr>
            <w:top w:val="none" w:sz="0" w:space="0" w:color="auto"/>
            <w:left w:val="none" w:sz="0" w:space="0" w:color="auto"/>
            <w:bottom w:val="none" w:sz="0" w:space="0" w:color="auto"/>
            <w:right w:val="none" w:sz="0" w:space="0" w:color="auto"/>
          </w:divBdr>
        </w:div>
        <w:div w:id="771364772">
          <w:marLeft w:val="480"/>
          <w:marRight w:val="0"/>
          <w:marTop w:val="0"/>
          <w:marBottom w:val="0"/>
          <w:divBdr>
            <w:top w:val="none" w:sz="0" w:space="0" w:color="auto"/>
            <w:left w:val="none" w:sz="0" w:space="0" w:color="auto"/>
            <w:bottom w:val="none" w:sz="0" w:space="0" w:color="auto"/>
            <w:right w:val="none" w:sz="0" w:space="0" w:color="auto"/>
          </w:divBdr>
        </w:div>
        <w:div w:id="805004658">
          <w:marLeft w:val="480"/>
          <w:marRight w:val="0"/>
          <w:marTop w:val="0"/>
          <w:marBottom w:val="0"/>
          <w:divBdr>
            <w:top w:val="none" w:sz="0" w:space="0" w:color="auto"/>
            <w:left w:val="none" w:sz="0" w:space="0" w:color="auto"/>
            <w:bottom w:val="none" w:sz="0" w:space="0" w:color="auto"/>
            <w:right w:val="none" w:sz="0" w:space="0" w:color="auto"/>
          </w:divBdr>
        </w:div>
        <w:div w:id="847796896">
          <w:marLeft w:val="480"/>
          <w:marRight w:val="0"/>
          <w:marTop w:val="0"/>
          <w:marBottom w:val="0"/>
          <w:divBdr>
            <w:top w:val="none" w:sz="0" w:space="0" w:color="auto"/>
            <w:left w:val="none" w:sz="0" w:space="0" w:color="auto"/>
            <w:bottom w:val="none" w:sz="0" w:space="0" w:color="auto"/>
            <w:right w:val="none" w:sz="0" w:space="0" w:color="auto"/>
          </w:divBdr>
        </w:div>
        <w:div w:id="860125192">
          <w:marLeft w:val="480"/>
          <w:marRight w:val="0"/>
          <w:marTop w:val="0"/>
          <w:marBottom w:val="0"/>
          <w:divBdr>
            <w:top w:val="none" w:sz="0" w:space="0" w:color="auto"/>
            <w:left w:val="none" w:sz="0" w:space="0" w:color="auto"/>
            <w:bottom w:val="none" w:sz="0" w:space="0" w:color="auto"/>
            <w:right w:val="none" w:sz="0" w:space="0" w:color="auto"/>
          </w:divBdr>
        </w:div>
        <w:div w:id="909967721">
          <w:marLeft w:val="480"/>
          <w:marRight w:val="0"/>
          <w:marTop w:val="0"/>
          <w:marBottom w:val="0"/>
          <w:divBdr>
            <w:top w:val="none" w:sz="0" w:space="0" w:color="auto"/>
            <w:left w:val="none" w:sz="0" w:space="0" w:color="auto"/>
            <w:bottom w:val="none" w:sz="0" w:space="0" w:color="auto"/>
            <w:right w:val="none" w:sz="0" w:space="0" w:color="auto"/>
          </w:divBdr>
        </w:div>
        <w:div w:id="1068114672">
          <w:marLeft w:val="480"/>
          <w:marRight w:val="0"/>
          <w:marTop w:val="0"/>
          <w:marBottom w:val="0"/>
          <w:divBdr>
            <w:top w:val="none" w:sz="0" w:space="0" w:color="auto"/>
            <w:left w:val="none" w:sz="0" w:space="0" w:color="auto"/>
            <w:bottom w:val="none" w:sz="0" w:space="0" w:color="auto"/>
            <w:right w:val="none" w:sz="0" w:space="0" w:color="auto"/>
          </w:divBdr>
        </w:div>
        <w:div w:id="1368525261">
          <w:marLeft w:val="480"/>
          <w:marRight w:val="0"/>
          <w:marTop w:val="0"/>
          <w:marBottom w:val="0"/>
          <w:divBdr>
            <w:top w:val="none" w:sz="0" w:space="0" w:color="auto"/>
            <w:left w:val="none" w:sz="0" w:space="0" w:color="auto"/>
            <w:bottom w:val="none" w:sz="0" w:space="0" w:color="auto"/>
            <w:right w:val="none" w:sz="0" w:space="0" w:color="auto"/>
          </w:divBdr>
        </w:div>
        <w:div w:id="1599212182">
          <w:marLeft w:val="480"/>
          <w:marRight w:val="0"/>
          <w:marTop w:val="0"/>
          <w:marBottom w:val="0"/>
          <w:divBdr>
            <w:top w:val="none" w:sz="0" w:space="0" w:color="auto"/>
            <w:left w:val="none" w:sz="0" w:space="0" w:color="auto"/>
            <w:bottom w:val="none" w:sz="0" w:space="0" w:color="auto"/>
            <w:right w:val="none" w:sz="0" w:space="0" w:color="auto"/>
          </w:divBdr>
        </w:div>
        <w:div w:id="1716075787">
          <w:marLeft w:val="480"/>
          <w:marRight w:val="0"/>
          <w:marTop w:val="0"/>
          <w:marBottom w:val="0"/>
          <w:divBdr>
            <w:top w:val="none" w:sz="0" w:space="0" w:color="auto"/>
            <w:left w:val="none" w:sz="0" w:space="0" w:color="auto"/>
            <w:bottom w:val="none" w:sz="0" w:space="0" w:color="auto"/>
            <w:right w:val="none" w:sz="0" w:space="0" w:color="auto"/>
          </w:divBdr>
        </w:div>
        <w:div w:id="1748843052">
          <w:marLeft w:val="480"/>
          <w:marRight w:val="0"/>
          <w:marTop w:val="0"/>
          <w:marBottom w:val="0"/>
          <w:divBdr>
            <w:top w:val="none" w:sz="0" w:space="0" w:color="auto"/>
            <w:left w:val="none" w:sz="0" w:space="0" w:color="auto"/>
            <w:bottom w:val="none" w:sz="0" w:space="0" w:color="auto"/>
            <w:right w:val="none" w:sz="0" w:space="0" w:color="auto"/>
          </w:divBdr>
        </w:div>
        <w:div w:id="1881359922">
          <w:marLeft w:val="480"/>
          <w:marRight w:val="0"/>
          <w:marTop w:val="0"/>
          <w:marBottom w:val="0"/>
          <w:divBdr>
            <w:top w:val="none" w:sz="0" w:space="0" w:color="auto"/>
            <w:left w:val="none" w:sz="0" w:space="0" w:color="auto"/>
            <w:bottom w:val="none" w:sz="0" w:space="0" w:color="auto"/>
            <w:right w:val="none" w:sz="0" w:space="0" w:color="auto"/>
          </w:divBdr>
        </w:div>
        <w:div w:id="1904900876">
          <w:marLeft w:val="480"/>
          <w:marRight w:val="0"/>
          <w:marTop w:val="0"/>
          <w:marBottom w:val="0"/>
          <w:divBdr>
            <w:top w:val="none" w:sz="0" w:space="0" w:color="auto"/>
            <w:left w:val="none" w:sz="0" w:space="0" w:color="auto"/>
            <w:bottom w:val="none" w:sz="0" w:space="0" w:color="auto"/>
            <w:right w:val="none" w:sz="0" w:space="0" w:color="auto"/>
          </w:divBdr>
        </w:div>
        <w:div w:id="2070497586">
          <w:marLeft w:val="480"/>
          <w:marRight w:val="0"/>
          <w:marTop w:val="0"/>
          <w:marBottom w:val="0"/>
          <w:divBdr>
            <w:top w:val="none" w:sz="0" w:space="0" w:color="auto"/>
            <w:left w:val="none" w:sz="0" w:space="0" w:color="auto"/>
            <w:bottom w:val="none" w:sz="0" w:space="0" w:color="auto"/>
            <w:right w:val="none" w:sz="0" w:space="0" w:color="auto"/>
          </w:divBdr>
        </w:div>
        <w:div w:id="2084255749">
          <w:marLeft w:val="480"/>
          <w:marRight w:val="0"/>
          <w:marTop w:val="0"/>
          <w:marBottom w:val="0"/>
          <w:divBdr>
            <w:top w:val="none" w:sz="0" w:space="0" w:color="auto"/>
            <w:left w:val="none" w:sz="0" w:space="0" w:color="auto"/>
            <w:bottom w:val="none" w:sz="0" w:space="0" w:color="auto"/>
            <w:right w:val="none" w:sz="0" w:space="0" w:color="auto"/>
          </w:divBdr>
        </w:div>
        <w:div w:id="2117558766">
          <w:marLeft w:val="480"/>
          <w:marRight w:val="0"/>
          <w:marTop w:val="0"/>
          <w:marBottom w:val="0"/>
          <w:divBdr>
            <w:top w:val="none" w:sz="0" w:space="0" w:color="auto"/>
            <w:left w:val="none" w:sz="0" w:space="0" w:color="auto"/>
            <w:bottom w:val="none" w:sz="0" w:space="0" w:color="auto"/>
            <w:right w:val="none" w:sz="0" w:space="0" w:color="auto"/>
          </w:divBdr>
        </w:div>
      </w:divsChild>
    </w:div>
    <w:div w:id="1670673484">
      <w:bodyDiv w:val="1"/>
      <w:marLeft w:val="0"/>
      <w:marRight w:val="0"/>
      <w:marTop w:val="0"/>
      <w:marBottom w:val="0"/>
      <w:divBdr>
        <w:top w:val="none" w:sz="0" w:space="0" w:color="auto"/>
        <w:left w:val="none" w:sz="0" w:space="0" w:color="auto"/>
        <w:bottom w:val="none" w:sz="0" w:space="0" w:color="auto"/>
        <w:right w:val="none" w:sz="0" w:space="0" w:color="auto"/>
      </w:divBdr>
    </w:div>
    <w:div w:id="1673216007">
      <w:bodyDiv w:val="1"/>
      <w:marLeft w:val="0"/>
      <w:marRight w:val="0"/>
      <w:marTop w:val="0"/>
      <w:marBottom w:val="0"/>
      <w:divBdr>
        <w:top w:val="none" w:sz="0" w:space="0" w:color="auto"/>
        <w:left w:val="none" w:sz="0" w:space="0" w:color="auto"/>
        <w:bottom w:val="none" w:sz="0" w:space="0" w:color="auto"/>
        <w:right w:val="none" w:sz="0" w:space="0" w:color="auto"/>
      </w:divBdr>
    </w:div>
    <w:div w:id="1673336827">
      <w:bodyDiv w:val="1"/>
      <w:marLeft w:val="0"/>
      <w:marRight w:val="0"/>
      <w:marTop w:val="0"/>
      <w:marBottom w:val="0"/>
      <w:divBdr>
        <w:top w:val="none" w:sz="0" w:space="0" w:color="auto"/>
        <w:left w:val="none" w:sz="0" w:space="0" w:color="auto"/>
        <w:bottom w:val="none" w:sz="0" w:space="0" w:color="auto"/>
        <w:right w:val="none" w:sz="0" w:space="0" w:color="auto"/>
      </w:divBdr>
      <w:divsChild>
        <w:div w:id="277489007">
          <w:marLeft w:val="480"/>
          <w:marRight w:val="0"/>
          <w:marTop w:val="0"/>
          <w:marBottom w:val="0"/>
          <w:divBdr>
            <w:top w:val="none" w:sz="0" w:space="0" w:color="auto"/>
            <w:left w:val="none" w:sz="0" w:space="0" w:color="auto"/>
            <w:bottom w:val="none" w:sz="0" w:space="0" w:color="auto"/>
            <w:right w:val="none" w:sz="0" w:space="0" w:color="auto"/>
          </w:divBdr>
        </w:div>
        <w:div w:id="429156958">
          <w:marLeft w:val="480"/>
          <w:marRight w:val="0"/>
          <w:marTop w:val="0"/>
          <w:marBottom w:val="0"/>
          <w:divBdr>
            <w:top w:val="none" w:sz="0" w:space="0" w:color="auto"/>
            <w:left w:val="none" w:sz="0" w:space="0" w:color="auto"/>
            <w:bottom w:val="none" w:sz="0" w:space="0" w:color="auto"/>
            <w:right w:val="none" w:sz="0" w:space="0" w:color="auto"/>
          </w:divBdr>
        </w:div>
        <w:div w:id="533612935">
          <w:marLeft w:val="480"/>
          <w:marRight w:val="0"/>
          <w:marTop w:val="0"/>
          <w:marBottom w:val="0"/>
          <w:divBdr>
            <w:top w:val="none" w:sz="0" w:space="0" w:color="auto"/>
            <w:left w:val="none" w:sz="0" w:space="0" w:color="auto"/>
            <w:bottom w:val="none" w:sz="0" w:space="0" w:color="auto"/>
            <w:right w:val="none" w:sz="0" w:space="0" w:color="auto"/>
          </w:divBdr>
        </w:div>
        <w:div w:id="824392861">
          <w:marLeft w:val="480"/>
          <w:marRight w:val="0"/>
          <w:marTop w:val="0"/>
          <w:marBottom w:val="0"/>
          <w:divBdr>
            <w:top w:val="none" w:sz="0" w:space="0" w:color="auto"/>
            <w:left w:val="none" w:sz="0" w:space="0" w:color="auto"/>
            <w:bottom w:val="none" w:sz="0" w:space="0" w:color="auto"/>
            <w:right w:val="none" w:sz="0" w:space="0" w:color="auto"/>
          </w:divBdr>
        </w:div>
        <w:div w:id="1098520395">
          <w:marLeft w:val="480"/>
          <w:marRight w:val="0"/>
          <w:marTop w:val="0"/>
          <w:marBottom w:val="0"/>
          <w:divBdr>
            <w:top w:val="none" w:sz="0" w:space="0" w:color="auto"/>
            <w:left w:val="none" w:sz="0" w:space="0" w:color="auto"/>
            <w:bottom w:val="none" w:sz="0" w:space="0" w:color="auto"/>
            <w:right w:val="none" w:sz="0" w:space="0" w:color="auto"/>
          </w:divBdr>
        </w:div>
        <w:div w:id="1122382411">
          <w:marLeft w:val="480"/>
          <w:marRight w:val="0"/>
          <w:marTop w:val="0"/>
          <w:marBottom w:val="0"/>
          <w:divBdr>
            <w:top w:val="none" w:sz="0" w:space="0" w:color="auto"/>
            <w:left w:val="none" w:sz="0" w:space="0" w:color="auto"/>
            <w:bottom w:val="none" w:sz="0" w:space="0" w:color="auto"/>
            <w:right w:val="none" w:sz="0" w:space="0" w:color="auto"/>
          </w:divBdr>
        </w:div>
        <w:div w:id="1385981553">
          <w:marLeft w:val="480"/>
          <w:marRight w:val="0"/>
          <w:marTop w:val="0"/>
          <w:marBottom w:val="0"/>
          <w:divBdr>
            <w:top w:val="none" w:sz="0" w:space="0" w:color="auto"/>
            <w:left w:val="none" w:sz="0" w:space="0" w:color="auto"/>
            <w:bottom w:val="none" w:sz="0" w:space="0" w:color="auto"/>
            <w:right w:val="none" w:sz="0" w:space="0" w:color="auto"/>
          </w:divBdr>
        </w:div>
        <w:div w:id="1532376280">
          <w:marLeft w:val="480"/>
          <w:marRight w:val="0"/>
          <w:marTop w:val="0"/>
          <w:marBottom w:val="0"/>
          <w:divBdr>
            <w:top w:val="none" w:sz="0" w:space="0" w:color="auto"/>
            <w:left w:val="none" w:sz="0" w:space="0" w:color="auto"/>
            <w:bottom w:val="none" w:sz="0" w:space="0" w:color="auto"/>
            <w:right w:val="none" w:sz="0" w:space="0" w:color="auto"/>
          </w:divBdr>
        </w:div>
        <w:div w:id="1695570673">
          <w:marLeft w:val="480"/>
          <w:marRight w:val="0"/>
          <w:marTop w:val="0"/>
          <w:marBottom w:val="0"/>
          <w:divBdr>
            <w:top w:val="none" w:sz="0" w:space="0" w:color="auto"/>
            <w:left w:val="none" w:sz="0" w:space="0" w:color="auto"/>
            <w:bottom w:val="none" w:sz="0" w:space="0" w:color="auto"/>
            <w:right w:val="none" w:sz="0" w:space="0" w:color="auto"/>
          </w:divBdr>
        </w:div>
        <w:div w:id="1783765259">
          <w:marLeft w:val="480"/>
          <w:marRight w:val="0"/>
          <w:marTop w:val="0"/>
          <w:marBottom w:val="0"/>
          <w:divBdr>
            <w:top w:val="none" w:sz="0" w:space="0" w:color="auto"/>
            <w:left w:val="none" w:sz="0" w:space="0" w:color="auto"/>
            <w:bottom w:val="none" w:sz="0" w:space="0" w:color="auto"/>
            <w:right w:val="none" w:sz="0" w:space="0" w:color="auto"/>
          </w:divBdr>
        </w:div>
      </w:divsChild>
    </w:div>
    <w:div w:id="1674720683">
      <w:bodyDiv w:val="1"/>
      <w:marLeft w:val="0"/>
      <w:marRight w:val="0"/>
      <w:marTop w:val="0"/>
      <w:marBottom w:val="0"/>
      <w:divBdr>
        <w:top w:val="none" w:sz="0" w:space="0" w:color="auto"/>
        <w:left w:val="none" w:sz="0" w:space="0" w:color="auto"/>
        <w:bottom w:val="none" w:sz="0" w:space="0" w:color="auto"/>
        <w:right w:val="none" w:sz="0" w:space="0" w:color="auto"/>
      </w:divBdr>
    </w:div>
    <w:div w:id="1680766101">
      <w:bodyDiv w:val="1"/>
      <w:marLeft w:val="0"/>
      <w:marRight w:val="0"/>
      <w:marTop w:val="0"/>
      <w:marBottom w:val="0"/>
      <w:divBdr>
        <w:top w:val="none" w:sz="0" w:space="0" w:color="auto"/>
        <w:left w:val="none" w:sz="0" w:space="0" w:color="auto"/>
        <w:bottom w:val="none" w:sz="0" w:space="0" w:color="auto"/>
        <w:right w:val="none" w:sz="0" w:space="0" w:color="auto"/>
      </w:divBdr>
    </w:div>
    <w:div w:id="1685128394">
      <w:bodyDiv w:val="1"/>
      <w:marLeft w:val="0"/>
      <w:marRight w:val="0"/>
      <w:marTop w:val="0"/>
      <w:marBottom w:val="0"/>
      <w:divBdr>
        <w:top w:val="none" w:sz="0" w:space="0" w:color="auto"/>
        <w:left w:val="none" w:sz="0" w:space="0" w:color="auto"/>
        <w:bottom w:val="none" w:sz="0" w:space="0" w:color="auto"/>
        <w:right w:val="none" w:sz="0" w:space="0" w:color="auto"/>
      </w:divBdr>
      <w:divsChild>
        <w:div w:id="75438732">
          <w:marLeft w:val="480"/>
          <w:marRight w:val="0"/>
          <w:marTop w:val="0"/>
          <w:marBottom w:val="0"/>
          <w:divBdr>
            <w:top w:val="none" w:sz="0" w:space="0" w:color="auto"/>
            <w:left w:val="none" w:sz="0" w:space="0" w:color="auto"/>
            <w:bottom w:val="none" w:sz="0" w:space="0" w:color="auto"/>
            <w:right w:val="none" w:sz="0" w:space="0" w:color="auto"/>
          </w:divBdr>
        </w:div>
        <w:div w:id="878587168">
          <w:marLeft w:val="480"/>
          <w:marRight w:val="0"/>
          <w:marTop w:val="0"/>
          <w:marBottom w:val="0"/>
          <w:divBdr>
            <w:top w:val="none" w:sz="0" w:space="0" w:color="auto"/>
            <w:left w:val="none" w:sz="0" w:space="0" w:color="auto"/>
            <w:bottom w:val="none" w:sz="0" w:space="0" w:color="auto"/>
            <w:right w:val="none" w:sz="0" w:space="0" w:color="auto"/>
          </w:divBdr>
        </w:div>
        <w:div w:id="963266455">
          <w:marLeft w:val="480"/>
          <w:marRight w:val="0"/>
          <w:marTop w:val="0"/>
          <w:marBottom w:val="0"/>
          <w:divBdr>
            <w:top w:val="none" w:sz="0" w:space="0" w:color="auto"/>
            <w:left w:val="none" w:sz="0" w:space="0" w:color="auto"/>
            <w:bottom w:val="none" w:sz="0" w:space="0" w:color="auto"/>
            <w:right w:val="none" w:sz="0" w:space="0" w:color="auto"/>
          </w:divBdr>
        </w:div>
        <w:div w:id="1431508381">
          <w:marLeft w:val="480"/>
          <w:marRight w:val="0"/>
          <w:marTop w:val="0"/>
          <w:marBottom w:val="0"/>
          <w:divBdr>
            <w:top w:val="none" w:sz="0" w:space="0" w:color="auto"/>
            <w:left w:val="none" w:sz="0" w:space="0" w:color="auto"/>
            <w:bottom w:val="none" w:sz="0" w:space="0" w:color="auto"/>
            <w:right w:val="none" w:sz="0" w:space="0" w:color="auto"/>
          </w:divBdr>
        </w:div>
        <w:div w:id="2055426350">
          <w:marLeft w:val="480"/>
          <w:marRight w:val="0"/>
          <w:marTop w:val="0"/>
          <w:marBottom w:val="0"/>
          <w:divBdr>
            <w:top w:val="none" w:sz="0" w:space="0" w:color="auto"/>
            <w:left w:val="none" w:sz="0" w:space="0" w:color="auto"/>
            <w:bottom w:val="none" w:sz="0" w:space="0" w:color="auto"/>
            <w:right w:val="none" w:sz="0" w:space="0" w:color="auto"/>
          </w:divBdr>
        </w:div>
      </w:divsChild>
    </w:div>
    <w:div w:id="1688822146">
      <w:bodyDiv w:val="1"/>
      <w:marLeft w:val="0"/>
      <w:marRight w:val="0"/>
      <w:marTop w:val="0"/>
      <w:marBottom w:val="0"/>
      <w:divBdr>
        <w:top w:val="none" w:sz="0" w:space="0" w:color="auto"/>
        <w:left w:val="none" w:sz="0" w:space="0" w:color="auto"/>
        <w:bottom w:val="none" w:sz="0" w:space="0" w:color="auto"/>
        <w:right w:val="none" w:sz="0" w:space="0" w:color="auto"/>
      </w:divBdr>
    </w:div>
    <w:div w:id="1697804389">
      <w:bodyDiv w:val="1"/>
      <w:marLeft w:val="0"/>
      <w:marRight w:val="0"/>
      <w:marTop w:val="0"/>
      <w:marBottom w:val="0"/>
      <w:divBdr>
        <w:top w:val="none" w:sz="0" w:space="0" w:color="auto"/>
        <w:left w:val="none" w:sz="0" w:space="0" w:color="auto"/>
        <w:bottom w:val="none" w:sz="0" w:space="0" w:color="auto"/>
        <w:right w:val="none" w:sz="0" w:space="0" w:color="auto"/>
      </w:divBdr>
      <w:divsChild>
        <w:div w:id="42146511">
          <w:marLeft w:val="480"/>
          <w:marRight w:val="0"/>
          <w:marTop w:val="0"/>
          <w:marBottom w:val="0"/>
          <w:divBdr>
            <w:top w:val="none" w:sz="0" w:space="0" w:color="auto"/>
            <w:left w:val="none" w:sz="0" w:space="0" w:color="auto"/>
            <w:bottom w:val="none" w:sz="0" w:space="0" w:color="auto"/>
            <w:right w:val="none" w:sz="0" w:space="0" w:color="auto"/>
          </w:divBdr>
        </w:div>
        <w:div w:id="1316378752">
          <w:marLeft w:val="480"/>
          <w:marRight w:val="0"/>
          <w:marTop w:val="0"/>
          <w:marBottom w:val="0"/>
          <w:divBdr>
            <w:top w:val="none" w:sz="0" w:space="0" w:color="auto"/>
            <w:left w:val="none" w:sz="0" w:space="0" w:color="auto"/>
            <w:bottom w:val="none" w:sz="0" w:space="0" w:color="auto"/>
            <w:right w:val="none" w:sz="0" w:space="0" w:color="auto"/>
          </w:divBdr>
        </w:div>
        <w:div w:id="37706457">
          <w:marLeft w:val="480"/>
          <w:marRight w:val="0"/>
          <w:marTop w:val="0"/>
          <w:marBottom w:val="0"/>
          <w:divBdr>
            <w:top w:val="none" w:sz="0" w:space="0" w:color="auto"/>
            <w:left w:val="none" w:sz="0" w:space="0" w:color="auto"/>
            <w:bottom w:val="none" w:sz="0" w:space="0" w:color="auto"/>
            <w:right w:val="none" w:sz="0" w:space="0" w:color="auto"/>
          </w:divBdr>
        </w:div>
        <w:div w:id="1031803986">
          <w:marLeft w:val="480"/>
          <w:marRight w:val="0"/>
          <w:marTop w:val="0"/>
          <w:marBottom w:val="0"/>
          <w:divBdr>
            <w:top w:val="none" w:sz="0" w:space="0" w:color="auto"/>
            <w:left w:val="none" w:sz="0" w:space="0" w:color="auto"/>
            <w:bottom w:val="none" w:sz="0" w:space="0" w:color="auto"/>
            <w:right w:val="none" w:sz="0" w:space="0" w:color="auto"/>
          </w:divBdr>
        </w:div>
        <w:div w:id="1065296214">
          <w:marLeft w:val="480"/>
          <w:marRight w:val="0"/>
          <w:marTop w:val="0"/>
          <w:marBottom w:val="0"/>
          <w:divBdr>
            <w:top w:val="none" w:sz="0" w:space="0" w:color="auto"/>
            <w:left w:val="none" w:sz="0" w:space="0" w:color="auto"/>
            <w:bottom w:val="none" w:sz="0" w:space="0" w:color="auto"/>
            <w:right w:val="none" w:sz="0" w:space="0" w:color="auto"/>
          </w:divBdr>
        </w:div>
        <w:div w:id="2058315518">
          <w:marLeft w:val="480"/>
          <w:marRight w:val="0"/>
          <w:marTop w:val="0"/>
          <w:marBottom w:val="0"/>
          <w:divBdr>
            <w:top w:val="none" w:sz="0" w:space="0" w:color="auto"/>
            <w:left w:val="none" w:sz="0" w:space="0" w:color="auto"/>
            <w:bottom w:val="none" w:sz="0" w:space="0" w:color="auto"/>
            <w:right w:val="none" w:sz="0" w:space="0" w:color="auto"/>
          </w:divBdr>
        </w:div>
        <w:div w:id="1942684707">
          <w:marLeft w:val="480"/>
          <w:marRight w:val="0"/>
          <w:marTop w:val="0"/>
          <w:marBottom w:val="0"/>
          <w:divBdr>
            <w:top w:val="none" w:sz="0" w:space="0" w:color="auto"/>
            <w:left w:val="none" w:sz="0" w:space="0" w:color="auto"/>
            <w:bottom w:val="none" w:sz="0" w:space="0" w:color="auto"/>
            <w:right w:val="none" w:sz="0" w:space="0" w:color="auto"/>
          </w:divBdr>
        </w:div>
        <w:div w:id="1652253436">
          <w:marLeft w:val="480"/>
          <w:marRight w:val="0"/>
          <w:marTop w:val="0"/>
          <w:marBottom w:val="0"/>
          <w:divBdr>
            <w:top w:val="none" w:sz="0" w:space="0" w:color="auto"/>
            <w:left w:val="none" w:sz="0" w:space="0" w:color="auto"/>
            <w:bottom w:val="none" w:sz="0" w:space="0" w:color="auto"/>
            <w:right w:val="none" w:sz="0" w:space="0" w:color="auto"/>
          </w:divBdr>
        </w:div>
        <w:div w:id="1354527589">
          <w:marLeft w:val="480"/>
          <w:marRight w:val="0"/>
          <w:marTop w:val="0"/>
          <w:marBottom w:val="0"/>
          <w:divBdr>
            <w:top w:val="none" w:sz="0" w:space="0" w:color="auto"/>
            <w:left w:val="none" w:sz="0" w:space="0" w:color="auto"/>
            <w:bottom w:val="none" w:sz="0" w:space="0" w:color="auto"/>
            <w:right w:val="none" w:sz="0" w:space="0" w:color="auto"/>
          </w:divBdr>
        </w:div>
        <w:div w:id="1435439314">
          <w:marLeft w:val="480"/>
          <w:marRight w:val="0"/>
          <w:marTop w:val="0"/>
          <w:marBottom w:val="0"/>
          <w:divBdr>
            <w:top w:val="none" w:sz="0" w:space="0" w:color="auto"/>
            <w:left w:val="none" w:sz="0" w:space="0" w:color="auto"/>
            <w:bottom w:val="none" w:sz="0" w:space="0" w:color="auto"/>
            <w:right w:val="none" w:sz="0" w:space="0" w:color="auto"/>
          </w:divBdr>
        </w:div>
        <w:div w:id="1616447433">
          <w:marLeft w:val="480"/>
          <w:marRight w:val="0"/>
          <w:marTop w:val="0"/>
          <w:marBottom w:val="0"/>
          <w:divBdr>
            <w:top w:val="none" w:sz="0" w:space="0" w:color="auto"/>
            <w:left w:val="none" w:sz="0" w:space="0" w:color="auto"/>
            <w:bottom w:val="none" w:sz="0" w:space="0" w:color="auto"/>
            <w:right w:val="none" w:sz="0" w:space="0" w:color="auto"/>
          </w:divBdr>
        </w:div>
        <w:div w:id="1994065283">
          <w:marLeft w:val="480"/>
          <w:marRight w:val="0"/>
          <w:marTop w:val="0"/>
          <w:marBottom w:val="0"/>
          <w:divBdr>
            <w:top w:val="none" w:sz="0" w:space="0" w:color="auto"/>
            <w:left w:val="none" w:sz="0" w:space="0" w:color="auto"/>
            <w:bottom w:val="none" w:sz="0" w:space="0" w:color="auto"/>
            <w:right w:val="none" w:sz="0" w:space="0" w:color="auto"/>
          </w:divBdr>
        </w:div>
        <w:div w:id="1958835042">
          <w:marLeft w:val="480"/>
          <w:marRight w:val="0"/>
          <w:marTop w:val="0"/>
          <w:marBottom w:val="0"/>
          <w:divBdr>
            <w:top w:val="none" w:sz="0" w:space="0" w:color="auto"/>
            <w:left w:val="none" w:sz="0" w:space="0" w:color="auto"/>
            <w:bottom w:val="none" w:sz="0" w:space="0" w:color="auto"/>
            <w:right w:val="none" w:sz="0" w:space="0" w:color="auto"/>
          </w:divBdr>
        </w:div>
        <w:div w:id="1065686884">
          <w:marLeft w:val="480"/>
          <w:marRight w:val="0"/>
          <w:marTop w:val="0"/>
          <w:marBottom w:val="0"/>
          <w:divBdr>
            <w:top w:val="none" w:sz="0" w:space="0" w:color="auto"/>
            <w:left w:val="none" w:sz="0" w:space="0" w:color="auto"/>
            <w:bottom w:val="none" w:sz="0" w:space="0" w:color="auto"/>
            <w:right w:val="none" w:sz="0" w:space="0" w:color="auto"/>
          </w:divBdr>
        </w:div>
        <w:div w:id="176697227">
          <w:marLeft w:val="480"/>
          <w:marRight w:val="0"/>
          <w:marTop w:val="0"/>
          <w:marBottom w:val="0"/>
          <w:divBdr>
            <w:top w:val="none" w:sz="0" w:space="0" w:color="auto"/>
            <w:left w:val="none" w:sz="0" w:space="0" w:color="auto"/>
            <w:bottom w:val="none" w:sz="0" w:space="0" w:color="auto"/>
            <w:right w:val="none" w:sz="0" w:space="0" w:color="auto"/>
          </w:divBdr>
        </w:div>
        <w:div w:id="1139032575">
          <w:marLeft w:val="480"/>
          <w:marRight w:val="0"/>
          <w:marTop w:val="0"/>
          <w:marBottom w:val="0"/>
          <w:divBdr>
            <w:top w:val="none" w:sz="0" w:space="0" w:color="auto"/>
            <w:left w:val="none" w:sz="0" w:space="0" w:color="auto"/>
            <w:bottom w:val="none" w:sz="0" w:space="0" w:color="auto"/>
            <w:right w:val="none" w:sz="0" w:space="0" w:color="auto"/>
          </w:divBdr>
        </w:div>
        <w:div w:id="1208033156">
          <w:marLeft w:val="480"/>
          <w:marRight w:val="0"/>
          <w:marTop w:val="0"/>
          <w:marBottom w:val="0"/>
          <w:divBdr>
            <w:top w:val="none" w:sz="0" w:space="0" w:color="auto"/>
            <w:left w:val="none" w:sz="0" w:space="0" w:color="auto"/>
            <w:bottom w:val="none" w:sz="0" w:space="0" w:color="auto"/>
            <w:right w:val="none" w:sz="0" w:space="0" w:color="auto"/>
          </w:divBdr>
        </w:div>
        <w:div w:id="370157874">
          <w:marLeft w:val="480"/>
          <w:marRight w:val="0"/>
          <w:marTop w:val="0"/>
          <w:marBottom w:val="0"/>
          <w:divBdr>
            <w:top w:val="none" w:sz="0" w:space="0" w:color="auto"/>
            <w:left w:val="none" w:sz="0" w:space="0" w:color="auto"/>
            <w:bottom w:val="none" w:sz="0" w:space="0" w:color="auto"/>
            <w:right w:val="none" w:sz="0" w:space="0" w:color="auto"/>
          </w:divBdr>
        </w:div>
        <w:div w:id="1127506749">
          <w:marLeft w:val="480"/>
          <w:marRight w:val="0"/>
          <w:marTop w:val="0"/>
          <w:marBottom w:val="0"/>
          <w:divBdr>
            <w:top w:val="none" w:sz="0" w:space="0" w:color="auto"/>
            <w:left w:val="none" w:sz="0" w:space="0" w:color="auto"/>
            <w:bottom w:val="none" w:sz="0" w:space="0" w:color="auto"/>
            <w:right w:val="none" w:sz="0" w:space="0" w:color="auto"/>
          </w:divBdr>
        </w:div>
        <w:div w:id="1354451422">
          <w:marLeft w:val="480"/>
          <w:marRight w:val="0"/>
          <w:marTop w:val="0"/>
          <w:marBottom w:val="0"/>
          <w:divBdr>
            <w:top w:val="none" w:sz="0" w:space="0" w:color="auto"/>
            <w:left w:val="none" w:sz="0" w:space="0" w:color="auto"/>
            <w:bottom w:val="none" w:sz="0" w:space="0" w:color="auto"/>
            <w:right w:val="none" w:sz="0" w:space="0" w:color="auto"/>
          </w:divBdr>
        </w:div>
        <w:div w:id="627855042">
          <w:marLeft w:val="480"/>
          <w:marRight w:val="0"/>
          <w:marTop w:val="0"/>
          <w:marBottom w:val="0"/>
          <w:divBdr>
            <w:top w:val="none" w:sz="0" w:space="0" w:color="auto"/>
            <w:left w:val="none" w:sz="0" w:space="0" w:color="auto"/>
            <w:bottom w:val="none" w:sz="0" w:space="0" w:color="auto"/>
            <w:right w:val="none" w:sz="0" w:space="0" w:color="auto"/>
          </w:divBdr>
        </w:div>
        <w:div w:id="1597323558">
          <w:marLeft w:val="480"/>
          <w:marRight w:val="0"/>
          <w:marTop w:val="0"/>
          <w:marBottom w:val="0"/>
          <w:divBdr>
            <w:top w:val="none" w:sz="0" w:space="0" w:color="auto"/>
            <w:left w:val="none" w:sz="0" w:space="0" w:color="auto"/>
            <w:bottom w:val="none" w:sz="0" w:space="0" w:color="auto"/>
            <w:right w:val="none" w:sz="0" w:space="0" w:color="auto"/>
          </w:divBdr>
        </w:div>
      </w:divsChild>
    </w:div>
    <w:div w:id="1701319556">
      <w:bodyDiv w:val="1"/>
      <w:marLeft w:val="0"/>
      <w:marRight w:val="0"/>
      <w:marTop w:val="0"/>
      <w:marBottom w:val="0"/>
      <w:divBdr>
        <w:top w:val="none" w:sz="0" w:space="0" w:color="auto"/>
        <w:left w:val="none" w:sz="0" w:space="0" w:color="auto"/>
        <w:bottom w:val="none" w:sz="0" w:space="0" w:color="auto"/>
        <w:right w:val="none" w:sz="0" w:space="0" w:color="auto"/>
      </w:divBdr>
      <w:divsChild>
        <w:div w:id="953752713">
          <w:marLeft w:val="480"/>
          <w:marRight w:val="0"/>
          <w:marTop w:val="0"/>
          <w:marBottom w:val="0"/>
          <w:divBdr>
            <w:top w:val="none" w:sz="0" w:space="0" w:color="auto"/>
            <w:left w:val="none" w:sz="0" w:space="0" w:color="auto"/>
            <w:bottom w:val="none" w:sz="0" w:space="0" w:color="auto"/>
            <w:right w:val="none" w:sz="0" w:space="0" w:color="auto"/>
          </w:divBdr>
        </w:div>
        <w:div w:id="1323435095">
          <w:marLeft w:val="480"/>
          <w:marRight w:val="0"/>
          <w:marTop w:val="0"/>
          <w:marBottom w:val="0"/>
          <w:divBdr>
            <w:top w:val="none" w:sz="0" w:space="0" w:color="auto"/>
            <w:left w:val="none" w:sz="0" w:space="0" w:color="auto"/>
            <w:bottom w:val="none" w:sz="0" w:space="0" w:color="auto"/>
            <w:right w:val="none" w:sz="0" w:space="0" w:color="auto"/>
          </w:divBdr>
        </w:div>
        <w:div w:id="1256942452">
          <w:marLeft w:val="480"/>
          <w:marRight w:val="0"/>
          <w:marTop w:val="0"/>
          <w:marBottom w:val="0"/>
          <w:divBdr>
            <w:top w:val="none" w:sz="0" w:space="0" w:color="auto"/>
            <w:left w:val="none" w:sz="0" w:space="0" w:color="auto"/>
            <w:bottom w:val="none" w:sz="0" w:space="0" w:color="auto"/>
            <w:right w:val="none" w:sz="0" w:space="0" w:color="auto"/>
          </w:divBdr>
        </w:div>
        <w:div w:id="841623064">
          <w:marLeft w:val="480"/>
          <w:marRight w:val="0"/>
          <w:marTop w:val="0"/>
          <w:marBottom w:val="0"/>
          <w:divBdr>
            <w:top w:val="none" w:sz="0" w:space="0" w:color="auto"/>
            <w:left w:val="none" w:sz="0" w:space="0" w:color="auto"/>
            <w:bottom w:val="none" w:sz="0" w:space="0" w:color="auto"/>
            <w:right w:val="none" w:sz="0" w:space="0" w:color="auto"/>
          </w:divBdr>
        </w:div>
        <w:div w:id="546458205">
          <w:marLeft w:val="480"/>
          <w:marRight w:val="0"/>
          <w:marTop w:val="0"/>
          <w:marBottom w:val="0"/>
          <w:divBdr>
            <w:top w:val="none" w:sz="0" w:space="0" w:color="auto"/>
            <w:left w:val="none" w:sz="0" w:space="0" w:color="auto"/>
            <w:bottom w:val="none" w:sz="0" w:space="0" w:color="auto"/>
            <w:right w:val="none" w:sz="0" w:space="0" w:color="auto"/>
          </w:divBdr>
        </w:div>
        <w:div w:id="634216085">
          <w:marLeft w:val="480"/>
          <w:marRight w:val="0"/>
          <w:marTop w:val="0"/>
          <w:marBottom w:val="0"/>
          <w:divBdr>
            <w:top w:val="none" w:sz="0" w:space="0" w:color="auto"/>
            <w:left w:val="none" w:sz="0" w:space="0" w:color="auto"/>
            <w:bottom w:val="none" w:sz="0" w:space="0" w:color="auto"/>
            <w:right w:val="none" w:sz="0" w:space="0" w:color="auto"/>
          </w:divBdr>
        </w:div>
        <w:div w:id="1464231665">
          <w:marLeft w:val="480"/>
          <w:marRight w:val="0"/>
          <w:marTop w:val="0"/>
          <w:marBottom w:val="0"/>
          <w:divBdr>
            <w:top w:val="none" w:sz="0" w:space="0" w:color="auto"/>
            <w:left w:val="none" w:sz="0" w:space="0" w:color="auto"/>
            <w:bottom w:val="none" w:sz="0" w:space="0" w:color="auto"/>
            <w:right w:val="none" w:sz="0" w:space="0" w:color="auto"/>
          </w:divBdr>
        </w:div>
        <w:div w:id="1850486955">
          <w:marLeft w:val="480"/>
          <w:marRight w:val="0"/>
          <w:marTop w:val="0"/>
          <w:marBottom w:val="0"/>
          <w:divBdr>
            <w:top w:val="none" w:sz="0" w:space="0" w:color="auto"/>
            <w:left w:val="none" w:sz="0" w:space="0" w:color="auto"/>
            <w:bottom w:val="none" w:sz="0" w:space="0" w:color="auto"/>
            <w:right w:val="none" w:sz="0" w:space="0" w:color="auto"/>
          </w:divBdr>
        </w:div>
        <w:div w:id="1333289765">
          <w:marLeft w:val="480"/>
          <w:marRight w:val="0"/>
          <w:marTop w:val="0"/>
          <w:marBottom w:val="0"/>
          <w:divBdr>
            <w:top w:val="none" w:sz="0" w:space="0" w:color="auto"/>
            <w:left w:val="none" w:sz="0" w:space="0" w:color="auto"/>
            <w:bottom w:val="none" w:sz="0" w:space="0" w:color="auto"/>
            <w:right w:val="none" w:sz="0" w:space="0" w:color="auto"/>
          </w:divBdr>
        </w:div>
        <w:div w:id="1618024225">
          <w:marLeft w:val="480"/>
          <w:marRight w:val="0"/>
          <w:marTop w:val="0"/>
          <w:marBottom w:val="0"/>
          <w:divBdr>
            <w:top w:val="none" w:sz="0" w:space="0" w:color="auto"/>
            <w:left w:val="none" w:sz="0" w:space="0" w:color="auto"/>
            <w:bottom w:val="none" w:sz="0" w:space="0" w:color="auto"/>
            <w:right w:val="none" w:sz="0" w:space="0" w:color="auto"/>
          </w:divBdr>
        </w:div>
        <w:div w:id="1090857757">
          <w:marLeft w:val="480"/>
          <w:marRight w:val="0"/>
          <w:marTop w:val="0"/>
          <w:marBottom w:val="0"/>
          <w:divBdr>
            <w:top w:val="none" w:sz="0" w:space="0" w:color="auto"/>
            <w:left w:val="none" w:sz="0" w:space="0" w:color="auto"/>
            <w:bottom w:val="none" w:sz="0" w:space="0" w:color="auto"/>
            <w:right w:val="none" w:sz="0" w:space="0" w:color="auto"/>
          </w:divBdr>
        </w:div>
        <w:div w:id="265116270">
          <w:marLeft w:val="480"/>
          <w:marRight w:val="0"/>
          <w:marTop w:val="0"/>
          <w:marBottom w:val="0"/>
          <w:divBdr>
            <w:top w:val="none" w:sz="0" w:space="0" w:color="auto"/>
            <w:left w:val="none" w:sz="0" w:space="0" w:color="auto"/>
            <w:bottom w:val="none" w:sz="0" w:space="0" w:color="auto"/>
            <w:right w:val="none" w:sz="0" w:space="0" w:color="auto"/>
          </w:divBdr>
        </w:div>
        <w:div w:id="1743142813">
          <w:marLeft w:val="480"/>
          <w:marRight w:val="0"/>
          <w:marTop w:val="0"/>
          <w:marBottom w:val="0"/>
          <w:divBdr>
            <w:top w:val="none" w:sz="0" w:space="0" w:color="auto"/>
            <w:left w:val="none" w:sz="0" w:space="0" w:color="auto"/>
            <w:bottom w:val="none" w:sz="0" w:space="0" w:color="auto"/>
            <w:right w:val="none" w:sz="0" w:space="0" w:color="auto"/>
          </w:divBdr>
        </w:div>
        <w:div w:id="1313366472">
          <w:marLeft w:val="480"/>
          <w:marRight w:val="0"/>
          <w:marTop w:val="0"/>
          <w:marBottom w:val="0"/>
          <w:divBdr>
            <w:top w:val="none" w:sz="0" w:space="0" w:color="auto"/>
            <w:left w:val="none" w:sz="0" w:space="0" w:color="auto"/>
            <w:bottom w:val="none" w:sz="0" w:space="0" w:color="auto"/>
            <w:right w:val="none" w:sz="0" w:space="0" w:color="auto"/>
          </w:divBdr>
        </w:div>
        <w:div w:id="685326864">
          <w:marLeft w:val="480"/>
          <w:marRight w:val="0"/>
          <w:marTop w:val="0"/>
          <w:marBottom w:val="0"/>
          <w:divBdr>
            <w:top w:val="none" w:sz="0" w:space="0" w:color="auto"/>
            <w:left w:val="none" w:sz="0" w:space="0" w:color="auto"/>
            <w:bottom w:val="none" w:sz="0" w:space="0" w:color="auto"/>
            <w:right w:val="none" w:sz="0" w:space="0" w:color="auto"/>
          </w:divBdr>
        </w:div>
        <w:div w:id="2142335214">
          <w:marLeft w:val="480"/>
          <w:marRight w:val="0"/>
          <w:marTop w:val="0"/>
          <w:marBottom w:val="0"/>
          <w:divBdr>
            <w:top w:val="none" w:sz="0" w:space="0" w:color="auto"/>
            <w:left w:val="none" w:sz="0" w:space="0" w:color="auto"/>
            <w:bottom w:val="none" w:sz="0" w:space="0" w:color="auto"/>
            <w:right w:val="none" w:sz="0" w:space="0" w:color="auto"/>
          </w:divBdr>
        </w:div>
        <w:div w:id="2028942611">
          <w:marLeft w:val="480"/>
          <w:marRight w:val="0"/>
          <w:marTop w:val="0"/>
          <w:marBottom w:val="0"/>
          <w:divBdr>
            <w:top w:val="none" w:sz="0" w:space="0" w:color="auto"/>
            <w:left w:val="none" w:sz="0" w:space="0" w:color="auto"/>
            <w:bottom w:val="none" w:sz="0" w:space="0" w:color="auto"/>
            <w:right w:val="none" w:sz="0" w:space="0" w:color="auto"/>
          </w:divBdr>
        </w:div>
        <w:div w:id="53547387">
          <w:marLeft w:val="480"/>
          <w:marRight w:val="0"/>
          <w:marTop w:val="0"/>
          <w:marBottom w:val="0"/>
          <w:divBdr>
            <w:top w:val="none" w:sz="0" w:space="0" w:color="auto"/>
            <w:left w:val="none" w:sz="0" w:space="0" w:color="auto"/>
            <w:bottom w:val="none" w:sz="0" w:space="0" w:color="auto"/>
            <w:right w:val="none" w:sz="0" w:space="0" w:color="auto"/>
          </w:divBdr>
        </w:div>
        <w:div w:id="1888224403">
          <w:marLeft w:val="480"/>
          <w:marRight w:val="0"/>
          <w:marTop w:val="0"/>
          <w:marBottom w:val="0"/>
          <w:divBdr>
            <w:top w:val="none" w:sz="0" w:space="0" w:color="auto"/>
            <w:left w:val="none" w:sz="0" w:space="0" w:color="auto"/>
            <w:bottom w:val="none" w:sz="0" w:space="0" w:color="auto"/>
            <w:right w:val="none" w:sz="0" w:space="0" w:color="auto"/>
          </w:divBdr>
        </w:div>
        <w:div w:id="1344437087">
          <w:marLeft w:val="480"/>
          <w:marRight w:val="0"/>
          <w:marTop w:val="0"/>
          <w:marBottom w:val="0"/>
          <w:divBdr>
            <w:top w:val="none" w:sz="0" w:space="0" w:color="auto"/>
            <w:left w:val="none" w:sz="0" w:space="0" w:color="auto"/>
            <w:bottom w:val="none" w:sz="0" w:space="0" w:color="auto"/>
            <w:right w:val="none" w:sz="0" w:space="0" w:color="auto"/>
          </w:divBdr>
        </w:div>
        <w:div w:id="1171218154">
          <w:marLeft w:val="480"/>
          <w:marRight w:val="0"/>
          <w:marTop w:val="0"/>
          <w:marBottom w:val="0"/>
          <w:divBdr>
            <w:top w:val="none" w:sz="0" w:space="0" w:color="auto"/>
            <w:left w:val="none" w:sz="0" w:space="0" w:color="auto"/>
            <w:bottom w:val="none" w:sz="0" w:space="0" w:color="auto"/>
            <w:right w:val="none" w:sz="0" w:space="0" w:color="auto"/>
          </w:divBdr>
        </w:div>
      </w:divsChild>
    </w:div>
    <w:div w:id="1707557801">
      <w:bodyDiv w:val="1"/>
      <w:marLeft w:val="0"/>
      <w:marRight w:val="0"/>
      <w:marTop w:val="0"/>
      <w:marBottom w:val="0"/>
      <w:divBdr>
        <w:top w:val="none" w:sz="0" w:space="0" w:color="auto"/>
        <w:left w:val="none" w:sz="0" w:space="0" w:color="auto"/>
        <w:bottom w:val="none" w:sz="0" w:space="0" w:color="auto"/>
        <w:right w:val="none" w:sz="0" w:space="0" w:color="auto"/>
      </w:divBdr>
    </w:div>
    <w:div w:id="1710836377">
      <w:bodyDiv w:val="1"/>
      <w:marLeft w:val="0"/>
      <w:marRight w:val="0"/>
      <w:marTop w:val="0"/>
      <w:marBottom w:val="0"/>
      <w:divBdr>
        <w:top w:val="none" w:sz="0" w:space="0" w:color="auto"/>
        <w:left w:val="none" w:sz="0" w:space="0" w:color="auto"/>
        <w:bottom w:val="none" w:sz="0" w:space="0" w:color="auto"/>
        <w:right w:val="none" w:sz="0" w:space="0" w:color="auto"/>
      </w:divBdr>
    </w:div>
    <w:div w:id="1712224797">
      <w:bodyDiv w:val="1"/>
      <w:marLeft w:val="0"/>
      <w:marRight w:val="0"/>
      <w:marTop w:val="0"/>
      <w:marBottom w:val="0"/>
      <w:divBdr>
        <w:top w:val="none" w:sz="0" w:space="0" w:color="auto"/>
        <w:left w:val="none" w:sz="0" w:space="0" w:color="auto"/>
        <w:bottom w:val="none" w:sz="0" w:space="0" w:color="auto"/>
        <w:right w:val="none" w:sz="0" w:space="0" w:color="auto"/>
      </w:divBdr>
    </w:div>
    <w:div w:id="1712607954">
      <w:bodyDiv w:val="1"/>
      <w:marLeft w:val="0"/>
      <w:marRight w:val="0"/>
      <w:marTop w:val="0"/>
      <w:marBottom w:val="0"/>
      <w:divBdr>
        <w:top w:val="none" w:sz="0" w:space="0" w:color="auto"/>
        <w:left w:val="none" w:sz="0" w:space="0" w:color="auto"/>
        <w:bottom w:val="none" w:sz="0" w:space="0" w:color="auto"/>
        <w:right w:val="none" w:sz="0" w:space="0" w:color="auto"/>
      </w:divBdr>
    </w:div>
    <w:div w:id="1715158959">
      <w:bodyDiv w:val="1"/>
      <w:marLeft w:val="0"/>
      <w:marRight w:val="0"/>
      <w:marTop w:val="0"/>
      <w:marBottom w:val="0"/>
      <w:divBdr>
        <w:top w:val="none" w:sz="0" w:space="0" w:color="auto"/>
        <w:left w:val="none" w:sz="0" w:space="0" w:color="auto"/>
        <w:bottom w:val="none" w:sz="0" w:space="0" w:color="auto"/>
        <w:right w:val="none" w:sz="0" w:space="0" w:color="auto"/>
      </w:divBdr>
      <w:divsChild>
        <w:div w:id="203252207">
          <w:marLeft w:val="480"/>
          <w:marRight w:val="0"/>
          <w:marTop w:val="0"/>
          <w:marBottom w:val="0"/>
          <w:divBdr>
            <w:top w:val="none" w:sz="0" w:space="0" w:color="auto"/>
            <w:left w:val="none" w:sz="0" w:space="0" w:color="auto"/>
            <w:bottom w:val="none" w:sz="0" w:space="0" w:color="auto"/>
            <w:right w:val="none" w:sz="0" w:space="0" w:color="auto"/>
          </w:divBdr>
        </w:div>
        <w:div w:id="348338179">
          <w:marLeft w:val="480"/>
          <w:marRight w:val="0"/>
          <w:marTop w:val="0"/>
          <w:marBottom w:val="0"/>
          <w:divBdr>
            <w:top w:val="none" w:sz="0" w:space="0" w:color="auto"/>
            <w:left w:val="none" w:sz="0" w:space="0" w:color="auto"/>
            <w:bottom w:val="none" w:sz="0" w:space="0" w:color="auto"/>
            <w:right w:val="none" w:sz="0" w:space="0" w:color="auto"/>
          </w:divBdr>
        </w:div>
        <w:div w:id="600262201">
          <w:marLeft w:val="480"/>
          <w:marRight w:val="0"/>
          <w:marTop w:val="0"/>
          <w:marBottom w:val="0"/>
          <w:divBdr>
            <w:top w:val="none" w:sz="0" w:space="0" w:color="auto"/>
            <w:left w:val="none" w:sz="0" w:space="0" w:color="auto"/>
            <w:bottom w:val="none" w:sz="0" w:space="0" w:color="auto"/>
            <w:right w:val="none" w:sz="0" w:space="0" w:color="auto"/>
          </w:divBdr>
        </w:div>
        <w:div w:id="625503958">
          <w:marLeft w:val="480"/>
          <w:marRight w:val="0"/>
          <w:marTop w:val="0"/>
          <w:marBottom w:val="0"/>
          <w:divBdr>
            <w:top w:val="none" w:sz="0" w:space="0" w:color="auto"/>
            <w:left w:val="none" w:sz="0" w:space="0" w:color="auto"/>
            <w:bottom w:val="none" w:sz="0" w:space="0" w:color="auto"/>
            <w:right w:val="none" w:sz="0" w:space="0" w:color="auto"/>
          </w:divBdr>
        </w:div>
        <w:div w:id="645402703">
          <w:marLeft w:val="480"/>
          <w:marRight w:val="0"/>
          <w:marTop w:val="0"/>
          <w:marBottom w:val="0"/>
          <w:divBdr>
            <w:top w:val="none" w:sz="0" w:space="0" w:color="auto"/>
            <w:left w:val="none" w:sz="0" w:space="0" w:color="auto"/>
            <w:bottom w:val="none" w:sz="0" w:space="0" w:color="auto"/>
            <w:right w:val="none" w:sz="0" w:space="0" w:color="auto"/>
          </w:divBdr>
        </w:div>
        <w:div w:id="705836629">
          <w:marLeft w:val="480"/>
          <w:marRight w:val="0"/>
          <w:marTop w:val="0"/>
          <w:marBottom w:val="0"/>
          <w:divBdr>
            <w:top w:val="none" w:sz="0" w:space="0" w:color="auto"/>
            <w:left w:val="none" w:sz="0" w:space="0" w:color="auto"/>
            <w:bottom w:val="none" w:sz="0" w:space="0" w:color="auto"/>
            <w:right w:val="none" w:sz="0" w:space="0" w:color="auto"/>
          </w:divBdr>
        </w:div>
        <w:div w:id="855921286">
          <w:marLeft w:val="480"/>
          <w:marRight w:val="0"/>
          <w:marTop w:val="0"/>
          <w:marBottom w:val="0"/>
          <w:divBdr>
            <w:top w:val="none" w:sz="0" w:space="0" w:color="auto"/>
            <w:left w:val="none" w:sz="0" w:space="0" w:color="auto"/>
            <w:bottom w:val="none" w:sz="0" w:space="0" w:color="auto"/>
            <w:right w:val="none" w:sz="0" w:space="0" w:color="auto"/>
          </w:divBdr>
        </w:div>
        <w:div w:id="1119881416">
          <w:marLeft w:val="480"/>
          <w:marRight w:val="0"/>
          <w:marTop w:val="0"/>
          <w:marBottom w:val="0"/>
          <w:divBdr>
            <w:top w:val="none" w:sz="0" w:space="0" w:color="auto"/>
            <w:left w:val="none" w:sz="0" w:space="0" w:color="auto"/>
            <w:bottom w:val="none" w:sz="0" w:space="0" w:color="auto"/>
            <w:right w:val="none" w:sz="0" w:space="0" w:color="auto"/>
          </w:divBdr>
        </w:div>
        <w:div w:id="1311599702">
          <w:marLeft w:val="480"/>
          <w:marRight w:val="0"/>
          <w:marTop w:val="0"/>
          <w:marBottom w:val="0"/>
          <w:divBdr>
            <w:top w:val="none" w:sz="0" w:space="0" w:color="auto"/>
            <w:left w:val="none" w:sz="0" w:space="0" w:color="auto"/>
            <w:bottom w:val="none" w:sz="0" w:space="0" w:color="auto"/>
            <w:right w:val="none" w:sz="0" w:space="0" w:color="auto"/>
          </w:divBdr>
        </w:div>
        <w:div w:id="1452898553">
          <w:marLeft w:val="480"/>
          <w:marRight w:val="0"/>
          <w:marTop w:val="0"/>
          <w:marBottom w:val="0"/>
          <w:divBdr>
            <w:top w:val="none" w:sz="0" w:space="0" w:color="auto"/>
            <w:left w:val="none" w:sz="0" w:space="0" w:color="auto"/>
            <w:bottom w:val="none" w:sz="0" w:space="0" w:color="auto"/>
            <w:right w:val="none" w:sz="0" w:space="0" w:color="auto"/>
          </w:divBdr>
        </w:div>
        <w:div w:id="1628077410">
          <w:marLeft w:val="480"/>
          <w:marRight w:val="0"/>
          <w:marTop w:val="0"/>
          <w:marBottom w:val="0"/>
          <w:divBdr>
            <w:top w:val="none" w:sz="0" w:space="0" w:color="auto"/>
            <w:left w:val="none" w:sz="0" w:space="0" w:color="auto"/>
            <w:bottom w:val="none" w:sz="0" w:space="0" w:color="auto"/>
            <w:right w:val="none" w:sz="0" w:space="0" w:color="auto"/>
          </w:divBdr>
        </w:div>
        <w:div w:id="1681615509">
          <w:marLeft w:val="480"/>
          <w:marRight w:val="0"/>
          <w:marTop w:val="0"/>
          <w:marBottom w:val="0"/>
          <w:divBdr>
            <w:top w:val="none" w:sz="0" w:space="0" w:color="auto"/>
            <w:left w:val="none" w:sz="0" w:space="0" w:color="auto"/>
            <w:bottom w:val="none" w:sz="0" w:space="0" w:color="auto"/>
            <w:right w:val="none" w:sz="0" w:space="0" w:color="auto"/>
          </w:divBdr>
        </w:div>
        <w:div w:id="2027903360">
          <w:marLeft w:val="480"/>
          <w:marRight w:val="0"/>
          <w:marTop w:val="0"/>
          <w:marBottom w:val="0"/>
          <w:divBdr>
            <w:top w:val="none" w:sz="0" w:space="0" w:color="auto"/>
            <w:left w:val="none" w:sz="0" w:space="0" w:color="auto"/>
            <w:bottom w:val="none" w:sz="0" w:space="0" w:color="auto"/>
            <w:right w:val="none" w:sz="0" w:space="0" w:color="auto"/>
          </w:divBdr>
        </w:div>
        <w:div w:id="2142991858">
          <w:marLeft w:val="480"/>
          <w:marRight w:val="0"/>
          <w:marTop w:val="0"/>
          <w:marBottom w:val="0"/>
          <w:divBdr>
            <w:top w:val="none" w:sz="0" w:space="0" w:color="auto"/>
            <w:left w:val="none" w:sz="0" w:space="0" w:color="auto"/>
            <w:bottom w:val="none" w:sz="0" w:space="0" w:color="auto"/>
            <w:right w:val="none" w:sz="0" w:space="0" w:color="auto"/>
          </w:divBdr>
        </w:div>
      </w:divsChild>
    </w:div>
    <w:div w:id="1716732197">
      <w:bodyDiv w:val="1"/>
      <w:marLeft w:val="0"/>
      <w:marRight w:val="0"/>
      <w:marTop w:val="0"/>
      <w:marBottom w:val="0"/>
      <w:divBdr>
        <w:top w:val="none" w:sz="0" w:space="0" w:color="auto"/>
        <w:left w:val="none" w:sz="0" w:space="0" w:color="auto"/>
        <w:bottom w:val="none" w:sz="0" w:space="0" w:color="auto"/>
        <w:right w:val="none" w:sz="0" w:space="0" w:color="auto"/>
      </w:divBdr>
    </w:div>
    <w:div w:id="1720323781">
      <w:bodyDiv w:val="1"/>
      <w:marLeft w:val="0"/>
      <w:marRight w:val="0"/>
      <w:marTop w:val="0"/>
      <w:marBottom w:val="0"/>
      <w:divBdr>
        <w:top w:val="none" w:sz="0" w:space="0" w:color="auto"/>
        <w:left w:val="none" w:sz="0" w:space="0" w:color="auto"/>
        <w:bottom w:val="none" w:sz="0" w:space="0" w:color="auto"/>
        <w:right w:val="none" w:sz="0" w:space="0" w:color="auto"/>
      </w:divBdr>
    </w:div>
    <w:div w:id="1727335647">
      <w:bodyDiv w:val="1"/>
      <w:marLeft w:val="0"/>
      <w:marRight w:val="0"/>
      <w:marTop w:val="0"/>
      <w:marBottom w:val="0"/>
      <w:divBdr>
        <w:top w:val="none" w:sz="0" w:space="0" w:color="auto"/>
        <w:left w:val="none" w:sz="0" w:space="0" w:color="auto"/>
        <w:bottom w:val="none" w:sz="0" w:space="0" w:color="auto"/>
        <w:right w:val="none" w:sz="0" w:space="0" w:color="auto"/>
      </w:divBdr>
    </w:div>
    <w:div w:id="1729840886">
      <w:bodyDiv w:val="1"/>
      <w:marLeft w:val="0"/>
      <w:marRight w:val="0"/>
      <w:marTop w:val="0"/>
      <w:marBottom w:val="0"/>
      <w:divBdr>
        <w:top w:val="none" w:sz="0" w:space="0" w:color="auto"/>
        <w:left w:val="none" w:sz="0" w:space="0" w:color="auto"/>
        <w:bottom w:val="none" w:sz="0" w:space="0" w:color="auto"/>
        <w:right w:val="none" w:sz="0" w:space="0" w:color="auto"/>
      </w:divBdr>
    </w:div>
    <w:div w:id="1730573281">
      <w:bodyDiv w:val="1"/>
      <w:marLeft w:val="0"/>
      <w:marRight w:val="0"/>
      <w:marTop w:val="0"/>
      <w:marBottom w:val="0"/>
      <w:divBdr>
        <w:top w:val="none" w:sz="0" w:space="0" w:color="auto"/>
        <w:left w:val="none" w:sz="0" w:space="0" w:color="auto"/>
        <w:bottom w:val="none" w:sz="0" w:space="0" w:color="auto"/>
        <w:right w:val="none" w:sz="0" w:space="0" w:color="auto"/>
      </w:divBdr>
    </w:div>
    <w:div w:id="1731539664">
      <w:bodyDiv w:val="1"/>
      <w:marLeft w:val="0"/>
      <w:marRight w:val="0"/>
      <w:marTop w:val="0"/>
      <w:marBottom w:val="0"/>
      <w:divBdr>
        <w:top w:val="none" w:sz="0" w:space="0" w:color="auto"/>
        <w:left w:val="none" w:sz="0" w:space="0" w:color="auto"/>
        <w:bottom w:val="none" w:sz="0" w:space="0" w:color="auto"/>
        <w:right w:val="none" w:sz="0" w:space="0" w:color="auto"/>
      </w:divBdr>
    </w:div>
    <w:div w:id="1734348712">
      <w:bodyDiv w:val="1"/>
      <w:marLeft w:val="0"/>
      <w:marRight w:val="0"/>
      <w:marTop w:val="0"/>
      <w:marBottom w:val="0"/>
      <w:divBdr>
        <w:top w:val="none" w:sz="0" w:space="0" w:color="auto"/>
        <w:left w:val="none" w:sz="0" w:space="0" w:color="auto"/>
        <w:bottom w:val="none" w:sz="0" w:space="0" w:color="auto"/>
        <w:right w:val="none" w:sz="0" w:space="0" w:color="auto"/>
      </w:divBdr>
      <w:divsChild>
        <w:div w:id="1034235864">
          <w:marLeft w:val="480"/>
          <w:marRight w:val="0"/>
          <w:marTop w:val="0"/>
          <w:marBottom w:val="0"/>
          <w:divBdr>
            <w:top w:val="none" w:sz="0" w:space="0" w:color="auto"/>
            <w:left w:val="none" w:sz="0" w:space="0" w:color="auto"/>
            <w:bottom w:val="none" w:sz="0" w:space="0" w:color="auto"/>
            <w:right w:val="none" w:sz="0" w:space="0" w:color="auto"/>
          </w:divBdr>
        </w:div>
        <w:div w:id="2079014432">
          <w:marLeft w:val="480"/>
          <w:marRight w:val="0"/>
          <w:marTop w:val="0"/>
          <w:marBottom w:val="0"/>
          <w:divBdr>
            <w:top w:val="none" w:sz="0" w:space="0" w:color="auto"/>
            <w:left w:val="none" w:sz="0" w:space="0" w:color="auto"/>
            <w:bottom w:val="none" w:sz="0" w:space="0" w:color="auto"/>
            <w:right w:val="none" w:sz="0" w:space="0" w:color="auto"/>
          </w:divBdr>
        </w:div>
      </w:divsChild>
    </w:div>
    <w:div w:id="1734352324">
      <w:bodyDiv w:val="1"/>
      <w:marLeft w:val="0"/>
      <w:marRight w:val="0"/>
      <w:marTop w:val="0"/>
      <w:marBottom w:val="0"/>
      <w:divBdr>
        <w:top w:val="none" w:sz="0" w:space="0" w:color="auto"/>
        <w:left w:val="none" w:sz="0" w:space="0" w:color="auto"/>
        <w:bottom w:val="none" w:sz="0" w:space="0" w:color="auto"/>
        <w:right w:val="none" w:sz="0" w:space="0" w:color="auto"/>
      </w:divBdr>
    </w:div>
    <w:div w:id="1742634684">
      <w:bodyDiv w:val="1"/>
      <w:marLeft w:val="0"/>
      <w:marRight w:val="0"/>
      <w:marTop w:val="0"/>
      <w:marBottom w:val="0"/>
      <w:divBdr>
        <w:top w:val="none" w:sz="0" w:space="0" w:color="auto"/>
        <w:left w:val="none" w:sz="0" w:space="0" w:color="auto"/>
        <w:bottom w:val="none" w:sz="0" w:space="0" w:color="auto"/>
        <w:right w:val="none" w:sz="0" w:space="0" w:color="auto"/>
      </w:divBdr>
      <w:divsChild>
        <w:div w:id="2123838396">
          <w:marLeft w:val="480"/>
          <w:marRight w:val="0"/>
          <w:marTop w:val="0"/>
          <w:marBottom w:val="0"/>
          <w:divBdr>
            <w:top w:val="none" w:sz="0" w:space="0" w:color="auto"/>
            <w:left w:val="none" w:sz="0" w:space="0" w:color="auto"/>
            <w:bottom w:val="none" w:sz="0" w:space="0" w:color="auto"/>
            <w:right w:val="none" w:sz="0" w:space="0" w:color="auto"/>
          </w:divBdr>
        </w:div>
        <w:div w:id="1452169780">
          <w:marLeft w:val="480"/>
          <w:marRight w:val="0"/>
          <w:marTop w:val="0"/>
          <w:marBottom w:val="0"/>
          <w:divBdr>
            <w:top w:val="none" w:sz="0" w:space="0" w:color="auto"/>
            <w:left w:val="none" w:sz="0" w:space="0" w:color="auto"/>
            <w:bottom w:val="none" w:sz="0" w:space="0" w:color="auto"/>
            <w:right w:val="none" w:sz="0" w:space="0" w:color="auto"/>
          </w:divBdr>
        </w:div>
        <w:div w:id="129398356">
          <w:marLeft w:val="480"/>
          <w:marRight w:val="0"/>
          <w:marTop w:val="0"/>
          <w:marBottom w:val="0"/>
          <w:divBdr>
            <w:top w:val="none" w:sz="0" w:space="0" w:color="auto"/>
            <w:left w:val="none" w:sz="0" w:space="0" w:color="auto"/>
            <w:bottom w:val="none" w:sz="0" w:space="0" w:color="auto"/>
            <w:right w:val="none" w:sz="0" w:space="0" w:color="auto"/>
          </w:divBdr>
        </w:div>
        <w:div w:id="636029451">
          <w:marLeft w:val="480"/>
          <w:marRight w:val="0"/>
          <w:marTop w:val="0"/>
          <w:marBottom w:val="0"/>
          <w:divBdr>
            <w:top w:val="none" w:sz="0" w:space="0" w:color="auto"/>
            <w:left w:val="none" w:sz="0" w:space="0" w:color="auto"/>
            <w:bottom w:val="none" w:sz="0" w:space="0" w:color="auto"/>
            <w:right w:val="none" w:sz="0" w:space="0" w:color="auto"/>
          </w:divBdr>
        </w:div>
        <w:div w:id="853690719">
          <w:marLeft w:val="480"/>
          <w:marRight w:val="0"/>
          <w:marTop w:val="0"/>
          <w:marBottom w:val="0"/>
          <w:divBdr>
            <w:top w:val="none" w:sz="0" w:space="0" w:color="auto"/>
            <w:left w:val="none" w:sz="0" w:space="0" w:color="auto"/>
            <w:bottom w:val="none" w:sz="0" w:space="0" w:color="auto"/>
            <w:right w:val="none" w:sz="0" w:space="0" w:color="auto"/>
          </w:divBdr>
        </w:div>
        <w:div w:id="1994337755">
          <w:marLeft w:val="480"/>
          <w:marRight w:val="0"/>
          <w:marTop w:val="0"/>
          <w:marBottom w:val="0"/>
          <w:divBdr>
            <w:top w:val="none" w:sz="0" w:space="0" w:color="auto"/>
            <w:left w:val="none" w:sz="0" w:space="0" w:color="auto"/>
            <w:bottom w:val="none" w:sz="0" w:space="0" w:color="auto"/>
            <w:right w:val="none" w:sz="0" w:space="0" w:color="auto"/>
          </w:divBdr>
        </w:div>
        <w:div w:id="1254820890">
          <w:marLeft w:val="480"/>
          <w:marRight w:val="0"/>
          <w:marTop w:val="0"/>
          <w:marBottom w:val="0"/>
          <w:divBdr>
            <w:top w:val="none" w:sz="0" w:space="0" w:color="auto"/>
            <w:left w:val="none" w:sz="0" w:space="0" w:color="auto"/>
            <w:bottom w:val="none" w:sz="0" w:space="0" w:color="auto"/>
            <w:right w:val="none" w:sz="0" w:space="0" w:color="auto"/>
          </w:divBdr>
        </w:div>
        <w:div w:id="1134328826">
          <w:marLeft w:val="480"/>
          <w:marRight w:val="0"/>
          <w:marTop w:val="0"/>
          <w:marBottom w:val="0"/>
          <w:divBdr>
            <w:top w:val="none" w:sz="0" w:space="0" w:color="auto"/>
            <w:left w:val="none" w:sz="0" w:space="0" w:color="auto"/>
            <w:bottom w:val="none" w:sz="0" w:space="0" w:color="auto"/>
            <w:right w:val="none" w:sz="0" w:space="0" w:color="auto"/>
          </w:divBdr>
        </w:div>
        <w:div w:id="858851892">
          <w:marLeft w:val="480"/>
          <w:marRight w:val="0"/>
          <w:marTop w:val="0"/>
          <w:marBottom w:val="0"/>
          <w:divBdr>
            <w:top w:val="none" w:sz="0" w:space="0" w:color="auto"/>
            <w:left w:val="none" w:sz="0" w:space="0" w:color="auto"/>
            <w:bottom w:val="none" w:sz="0" w:space="0" w:color="auto"/>
            <w:right w:val="none" w:sz="0" w:space="0" w:color="auto"/>
          </w:divBdr>
        </w:div>
        <w:div w:id="1480993880">
          <w:marLeft w:val="480"/>
          <w:marRight w:val="0"/>
          <w:marTop w:val="0"/>
          <w:marBottom w:val="0"/>
          <w:divBdr>
            <w:top w:val="none" w:sz="0" w:space="0" w:color="auto"/>
            <w:left w:val="none" w:sz="0" w:space="0" w:color="auto"/>
            <w:bottom w:val="none" w:sz="0" w:space="0" w:color="auto"/>
            <w:right w:val="none" w:sz="0" w:space="0" w:color="auto"/>
          </w:divBdr>
        </w:div>
        <w:div w:id="1846480655">
          <w:marLeft w:val="480"/>
          <w:marRight w:val="0"/>
          <w:marTop w:val="0"/>
          <w:marBottom w:val="0"/>
          <w:divBdr>
            <w:top w:val="none" w:sz="0" w:space="0" w:color="auto"/>
            <w:left w:val="none" w:sz="0" w:space="0" w:color="auto"/>
            <w:bottom w:val="none" w:sz="0" w:space="0" w:color="auto"/>
            <w:right w:val="none" w:sz="0" w:space="0" w:color="auto"/>
          </w:divBdr>
        </w:div>
        <w:div w:id="1823690020">
          <w:marLeft w:val="480"/>
          <w:marRight w:val="0"/>
          <w:marTop w:val="0"/>
          <w:marBottom w:val="0"/>
          <w:divBdr>
            <w:top w:val="none" w:sz="0" w:space="0" w:color="auto"/>
            <w:left w:val="none" w:sz="0" w:space="0" w:color="auto"/>
            <w:bottom w:val="none" w:sz="0" w:space="0" w:color="auto"/>
            <w:right w:val="none" w:sz="0" w:space="0" w:color="auto"/>
          </w:divBdr>
        </w:div>
        <w:div w:id="231041052">
          <w:marLeft w:val="480"/>
          <w:marRight w:val="0"/>
          <w:marTop w:val="0"/>
          <w:marBottom w:val="0"/>
          <w:divBdr>
            <w:top w:val="none" w:sz="0" w:space="0" w:color="auto"/>
            <w:left w:val="none" w:sz="0" w:space="0" w:color="auto"/>
            <w:bottom w:val="none" w:sz="0" w:space="0" w:color="auto"/>
            <w:right w:val="none" w:sz="0" w:space="0" w:color="auto"/>
          </w:divBdr>
        </w:div>
        <w:div w:id="1970163440">
          <w:marLeft w:val="480"/>
          <w:marRight w:val="0"/>
          <w:marTop w:val="0"/>
          <w:marBottom w:val="0"/>
          <w:divBdr>
            <w:top w:val="none" w:sz="0" w:space="0" w:color="auto"/>
            <w:left w:val="none" w:sz="0" w:space="0" w:color="auto"/>
            <w:bottom w:val="none" w:sz="0" w:space="0" w:color="auto"/>
            <w:right w:val="none" w:sz="0" w:space="0" w:color="auto"/>
          </w:divBdr>
        </w:div>
        <w:div w:id="879709892">
          <w:marLeft w:val="480"/>
          <w:marRight w:val="0"/>
          <w:marTop w:val="0"/>
          <w:marBottom w:val="0"/>
          <w:divBdr>
            <w:top w:val="none" w:sz="0" w:space="0" w:color="auto"/>
            <w:left w:val="none" w:sz="0" w:space="0" w:color="auto"/>
            <w:bottom w:val="none" w:sz="0" w:space="0" w:color="auto"/>
            <w:right w:val="none" w:sz="0" w:space="0" w:color="auto"/>
          </w:divBdr>
        </w:div>
        <w:div w:id="1162434136">
          <w:marLeft w:val="480"/>
          <w:marRight w:val="0"/>
          <w:marTop w:val="0"/>
          <w:marBottom w:val="0"/>
          <w:divBdr>
            <w:top w:val="none" w:sz="0" w:space="0" w:color="auto"/>
            <w:left w:val="none" w:sz="0" w:space="0" w:color="auto"/>
            <w:bottom w:val="none" w:sz="0" w:space="0" w:color="auto"/>
            <w:right w:val="none" w:sz="0" w:space="0" w:color="auto"/>
          </w:divBdr>
        </w:div>
        <w:div w:id="1858813480">
          <w:marLeft w:val="480"/>
          <w:marRight w:val="0"/>
          <w:marTop w:val="0"/>
          <w:marBottom w:val="0"/>
          <w:divBdr>
            <w:top w:val="none" w:sz="0" w:space="0" w:color="auto"/>
            <w:left w:val="none" w:sz="0" w:space="0" w:color="auto"/>
            <w:bottom w:val="none" w:sz="0" w:space="0" w:color="auto"/>
            <w:right w:val="none" w:sz="0" w:space="0" w:color="auto"/>
          </w:divBdr>
        </w:div>
        <w:div w:id="719011587">
          <w:marLeft w:val="480"/>
          <w:marRight w:val="0"/>
          <w:marTop w:val="0"/>
          <w:marBottom w:val="0"/>
          <w:divBdr>
            <w:top w:val="none" w:sz="0" w:space="0" w:color="auto"/>
            <w:left w:val="none" w:sz="0" w:space="0" w:color="auto"/>
            <w:bottom w:val="none" w:sz="0" w:space="0" w:color="auto"/>
            <w:right w:val="none" w:sz="0" w:space="0" w:color="auto"/>
          </w:divBdr>
        </w:div>
        <w:div w:id="91703045">
          <w:marLeft w:val="480"/>
          <w:marRight w:val="0"/>
          <w:marTop w:val="0"/>
          <w:marBottom w:val="0"/>
          <w:divBdr>
            <w:top w:val="none" w:sz="0" w:space="0" w:color="auto"/>
            <w:left w:val="none" w:sz="0" w:space="0" w:color="auto"/>
            <w:bottom w:val="none" w:sz="0" w:space="0" w:color="auto"/>
            <w:right w:val="none" w:sz="0" w:space="0" w:color="auto"/>
          </w:divBdr>
        </w:div>
        <w:div w:id="504906980">
          <w:marLeft w:val="480"/>
          <w:marRight w:val="0"/>
          <w:marTop w:val="0"/>
          <w:marBottom w:val="0"/>
          <w:divBdr>
            <w:top w:val="none" w:sz="0" w:space="0" w:color="auto"/>
            <w:left w:val="none" w:sz="0" w:space="0" w:color="auto"/>
            <w:bottom w:val="none" w:sz="0" w:space="0" w:color="auto"/>
            <w:right w:val="none" w:sz="0" w:space="0" w:color="auto"/>
          </w:divBdr>
        </w:div>
        <w:div w:id="687411380">
          <w:marLeft w:val="480"/>
          <w:marRight w:val="0"/>
          <w:marTop w:val="0"/>
          <w:marBottom w:val="0"/>
          <w:divBdr>
            <w:top w:val="none" w:sz="0" w:space="0" w:color="auto"/>
            <w:left w:val="none" w:sz="0" w:space="0" w:color="auto"/>
            <w:bottom w:val="none" w:sz="0" w:space="0" w:color="auto"/>
            <w:right w:val="none" w:sz="0" w:space="0" w:color="auto"/>
          </w:divBdr>
        </w:div>
        <w:div w:id="108360488">
          <w:marLeft w:val="480"/>
          <w:marRight w:val="0"/>
          <w:marTop w:val="0"/>
          <w:marBottom w:val="0"/>
          <w:divBdr>
            <w:top w:val="none" w:sz="0" w:space="0" w:color="auto"/>
            <w:left w:val="none" w:sz="0" w:space="0" w:color="auto"/>
            <w:bottom w:val="none" w:sz="0" w:space="0" w:color="auto"/>
            <w:right w:val="none" w:sz="0" w:space="0" w:color="auto"/>
          </w:divBdr>
        </w:div>
      </w:divsChild>
    </w:div>
    <w:div w:id="1748310338">
      <w:bodyDiv w:val="1"/>
      <w:marLeft w:val="0"/>
      <w:marRight w:val="0"/>
      <w:marTop w:val="0"/>
      <w:marBottom w:val="0"/>
      <w:divBdr>
        <w:top w:val="none" w:sz="0" w:space="0" w:color="auto"/>
        <w:left w:val="none" w:sz="0" w:space="0" w:color="auto"/>
        <w:bottom w:val="none" w:sz="0" w:space="0" w:color="auto"/>
        <w:right w:val="none" w:sz="0" w:space="0" w:color="auto"/>
      </w:divBdr>
      <w:divsChild>
        <w:div w:id="694573848">
          <w:marLeft w:val="480"/>
          <w:marRight w:val="0"/>
          <w:marTop w:val="0"/>
          <w:marBottom w:val="0"/>
          <w:divBdr>
            <w:top w:val="none" w:sz="0" w:space="0" w:color="auto"/>
            <w:left w:val="none" w:sz="0" w:space="0" w:color="auto"/>
            <w:bottom w:val="none" w:sz="0" w:space="0" w:color="auto"/>
            <w:right w:val="none" w:sz="0" w:space="0" w:color="auto"/>
          </w:divBdr>
        </w:div>
        <w:div w:id="1156414629">
          <w:marLeft w:val="480"/>
          <w:marRight w:val="0"/>
          <w:marTop w:val="0"/>
          <w:marBottom w:val="0"/>
          <w:divBdr>
            <w:top w:val="none" w:sz="0" w:space="0" w:color="auto"/>
            <w:left w:val="none" w:sz="0" w:space="0" w:color="auto"/>
            <w:bottom w:val="none" w:sz="0" w:space="0" w:color="auto"/>
            <w:right w:val="none" w:sz="0" w:space="0" w:color="auto"/>
          </w:divBdr>
        </w:div>
        <w:div w:id="454183364">
          <w:marLeft w:val="480"/>
          <w:marRight w:val="0"/>
          <w:marTop w:val="0"/>
          <w:marBottom w:val="0"/>
          <w:divBdr>
            <w:top w:val="none" w:sz="0" w:space="0" w:color="auto"/>
            <w:left w:val="none" w:sz="0" w:space="0" w:color="auto"/>
            <w:bottom w:val="none" w:sz="0" w:space="0" w:color="auto"/>
            <w:right w:val="none" w:sz="0" w:space="0" w:color="auto"/>
          </w:divBdr>
        </w:div>
        <w:div w:id="641278489">
          <w:marLeft w:val="480"/>
          <w:marRight w:val="0"/>
          <w:marTop w:val="0"/>
          <w:marBottom w:val="0"/>
          <w:divBdr>
            <w:top w:val="none" w:sz="0" w:space="0" w:color="auto"/>
            <w:left w:val="none" w:sz="0" w:space="0" w:color="auto"/>
            <w:bottom w:val="none" w:sz="0" w:space="0" w:color="auto"/>
            <w:right w:val="none" w:sz="0" w:space="0" w:color="auto"/>
          </w:divBdr>
        </w:div>
        <w:div w:id="592083826">
          <w:marLeft w:val="480"/>
          <w:marRight w:val="0"/>
          <w:marTop w:val="0"/>
          <w:marBottom w:val="0"/>
          <w:divBdr>
            <w:top w:val="none" w:sz="0" w:space="0" w:color="auto"/>
            <w:left w:val="none" w:sz="0" w:space="0" w:color="auto"/>
            <w:bottom w:val="none" w:sz="0" w:space="0" w:color="auto"/>
            <w:right w:val="none" w:sz="0" w:space="0" w:color="auto"/>
          </w:divBdr>
        </w:div>
        <w:div w:id="1693408940">
          <w:marLeft w:val="480"/>
          <w:marRight w:val="0"/>
          <w:marTop w:val="0"/>
          <w:marBottom w:val="0"/>
          <w:divBdr>
            <w:top w:val="none" w:sz="0" w:space="0" w:color="auto"/>
            <w:left w:val="none" w:sz="0" w:space="0" w:color="auto"/>
            <w:bottom w:val="none" w:sz="0" w:space="0" w:color="auto"/>
            <w:right w:val="none" w:sz="0" w:space="0" w:color="auto"/>
          </w:divBdr>
        </w:div>
        <w:div w:id="1508518285">
          <w:marLeft w:val="480"/>
          <w:marRight w:val="0"/>
          <w:marTop w:val="0"/>
          <w:marBottom w:val="0"/>
          <w:divBdr>
            <w:top w:val="none" w:sz="0" w:space="0" w:color="auto"/>
            <w:left w:val="none" w:sz="0" w:space="0" w:color="auto"/>
            <w:bottom w:val="none" w:sz="0" w:space="0" w:color="auto"/>
            <w:right w:val="none" w:sz="0" w:space="0" w:color="auto"/>
          </w:divBdr>
        </w:div>
        <w:div w:id="746027898">
          <w:marLeft w:val="480"/>
          <w:marRight w:val="0"/>
          <w:marTop w:val="0"/>
          <w:marBottom w:val="0"/>
          <w:divBdr>
            <w:top w:val="none" w:sz="0" w:space="0" w:color="auto"/>
            <w:left w:val="none" w:sz="0" w:space="0" w:color="auto"/>
            <w:bottom w:val="none" w:sz="0" w:space="0" w:color="auto"/>
            <w:right w:val="none" w:sz="0" w:space="0" w:color="auto"/>
          </w:divBdr>
        </w:div>
        <w:div w:id="1036466402">
          <w:marLeft w:val="480"/>
          <w:marRight w:val="0"/>
          <w:marTop w:val="0"/>
          <w:marBottom w:val="0"/>
          <w:divBdr>
            <w:top w:val="none" w:sz="0" w:space="0" w:color="auto"/>
            <w:left w:val="none" w:sz="0" w:space="0" w:color="auto"/>
            <w:bottom w:val="none" w:sz="0" w:space="0" w:color="auto"/>
            <w:right w:val="none" w:sz="0" w:space="0" w:color="auto"/>
          </w:divBdr>
        </w:div>
        <w:div w:id="129174005">
          <w:marLeft w:val="480"/>
          <w:marRight w:val="0"/>
          <w:marTop w:val="0"/>
          <w:marBottom w:val="0"/>
          <w:divBdr>
            <w:top w:val="none" w:sz="0" w:space="0" w:color="auto"/>
            <w:left w:val="none" w:sz="0" w:space="0" w:color="auto"/>
            <w:bottom w:val="none" w:sz="0" w:space="0" w:color="auto"/>
            <w:right w:val="none" w:sz="0" w:space="0" w:color="auto"/>
          </w:divBdr>
        </w:div>
        <w:div w:id="1880781195">
          <w:marLeft w:val="480"/>
          <w:marRight w:val="0"/>
          <w:marTop w:val="0"/>
          <w:marBottom w:val="0"/>
          <w:divBdr>
            <w:top w:val="none" w:sz="0" w:space="0" w:color="auto"/>
            <w:left w:val="none" w:sz="0" w:space="0" w:color="auto"/>
            <w:bottom w:val="none" w:sz="0" w:space="0" w:color="auto"/>
            <w:right w:val="none" w:sz="0" w:space="0" w:color="auto"/>
          </w:divBdr>
        </w:div>
        <w:div w:id="1113936250">
          <w:marLeft w:val="480"/>
          <w:marRight w:val="0"/>
          <w:marTop w:val="0"/>
          <w:marBottom w:val="0"/>
          <w:divBdr>
            <w:top w:val="none" w:sz="0" w:space="0" w:color="auto"/>
            <w:left w:val="none" w:sz="0" w:space="0" w:color="auto"/>
            <w:bottom w:val="none" w:sz="0" w:space="0" w:color="auto"/>
            <w:right w:val="none" w:sz="0" w:space="0" w:color="auto"/>
          </w:divBdr>
        </w:div>
        <w:div w:id="1088961191">
          <w:marLeft w:val="480"/>
          <w:marRight w:val="0"/>
          <w:marTop w:val="0"/>
          <w:marBottom w:val="0"/>
          <w:divBdr>
            <w:top w:val="none" w:sz="0" w:space="0" w:color="auto"/>
            <w:left w:val="none" w:sz="0" w:space="0" w:color="auto"/>
            <w:bottom w:val="none" w:sz="0" w:space="0" w:color="auto"/>
            <w:right w:val="none" w:sz="0" w:space="0" w:color="auto"/>
          </w:divBdr>
        </w:div>
        <w:div w:id="1173910488">
          <w:marLeft w:val="480"/>
          <w:marRight w:val="0"/>
          <w:marTop w:val="0"/>
          <w:marBottom w:val="0"/>
          <w:divBdr>
            <w:top w:val="none" w:sz="0" w:space="0" w:color="auto"/>
            <w:left w:val="none" w:sz="0" w:space="0" w:color="auto"/>
            <w:bottom w:val="none" w:sz="0" w:space="0" w:color="auto"/>
            <w:right w:val="none" w:sz="0" w:space="0" w:color="auto"/>
          </w:divBdr>
        </w:div>
        <w:div w:id="1013530812">
          <w:marLeft w:val="480"/>
          <w:marRight w:val="0"/>
          <w:marTop w:val="0"/>
          <w:marBottom w:val="0"/>
          <w:divBdr>
            <w:top w:val="none" w:sz="0" w:space="0" w:color="auto"/>
            <w:left w:val="none" w:sz="0" w:space="0" w:color="auto"/>
            <w:bottom w:val="none" w:sz="0" w:space="0" w:color="auto"/>
            <w:right w:val="none" w:sz="0" w:space="0" w:color="auto"/>
          </w:divBdr>
        </w:div>
        <w:div w:id="1602684055">
          <w:marLeft w:val="480"/>
          <w:marRight w:val="0"/>
          <w:marTop w:val="0"/>
          <w:marBottom w:val="0"/>
          <w:divBdr>
            <w:top w:val="none" w:sz="0" w:space="0" w:color="auto"/>
            <w:left w:val="none" w:sz="0" w:space="0" w:color="auto"/>
            <w:bottom w:val="none" w:sz="0" w:space="0" w:color="auto"/>
            <w:right w:val="none" w:sz="0" w:space="0" w:color="auto"/>
          </w:divBdr>
        </w:div>
        <w:div w:id="552810005">
          <w:marLeft w:val="480"/>
          <w:marRight w:val="0"/>
          <w:marTop w:val="0"/>
          <w:marBottom w:val="0"/>
          <w:divBdr>
            <w:top w:val="none" w:sz="0" w:space="0" w:color="auto"/>
            <w:left w:val="none" w:sz="0" w:space="0" w:color="auto"/>
            <w:bottom w:val="none" w:sz="0" w:space="0" w:color="auto"/>
            <w:right w:val="none" w:sz="0" w:space="0" w:color="auto"/>
          </w:divBdr>
        </w:div>
        <w:div w:id="987899078">
          <w:marLeft w:val="480"/>
          <w:marRight w:val="0"/>
          <w:marTop w:val="0"/>
          <w:marBottom w:val="0"/>
          <w:divBdr>
            <w:top w:val="none" w:sz="0" w:space="0" w:color="auto"/>
            <w:left w:val="none" w:sz="0" w:space="0" w:color="auto"/>
            <w:bottom w:val="none" w:sz="0" w:space="0" w:color="auto"/>
            <w:right w:val="none" w:sz="0" w:space="0" w:color="auto"/>
          </w:divBdr>
        </w:div>
        <w:div w:id="1887830578">
          <w:marLeft w:val="480"/>
          <w:marRight w:val="0"/>
          <w:marTop w:val="0"/>
          <w:marBottom w:val="0"/>
          <w:divBdr>
            <w:top w:val="none" w:sz="0" w:space="0" w:color="auto"/>
            <w:left w:val="none" w:sz="0" w:space="0" w:color="auto"/>
            <w:bottom w:val="none" w:sz="0" w:space="0" w:color="auto"/>
            <w:right w:val="none" w:sz="0" w:space="0" w:color="auto"/>
          </w:divBdr>
        </w:div>
        <w:div w:id="1543712822">
          <w:marLeft w:val="480"/>
          <w:marRight w:val="0"/>
          <w:marTop w:val="0"/>
          <w:marBottom w:val="0"/>
          <w:divBdr>
            <w:top w:val="none" w:sz="0" w:space="0" w:color="auto"/>
            <w:left w:val="none" w:sz="0" w:space="0" w:color="auto"/>
            <w:bottom w:val="none" w:sz="0" w:space="0" w:color="auto"/>
            <w:right w:val="none" w:sz="0" w:space="0" w:color="auto"/>
          </w:divBdr>
        </w:div>
        <w:div w:id="234436978">
          <w:marLeft w:val="480"/>
          <w:marRight w:val="0"/>
          <w:marTop w:val="0"/>
          <w:marBottom w:val="0"/>
          <w:divBdr>
            <w:top w:val="none" w:sz="0" w:space="0" w:color="auto"/>
            <w:left w:val="none" w:sz="0" w:space="0" w:color="auto"/>
            <w:bottom w:val="none" w:sz="0" w:space="0" w:color="auto"/>
            <w:right w:val="none" w:sz="0" w:space="0" w:color="auto"/>
          </w:divBdr>
        </w:div>
        <w:div w:id="489565285">
          <w:marLeft w:val="480"/>
          <w:marRight w:val="0"/>
          <w:marTop w:val="0"/>
          <w:marBottom w:val="0"/>
          <w:divBdr>
            <w:top w:val="none" w:sz="0" w:space="0" w:color="auto"/>
            <w:left w:val="none" w:sz="0" w:space="0" w:color="auto"/>
            <w:bottom w:val="none" w:sz="0" w:space="0" w:color="auto"/>
            <w:right w:val="none" w:sz="0" w:space="0" w:color="auto"/>
          </w:divBdr>
        </w:div>
      </w:divsChild>
    </w:div>
    <w:div w:id="1751459164">
      <w:bodyDiv w:val="1"/>
      <w:marLeft w:val="0"/>
      <w:marRight w:val="0"/>
      <w:marTop w:val="0"/>
      <w:marBottom w:val="0"/>
      <w:divBdr>
        <w:top w:val="none" w:sz="0" w:space="0" w:color="auto"/>
        <w:left w:val="none" w:sz="0" w:space="0" w:color="auto"/>
        <w:bottom w:val="none" w:sz="0" w:space="0" w:color="auto"/>
        <w:right w:val="none" w:sz="0" w:space="0" w:color="auto"/>
      </w:divBdr>
      <w:divsChild>
        <w:div w:id="1133331060">
          <w:marLeft w:val="480"/>
          <w:marRight w:val="0"/>
          <w:marTop w:val="0"/>
          <w:marBottom w:val="0"/>
          <w:divBdr>
            <w:top w:val="none" w:sz="0" w:space="0" w:color="auto"/>
            <w:left w:val="none" w:sz="0" w:space="0" w:color="auto"/>
            <w:bottom w:val="none" w:sz="0" w:space="0" w:color="auto"/>
            <w:right w:val="none" w:sz="0" w:space="0" w:color="auto"/>
          </w:divBdr>
        </w:div>
        <w:div w:id="2106725595">
          <w:marLeft w:val="480"/>
          <w:marRight w:val="0"/>
          <w:marTop w:val="0"/>
          <w:marBottom w:val="0"/>
          <w:divBdr>
            <w:top w:val="none" w:sz="0" w:space="0" w:color="auto"/>
            <w:left w:val="none" w:sz="0" w:space="0" w:color="auto"/>
            <w:bottom w:val="none" w:sz="0" w:space="0" w:color="auto"/>
            <w:right w:val="none" w:sz="0" w:space="0" w:color="auto"/>
          </w:divBdr>
        </w:div>
        <w:div w:id="786121246">
          <w:marLeft w:val="480"/>
          <w:marRight w:val="0"/>
          <w:marTop w:val="0"/>
          <w:marBottom w:val="0"/>
          <w:divBdr>
            <w:top w:val="none" w:sz="0" w:space="0" w:color="auto"/>
            <w:left w:val="none" w:sz="0" w:space="0" w:color="auto"/>
            <w:bottom w:val="none" w:sz="0" w:space="0" w:color="auto"/>
            <w:right w:val="none" w:sz="0" w:space="0" w:color="auto"/>
          </w:divBdr>
        </w:div>
        <w:div w:id="194781565">
          <w:marLeft w:val="480"/>
          <w:marRight w:val="0"/>
          <w:marTop w:val="0"/>
          <w:marBottom w:val="0"/>
          <w:divBdr>
            <w:top w:val="none" w:sz="0" w:space="0" w:color="auto"/>
            <w:left w:val="none" w:sz="0" w:space="0" w:color="auto"/>
            <w:bottom w:val="none" w:sz="0" w:space="0" w:color="auto"/>
            <w:right w:val="none" w:sz="0" w:space="0" w:color="auto"/>
          </w:divBdr>
        </w:div>
        <w:div w:id="1349287546">
          <w:marLeft w:val="480"/>
          <w:marRight w:val="0"/>
          <w:marTop w:val="0"/>
          <w:marBottom w:val="0"/>
          <w:divBdr>
            <w:top w:val="none" w:sz="0" w:space="0" w:color="auto"/>
            <w:left w:val="none" w:sz="0" w:space="0" w:color="auto"/>
            <w:bottom w:val="none" w:sz="0" w:space="0" w:color="auto"/>
            <w:right w:val="none" w:sz="0" w:space="0" w:color="auto"/>
          </w:divBdr>
        </w:div>
        <w:div w:id="716271850">
          <w:marLeft w:val="480"/>
          <w:marRight w:val="0"/>
          <w:marTop w:val="0"/>
          <w:marBottom w:val="0"/>
          <w:divBdr>
            <w:top w:val="none" w:sz="0" w:space="0" w:color="auto"/>
            <w:left w:val="none" w:sz="0" w:space="0" w:color="auto"/>
            <w:bottom w:val="none" w:sz="0" w:space="0" w:color="auto"/>
            <w:right w:val="none" w:sz="0" w:space="0" w:color="auto"/>
          </w:divBdr>
        </w:div>
        <w:div w:id="1206529708">
          <w:marLeft w:val="480"/>
          <w:marRight w:val="0"/>
          <w:marTop w:val="0"/>
          <w:marBottom w:val="0"/>
          <w:divBdr>
            <w:top w:val="none" w:sz="0" w:space="0" w:color="auto"/>
            <w:left w:val="none" w:sz="0" w:space="0" w:color="auto"/>
            <w:bottom w:val="none" w:sz="0" w:space="0" w:color="auto"/>
            <w:right w:val="none" w:sz="0" w:space="0" w:color="auto"/>
          </w:divBdr>
        </w:div>
        <w:div w:id="369116072">
          <w:marLeft w:val="480"/>
          <w:marRight w:val="0"/>
          <w:marTop w:val="0"/>
          <w:marBottom w:val="0"/>
          <w:divBdr>
            <w:top w:val="none" w:sz="0" w:space="0" w:color="auto"/>
            <w:left w:val="none" w:sz="0" w:space="0" w:color="auto"/>
            <w:bottom w:val="none" w:sz="0" w:space="0" w:color="auto"/>
            <w:right w:val="none" w:sz="0" w:space="0" w:color="auto"/>
          </w:divBdr>
        </w:div>
        <w:div w:id="1682968750">
          <w:marLeft w:val="480"/>
          <w:marRight w:val="0"/>
          <w:marTop w:val="0"/>
          <w:marBottom w:val="0"/>
          <w:divBdr>
            <w:top w:val="none" w:sz="0" w:space="0" w:color="auto"/>
            <w:left w:val="none" w:sz="0" w:space="0" w:color="auto"/>
            <w:bottom w:val="none" w:sz="0" w:space="0" w:color="auto"/>
            <w:right w:val="none" w:sz="0" w:space="0" w:color="auto"/>
          </w:divBdr>
        </w:div>
        <w:div w:id="1373110429">
          <w:marLeft w:val="480"/>
          <w:marRight w:val="0"/>
          <w:marTop w:val="0"/>
          <w:marBottom w:val="0"/>
          <w:divBdr>
            <w:top w:val="none" w:sz="0" w:space="0" w:color="auto"/>
            <w:left w:val="none" w:sz="0" w:space="0" w:color="auto"/>
            <w:bottom w:val="none" w:sz="0" w:space="0" w:color="auto"/>
            <w:right w:val="none" w:sz="0" w:space="0" w:color="auto"/>
          </w:divBdr>
        </w:div>
        <w:div w:id="1156334246">
          <w:marLeft w:val="480"/>
          <w:marRight w:val="0"/>
          <w:marTop w:val="0"/>
          <w:marBottom w:val="0"/>
          <w:divBdr>
            <w:top w:val="none" w:sz="0" w:space="0" w:color="auto"/>
            <w:left w:val="none" w:sz="0" w:space="0" w:color="auto"/>
            <w:bottom w:val="none" w:sz="0" w:space="0" w:color="auto"/>
            <w:right w:val="none" w:sz="0" w:space="0" w:color="auto"/>
          </w:divBdr>
        </w:div>
        <w:div w:id="438112394">
          <w:marLeft w:val="480"/>
          <w:marRight w:val="0"/>
          <w:marTop w:val="0"/>
          <w:marBottom w:val="0"/>
          <w:divBdr>
            <w:top w:val="none" w:sz="0" w:space="0" w:color="auto"/>
            <w:left w:val="none" w:sz="0" w:space="0" w:color="auto"/>
            <w:bottom w:val="none" w:sz="0" w:space="0" w:color="auto"/>
            <w:right w:val="none" w:sz="0" w:space="0" w:color="auto"/>
          </w:divBdr>
        </w:div>
        <w:div w:id="1594700408">
          <w:marLeft w:val="480"/>
          <w:marRight w:val="0"/>
          <w:marTop w:val="0"/>
          <w:marBottom w:val="0"/>
          <w:divBdr>
            <w:top w:val="none" w:sz="0" w:space="0" w:color="auto"/>
            <w:left w:val="none" w:sz="0" w:space="0" w:color="auto"/>
            <w:bottom w:val="none" w:sz="0" w:space="0" w:color="auto"/>
            <w:right w:val="none" w:sz="0" w:space="0" w:color="auto"/>
          </w:divBdr>
        </w:div>
        <w:div w:id="1666057091">
          <w:marLeft w:val="480"/>
          <w:marRight w:val="0"/>
          <w:marTop w:val="0"/>
          <w:marBottom w:val="0"/>
          <w:divBdr>
            <w:top w:val="none" w:sz="0" w:space="0" w:color="auto"/>
            <w:left w:val="none" w:sz="0" w:space="0" w:color="auto"/>
            <w:bottom w:val="none" w:sz="0" w:space="0" w:color="auto"/>
            <w:right w:val="none" w:sz="0" w:space="0" w:color="auto"/>
          </w:divBdr>
        </w:div>
        <w:div w:id="912861617">
          <w:marLeft w:val="480"/>
          <w:marRight w:val="0"/>
          <w:marTop w:val="0"/>
          <w:marBottom w:val="0"/>
          <w:divBdr>
            <w:top w:val="none" w:sz="0" w:space="0" w:color="auto"/>
            <w:left w:val="none" w:sz="0" w:space="0" w:color="auto"/>
            <w:bottom w:val="none" w:sz="0" w:space="0" w:color="auto"/>
            <w:right w:val="none" w:sz="0" w:space="0" w:color="auto"/>
          </w:divBdr>
        </w:div>
        <w:div w:id="592401581">
          <w:marLeft w:val="480"/>
          <w:marRight w:val="0"/>
          <w:marTop w:val="0"/>
          <w:marBottom w:val="0"/>
          <w:divBdr>
            <w:top w:val="none" w:sz="0" w:space="0" w:color="auto"/>
            <w:left w:val="none" w:sz="0" w:space="0" w:color="auto"/>
            <w:bottom w:val="none" w:sz="0" w:space="0" w:color="auto"/>
            <w:right w:val="none" w:sz="0" w:space="0" w:color="auto"/>
          </w:divBdr>
        </w:div>
        <w:div w:id="497964942">
          <w:marLeft w:val="480"/>
          <w:marRight w:val="0"/>
          <w:marTop w:val="0"/>
          <w:marBottom w:val="0"/>
          <w:divBdr>
            <w:top w:val="none" w:sz="0" w:space="0" w:color="auto"/>
            <w:left w:val="none" w:sz="0" w:space="0" w:color="auto"/>
            <w:bottom w:val="none" w:sz="0" w:space="0" w:color="auto"/>
            <w:right w:val="none" w:sz="0" w:space="0" w:color="auto"/>
          </w:divBdr>
        </w:div>
        <w:div w:id="51932403">
          <w:marLeft w:val="480"/>
          <w:marRight w:val="0"/>
          <w:marTop w:val="0"/>
          <w:marBottom w:val="0"/>
          <w:divBdr>
            <w:top w:val="none" w:sz="0" w:space="0" w:color="auto"/>
            <w:left w:val="none" w:sz="0" w:space="0" w:color="auto"/>
            <w:bottom w:val="none" w:sz="0" w:space="0" w:color="auto"/>
            <w:right w:val="none" w:sz="0" w:space="0" w:color="auto"/>
          </w:divBdr>
        </w:div>
        <w:div w:id="1167330928">
          <w:marLeft w:val="480"/>
          <w:marRight w:val="0"/>
          <w:marTop w:val="0"/>
          <w:marBottom w:val="0"/>
          <w:divBdr>
            <w:top w:val="none" w:sz="0" w:space="0" w:color="auto"/>
            <w:left w:val="none" w:sz="0" w:space="0" w:color="auto"/>
            <w:bottom w:val="none" w:sz="0" w:space="0" w:color="auto"/>
            <w:right w:val="none" w:sz="0" w:space="0" w:color="auto"/>
          </w:divBdr>
        </w:div>
        <w:div w:id="1699966638">
          <w:marLeft w:val="480"/>
          <w:marRight w:val="0"/>
          <w:marTop w:val="0"/>
          <w:marBottom w:val="0"/>
          <w:divBdr>
            <w:top w:val="none" w:sz="0" w:space="0" w:color="auto"/>
            <w:left w:val="none" w:sz="0" w:space="0" w:color="auto"/>
            <w:bottom w:val="none" w:sz="0" w:space="0" w:color="auto"/>
            <w:right w:val="none" w:sz="0" w:space="0" w:color="auto"/>
          </w:divBdr>
        </w:div>
        <w:div w:id="690108088">
          <w:marLeft w:val="480"/>
          <w:marRight w:val="0"/>
          <w:marTop w:val="0"/>
          <w:marBottom w:val="0"/>
          <w:divBdr>
            <w:top w:val="none" w:sz="0" w:space="0" w:color="auto"/>
            <w:left w:val="none" w:sz="0" w:space="0" w:color="auto"/>
            <w:bottom w:val="none" w:sz="0" w:space="0" w:color="auto"/>
            <w:right w:val="none" w:sz="0" w:space="0" w:color="auto"/>
          </w:divBdr>
        </w:div>
      </w:divsChild>
    </w:div>
    <w:div w:id="1763719809">
      <w:bodyDiv w:val="1"/>
      <w:marLeft w:val="0"/>
      <w:marRight w:val="0"/>
      <w:marTop w:val="0"/>
      <w:marBottom w:val="0"/>
      <w:divBdr>
        <w:top w:val="none" w:sz="0" w:space="0" w:color="auto"/>
        <w:left w:val="none" w:sz="0" w:space="0" w:color="auto"/>
        <w:bottom w:val="none" w:sz="0" w:space="0" w:color="auto"/>
        <w:right w:val="none" w:sz="0" w:space="0" w:color="auto"/>
      </w:divBdr>
      <w:divsChild>
        <w:div w:id="8606999">
          <w:marLeft w:val="480"/>
          <w:marRight w:val="0"/>
          <w:marTop w:val="0"/>
          <w:marBottom w:val="0"/>
          <w:divBdr>
            <w:top w:val="none" w:sz="0" w:space="0" w:color="auto"/>
            <w:left w:val="none" w:sz="0" w:space="0" w:color="auto"/>
            <w:bottom w:val="none" w:sz="0" w:space="0" w:color="auto"/>
            <w:right w:val="none" w:sz="0" w:space="0" w:color="auto"/>
          </w:divBdr>
        </w:div>
        <w:div w:id="11273361">
          <w:marLeft w:val="480"/>
          <w:marRight w:val="0"/>
          <w:marTop w:val="0"/>
          <w:marBottom w:val="0"/>
          <w:divBdr>
            <w:top w:val="none" w:sz="0" w:space="0" w:color="auto"/>
            <w:left w:val="none" w:sz="0" w:space="0" w:color="auto"/>
            <w:bottom w:val="none" w:sz="0" w:space="0" w:color="auto"/>
            <w:right w:val="none" w:sz="0" w:space="0" w:color="auto"/>
          </w:divBdr>
        </w:div>
        <w:div w:id="87772569">
          <w:marLeft w:val="480"/>
          <w:marRight w:val="0"/>
          <w:marTop w:val="0"/>
          <w:marBottom w:val="0"/>
          <w:divBdr>
            <w:top w:val="none" w:sz="0" w:space="0" w:color="auto"/>
            <w:left w:val="none" w:sz="0" w:space="0" w:color="auto"/>
            <w:bottom w:val="none" w:sz="0" w:space="0" w:color="auto"/>
            <w:right w:val="none" w:sz="0" w:space="0" w:color="auto"/>
          </w:divBdr>
        </w:div>
        <w:div w:id="344139808">
          <w:marLeft w:val="480"/>
          <w:marRight w:val="0"/>
          <w:marTop w:val="0"/>
          <w:marBottom w:val="0"/>
          <w:divBdr>
            <w:top w:val="none" w:sz="0" w:space="0" w:color="auto"/>
            <w:left w:val="none" w:sz="0" w:space="0" w:color="auto"/>
            <w:bottom w:val="none" w:sz="0" w:space="0" w:color="auto"/>
            <w:right w:val="none" w:sz="0" w:space="0" w:color="auto"/>
          </w:divBdr>
        </w:div>
        <w:div w:id="831799282">
          <w:marLeft w:val="480"/>
          <w:marRight w:val="0"/>
          <w:marTop w:val="0"/>
          <w:marBottom w:val="0"/>
          <w:divBdr>
            <w:top w:val="none" w:sz="0" w:space="0" w:color="auto"/>
            <w:left w:val="none" w:sz="0" w:space="0" w:color="auto"/>
            <w:bottom w:val="none" w:sz="0" w:space="0" w:color="auto"/>
            <w:right w:val="none" w:sz="0" w:space="0" w:color="auto"/>
          </w:divBdr>
        </w:div>
        <w:div w:id="1180965616">
          <w:marLeft w:val="480"/>
          <w:marRight w:val="0"/>
          <w:marTop w:val="0"/>
          <w:marBottom w:val="0"/>
          <w:divBdr>
            <w:top w:val="none" w:sz="0" w:space="0" w:color="auto"/>
            <w:left w:val="none" w:sz="0" w:space="0" w:color="auto"/>
            <w:bottom w:val="none" w:sz="0" w:space="0" w:color="auto"/>
            <w:right w:val="none" w:sz="0" w:space="0" w:color="auto"/>
          </w:divBdr>
        </w:div>
        <w:div w:id="1756784713">
          <w:marLeft w:val="480"/>
          <w:marRight w:val="0"/>
          <w:marTop w:val="0"/>
          <w:marBottom w:val="0"/>
          <w:divBdr>
            <w:top w:val="none" w:sz="0" w:space="0" w:color="auto"/>
            <w:left w:val="none" w:sz="0" w:space="0" w:color="auto"/>
            <w:bottom w:val="none" w:sz="0" w:space="0" w:color="auto"/>
            <w:right w:val="none" w:sz="0" w:space="0" w:color="auto"/>
          </w:divBdr>
        </w:div>
        <w:div w:id="1799689664">
          <w:marLeft w:val="480"/>
          <w:marRight w:val="0"/>
          <w:marTop w:val="0"/>
          <w:marBottom w:val="0"/>
          <w:divBdr>
            <w:top w:val="none" w:sz="0" w:space="0" w:color="auto"/>
            <w:left w:val="none" w:sz="0" w:space="0" w:color="auto"/>
            <w:bottom w:val="none" w:sz="0" w:space="0" w:color="auto"/>
            <w:right w:val="none" w:sz="0" w:space="0" w:color="auto"/>
          </w:divBdr>
        </w:div>
        <w:div w:id="2018577096">
          <w:marLeft w:val="480"/>
          <w:marRight w:val="0"/>
          <w:marTop w:val="0"/>
          <w:marBottom w:val="0"/>
          <w:divBdr>
            <w:top w:val="none" w:sz="0" w:space="0" w:color="auto"/>
            <w:left w:val="none" w:sz="0" w:space="0" w:color="auto"/>
            <w:bottom w:val="none" w:sz="0" w:space="0" w:color="auto"/>
            <w:right w:val="none" w:sz="0" w:space="0" w:color="auto"/>
          </w:divBdr>
        </w:div>
        <w:div w:id="2036803090">
          <w:marLeft w:val="480"/>
          <w:marRight w:val="0"/>
          <w:marTop w:val="0"/>
          <w:marBottom w:val="0"/>
          <w:divBdr>
            <w:top w:val="none" w:sz="0" w:space="0" w:color="auto"/>
            <w:left w:val="none" w:sz="0" w:space="0" w:color="auto"/>
            <w:bottom w:val="none" w:sz="0" w:space="0" w:color="auto"/>
            <w:right w:val="none" w:sz="0" w:space="0" w:color="auto"/>
          </w:divBdr>
        </w:div>
        <w:div w:id="2120640906">
          <w:marLeft w:val="480"/>
          <w:marRight w:val="0"/>
          <w:marTop w:val="0"/>
          <w:marBottom w:val="0"/>
          <w:divBdr>
            <w:top w:val="none" w:sz="0" w:space="0" w:color="auto"/>
            <w:left w:val="none" w:sz="0" w:space="0" w:color="auto"/>
            <w:bottom w:val="none" w:sz="0" w:space="0" w:color="auto"/>
            <w:right w:val="none" w:sz="0" w:space="0" w:color="auto"/>
          </w:divBdr>
        </w:div>
      </w:divsChild>
    </w:div>
    <w:div w:id="1771505691">
      <w:bodyDiv w:val="1"/>
      <w:marLeft w:val="0"/>
      <w:marRight w:val="0"/>
      <w:marTop w:val="0"/>
      <w:marBottom w:val="0"/>
      <w:divBdr>
        <w:top w:val="none" w:sz="0" w:space="0" w:color="auto"/>
        <w:left w:val="none" w:sz="0" w:space="0" w:color="auto"/>
        <w:bottom w:val="none" w:sz="0" w:space="0" w:color="auto"/>
        <w:right w:val="none" w:sz="0" w:space="0" w:color="auto"/>
      </w:divBdr>
      <w:divsChild>
        <w:div w:id="1480804743">
          <w:marLeft w:val="480"/>
          <w:marRight w:val="0"/>
          <w:marTop w:val="0"/>
          <w:marBottom w:val="0"/>
          <w:divBdr>
            <w:top w:val="none" w:sz="0" w:space="0" w:color="auto"/>
            <w:left w:val="none" w:sz="0" w:space="0" w:color="auto"/>
            <w:bottom w:val="none" w:sz="0" w:space="0" w:color="auto"/>
            <w:right w:val="none" w:sz="0" w:space="0" w:color="auto"/>
          </w:divBdr>
        </w:div>
        <w:div w:id="1026566201">
          <w:marLeft w:val="480"/>
          <w:marRight w:val="0"/>
          <w:marTop w:val="0"/>
          <w:marBottom w:val="0"/>
          <w:divBdr>
            <w:top w:val="none" w:sz="0" w:space="0" w:color="auto"/>
            <w:left w:val="none" w:sz="0" w:space="0" w:color="auto"/>
            <w:bottom w:val="none" w:sz="0" w:space="0" w:color="auto"/>
            <w:right w:val="none" w:sz="0" w:space="0" w:color="auto"/>
          </w:divBdr>
        </w:div>
        <w:div w:id="2033871416">
          <w:marLeft w:val="480"/>
          <w:marRight w:val="0"/>
          <w:marTop w:val="0"/>
          <w:marBottom w:val="0"/>
          <w:divBdr>
            <w:top w:val="none" w:sz="0" w:space="0" w:color="auto"/>
            <w:left w:val="none" w:sz="0" w:space="0" w:color="auto"/>
            <w:bottom w:val="none" w:sz="0" w:space="0" w:color="auto"/>
            <w:right w:val="none" w:sz="0" w:space="0" w:color="auto"/>
          </w:divBdr>
        </w:div>
        <w:div w:id="1547184516">
          <w:marLeft w:val="480"/>
          <w:marRight w:val="0"/>
          <w:marTop w:val="0"/>
          <w:marBottom w:val="0"/>
          <w:divBdr>
            <w:top w:val="none" w:sz="0" w:space="0" w:color="auto"/>
            <w:left w:val="none" w:sz="0" w:space="0" w:color="auto"/>
            <w:bottom w:val="none" w:sz="0" w:space="0" w:color="auto"/>
            <w:right w:val="none" w:sz="0" w:space="0" w:color="auto"/>
          </w:divBdr>
        </w:div>
        <w:div w:id="493254302">
          <w:marLeft w:val="480"/>
          <w:marRight w:val="0"/>
          <w:marTop w:val="0"/>
          <w:marBottom w:val="0"/>
          <w:divBdr>
            <w:top w:val="none" w:sz="0" w:space="0" w:color="auto"/>
            <w:left w:val="none" w:sz="0" w:space="0" w:color="auto"/>
            <w:bottom w:val="none" w:sz="0" w:space="0" w:color="auto"/>
            <w:right w:val="none" w:sz="0" w:space="0" w:color="auto"/>
          </w:divBdr>
        </w:div>
        <w:div w:id="1034112519">
          <w:marLeft w:val="480"/>
          <w:marRight w:val="0"/>
          <w:marTop w:val="0"/>
          <w:marBottom w:val="0"/>
          <w:divBdr>
            <w:top w:val="none" w:sz="0" w:space="0" w:color="auto"/>
            <w:left w:val="none" w:sz="0" w:space="0" w:color="auto"/>
            <w:bottom w:val="none" w:sz="0" w:space="0" w:color="auto"/>
            <w:right w:val="none" w:sz="0" w:space="0" w:color="auto"/>
          </w:divBdr>
        </w:div>
        <w:div w:id="478963044">
          <w:marLeft w:val="480"/>
          <w:marRight w:val="0"/>
          <w:marTop w:val="0"/>
          <w:marBottom w:val="0"/>
          <w:divBdr>
            <w:top w:val="none" w:sz="0" w:space="0" w:color="auto"/>
            <w:left w:val="none" w:sz="0" w:space="0" w:color="auto"/>
            <w:bottom w:val="none" w:sz="0" w:space="0" w:color="auto"/>
            <w:right w:val="none" w:sz="0" w:space="0" w:color="auto"/>
          </w:divBdr>
        </w:div>
        <w:div w:id="1037317441">
          <w:marLeft w:val="480"/>
          <w:marRight w:val="0"/>
          <w:marTop w:val="0"/>
          <w:marBottom w:val="0"/>
          <w:divBdr>
            <w:top w:val="none" w:sz="0" w:space="0" w:color="auto"/>
            <w:left w:val="none" w:sz="0" w:space="0" w:color="auto"/>
            <w:bottom w:val="none" w:sz="0" w:space="0" w:color="auto"/>
            <w:right w:val="none" w:sz="0" w:space="0" w:color="auto"/>
          </w:divBdr>
        </w:div>
        <w:div w:id="920481607">
          <w:marLeft w:val="480"/>
          <w:marRight w:val="0"/>
          <w:marTop w:val="0"/>
          <w:marBottom w:val="0"/>
          <w:divBdr>
            <w:top w:val="none" w:sz="0" w:space="0" w:color="auto"/>
            <w:left w:val="none" w:sz="0" w:space="0" w:color="auto"/>
            <w:bottom w:val="none" w:sz="0" w:space="0" w:color="auto"/>
            <w:right w:val="none" w:sz="0" w:space="0" w:color="auto"/>
          </w:divBdr>
        </w:div>
        <w:div w:id="1995451472">
          <w:marLeft w:val="480"/>
          <w:marRight w:val="0"/>
          <w:marTop w:val="0"/>
          <w:marBottom w:val="0"/>
          <w:divBdr>
            <w:top w:val="none" w:sz="0" w:space="0" w:color="auto"/>
            <w:left w:val="none" w:sz="0" w:space="0" w:color="auto"/>
            <w:bottom w:val="none" w:sz="0" w:space="0" w:color="auto"/>
            <w:right w:val="none" w:sz="0" w:space="0" w:color="auto"/>
          </w:divBdr>
        </w:div>
        <w:div w:id="1074932731">
          <w:marLeft w:val="480"/>
          <w:marRight w:val="0"/>
          <w:marTop w:val="0"/>
          <w:marBottom w:val="0"/>
          <w:divBdr>
            <w:top w:val="none" w:sz="0" w:space="0" w:color="auto"/>
            <w:left w:val="none" w:sz="0" w:space="0" w:color="auto"/>
            <w:bottom w:val="none" w:sz="0" w:space="0" w:color="auto"/>
            <w:right w:val="none" w:sz="0" w:space="0" w:color="auto"/>
          </w:divBdr>
        </w:div>
        <w:div w:id="800460769">
          <w:marLeft w:val="480"/>
          <w:marRight w:val="0"/>
          <w:marTop w:val="0"/>
          <w:marBottom w:val="0"/>
          <w:divBdr>
            <w:top w:val="none" w:sz="0" w:space="0" w:color="auto"/>
            <w:left w:val="none" w:sz="0" w:space="0" w:color="auto"/>
            <w:bottom w:val="none" w:sz="0" w:space="0" w:color="auto"/>
            <w:right w:val="none" w:sz="0" w:space="0" w:color="auto"/>
          </w:divBdr>
        </w:div>
        <w:div w:id="1146976365">
          <w:marLeft w:val="480"/>
          <w:marRight w:val="0"/>
          <w:marTop w:val="0"/>
          <w:marBottom w:val="0"/>
          <w:divBdr>
            <w:top w:val="none" w:sz="0" w:space="0" w:color="auto"/>
            <w:left w:val="none" w:sz="0" w:space="0" w:color="auto"/>
            <w:bottom w:val="none" w:sz="0" w:space="0" w:color="auto"/>
            <w:right w:val="none" w:sz="0" w:space="0" w:color="auto"/>
          </w:divBdr>
        </w:div>
        <w:div w:id="1856380332">
          <w:marLeft w:val="480"/>
          <w:marRight w:val="0"/>
          <w:marTop w:val="0"/>
          <w:marBottom w:val="0"/>
          <w:divBdr>
            <w:top w:val="none" w:sz="0" w:space="0" w:color="auto"/>
            <w:left w:val="none" w:sz="0" w:space="0" w:color="auto"/>
            <w:bottom w:val="none" w:sz="0" w:space="0" w:color="auto"/>
            <w:right w:val="none" w:sz="0" w:space="0" w:color="auto"/>
          </w:divBdr>
        </w:div>
        <w:div w:id="216547188">
          <w:marLeft w:val="480"/>
          <w:marRight w:val="0"/>
          <w:marTop w:val="0"/>
          <w:marBottom w:val="0"/>
          <w:divBdr>
            <w:top w:val="none" w:sz="0" w:space="0" w:color="auto"/>
            <w:left w:val="none" w:sz="0" w:space="0" w:color="auto"/>
            <w:bottom w:val="none" w:sz="0" w:space="0" w:color="auto"/>
            <w:right w:val="none" w:sz="0" w:space="0" w:color="auto"/>
          </w:divBdr>
        </w:div>
        <w:div w:id="175846337">
          <w:marLeft w:val="480"/>
          <w:marRight w:val="0"/>
          <w:marTop w:val="0"/>
          <w:marBottom w:val="0"/>
          <w:divBdr>
            <w:top w:val="none" w:sz="0" w:space="0" w:color="auto"/>
            <w:left w:val="none" w:sz="0" w:space="0" w:color="auto"/>
            <w:bottom w:val="none" w:sz="0" w:space="0" w:color="auto"/>
            <w:right w:val="none" w:sz="0" w:space="0" w:color="auto"/>
          </w:divBdr>
        </w:div>
        <w:div w:id="834951098">
          <w:marLeft w:val="480"/>
          <w:marRight w:val="0"/>
          <w:marTop w:val="0"/>
          <w:marBottom w:val="0"/>
          <w:divBdr>
            <w:top w:val="none" w:sz="0" w:space="0" w:color="auto"/>
            <w:left w:val="none" w:sz="0" w:space="0" w:color="auto"/>
            <w:bottom w:val="none" w:sz="0" w:space="0" w:color="auto"/>
            <w:right w:val="none" w:sz="0" w:space="0" w:color="auto"/>
          </w:divBdr>
        </w:div>
        <w:div w:id="2118023057">
          <w:marLeft w:val="480"/>
          <w:marRight w:val="0"/>
          <w:marTop w:val="0"/>
          <w:marBottom w:val="0"/>
          <w:divBdr>
            <w:top w:val="none" w:sz="0" w:space="0" w:color="auto"/>
            <w:left w:val="none" w:sz="0" w:space="0" w:color="auto"/>
            <w:bottom w:val="none" w:sz="0" w:space="0" w:color="auto"/>
            <w:right w:val="none" w:sz="0" w:space="0" w:color="auto"/>
          </w:divBdr>
        </w:div>
        <w:div w:id="1798915009">
          <w:marLeft w:val="480"/>
          <w:marRight w:val="0"/>
          <w:marTop w:val="0"/>
          <w:marBottom w:val="0"/>
          <w:divBdr>
            <w:top w:val="none" w:sz="0" w:space="0" w:color="auto"/>
            <w:left w:val="none" w:sz="0" w:space="0" w:color="auto"/>
            <w:bottom w:val="none" w:sz="0" w:space="0" w:color="auto"/>
            <w:right w:val="none" w:sz="0" w:space="0" w:color="auto"/>
          </w:divBdr>
        </w:div>
        <w:div w:id="342898062">
          <w:marLeft w:val="480"/>
          <w:marRight w:val="0"/>
          <w:marTop w:val="0"/>
          <w:marBottom w:val="0"/>
          <w:divBdr>
            <w:top w:val="none" w:sz="0" w:space="0" w:color="auto"/>
            <w:left w:val="none" w:sz="0" w:space="0" w:color="auto"/>
            <w:bottom w:val="none" w:sz="0" w:space="0" w:color="auto"/>
            <w:right w:val="none" w:sz="0" w:space="0" w:color="auto"/>
          </w:divBdr>
        </w:div>
        <w:div w:id="662666115">
          <w:marLeft w:val="480"/>
          <w:marRight w:val="0"/>
          <w:marTop w:val="0"/>
          <w:marBottom w:val="0"/>
          <w:divBdr>
            <w:top w:val="none" w:sz="0" w:space="0" w:color="auto"/>
            <w:left w:val="none" w:sz="0" w:space="0" w:color="auto"/>
            <w:bottom w:val="none" w:sz="0" w:space="0" w:color="auto"/>
            <w:right w:val="none" w:sz="0" w:space="0" w:color="auto"/>
          </w:divBdr>
        </w:div>
      </w:divsChild>
    </w:div>
    <w:div w:id="1777014776">
      <w:bodyDiv w:val="1"/>
      <w:marLeft w:val="0"/>
      <w:marRight w:val="0"/>
      <w:marTop w:val="0"/>
      <w:marBottom w:val="0"/>
      <w:divBdr>
        <w:top w:val="none" w:sz="0" w:space="0" w:color="auto"/>
        <w:left w:val="none" w:sz="0" w:space="0" w:color="auto"/>
        <w:bottom w:val="none" w:sz="0" w:space="0" w:color="auto"/>
        <w:right w:val="none" w:sz="0" w:space="0" w:color="auto"/>
      </w:divBdr>
    </w:div>
    <w:div w:id="1779176535">
      <w:bodyDiv w:val="1"/>
      <w:marLeft w:val="0"/>
      <w:marRight w:val="0"/>
      <w:marTop w:val="0"/>
      <w:marBottom w:val="0"/>
      <w:divBdr>
        <w:top w:val="none" w:sz="0" w:space="0" w:color="auto"/>
        <w:left w:val="none" w:sz="0" w:space="0" w:color="auto"/>
        <w:bottom w:val="none" w:sz="0" w:space="0" w:color="auto"/>
        <w:right w:val="none" w:sz="0" w:space="0" w:color="auto"/>
      </w:divBdr>
    </w:div>
    <w:div w:id="1780567519">
      <w:bodyDiv w:val="1"/>
      <w:marLeft w:val="0"/>
      <w:marRight w:val="0"/>
      <w:marTop w:val="0"/>
      <w:marBottom w:val="0"/>
      <w:divBdr>
        <w:top w:val="none" w:sz="0" w:space="0" w:color="auto"/>
        <w:left w:val="none" w:sz="0" w:space="0" w:color="auto"/>
        <w:bottom w:val="none" w:sz="0" w:space="0" w:color="auto"/>
        <w:right w:val="none" w:sz="0" w:space="0" w:color="auto"/>
      </w:divBdr>
    </w:div>
    <w:div w:id="1787888380">
      <w:bodyDiv w:val="1"/>
      <w:marLeft w:val="0"/>
      <w:marRight w:val="0"/>
      <w:marTop w:val="0"/>
      <w:marBottom w:val="0"/>
      <w:divBdr>
        <w:top w:val="none" w:sz="0" w:space="0" w:color="auto"/>
        <w:left w:val="none" w:sz="0" w:space="0" w:color="auto"/>
        <w:bottom w:val="none" w:sz="0" w:space="0" w:color="auto"/>
        <w:right w:val="none" w:sz="0" w:space="0" w:color="auto"/>
      </w:divBdr>
    </w:div>
    <w:div w:id="1793743170">
      <w:bodyDiv w:val="1"/>
      <w:marLeft w:val="0"/>
      <w:marRight w:val="0"/>
      <w:marTop w:val="0"/>
      <w:marBottom w:val="0"/>
      <w:divBdr>
        <w:top w:val="none" w:sz="0" w:space="0" w:color="auto"/>
        <w:left w:val="none" w:sz="0" w:space="0" w:color="auto"/>
        <w:bottom w:val="none" w:sz="0" w:space="0" w:color="auto"/>
        <w:right w:val="none" w:sz="0" w:space="0" w:color="auto"/>
      </w:divBdr>
    </w:div>
    <w:div w:id="1800223362">
      <w:bodyDiv w:val="1"/>
      <w:marLeft w:val="0"/>
      <w:marRight w:val="0"/>
      <w:marTop w:val="0"/>
      <w:marBottom w:val="0"/>
      <w:divBdr>
        <w:top w:val="none" w:sz="0" w:space="0" w:color="auto"/>
        <w:left w:val="none" w:sz="0" w:space="0" w:color="auto"/>
        <w:bottom w:val="none" w:sz="0" w:space="0" w:color="auto"/>
        <w:right w:val="none" w:sz="0" w:space="0" w:color="auto"/>
      </w:divBdr>
    </w:div>
    <w:div w:id="1802652736">
      <w:bodyDiv w:val="1"/>
      <w:marLeft w:val="0"/>
      <w:marRight w:val="0"/>
      <w:marTop w:val="0"/>
      <w:marBottom w:val="0"/>
      <w:divBdr>
        <w:top w:val="none" w:sz="0" w:space="0" w:color="auto"/>
        <w:left w:val="none" w:sz="0" w:space="0" w:color="auto"/>
        <w:bottom w:val="none" w:sz="0" w:space="0" w:color="auto"/>
        <w:right w:val="none" w:sz="0" w:space="0" w:color="auto"/>
      </w:divBdr>
      <w:divsChild>
        <w:div w:id="1365671807">
          <w:marLeft w:val="480"/>
          <w:marRight w:val="0"/>
          <w:marTop w:val="0"/>
          <w:marBottom w:val="0"/>
          <w:divBdr>
            <w:top w:val="none" w:sz="0" w:space="0" w:color="auto"/>
            <w:left w:val="none" w:sz="0" w:space="0" w:color="auto"/>
            <w:bottom w:val="none" w:sz="0" w:space="0" w:color="auto"/>
            <w:right w:val="none" w:sz="0" w:space="0" w:color="auto"/>
          </w:divBdr>
        </w:div>
        <w:div w:id="1928076635">
          <w:marLeft w:val="480"/>
          <w:marRight w:val="0"/>
          <w:marTop w:val="0"/>
          <w:marBottom w:val="0"/>
          <w:divBdr>
            <w:top w:val="none" w:sz="0" w:space="0" w:color="auto"/>
            <w:left w:val="none" w:sz="0" w:space="0" w:color="auto"/>
            <w:bottom w:val="none" w:sz="0" w:space="0" w:color="auto"/>
            <w:right w:val="none" w:sz="0" w:space="0" w:color="auto"/>
          </w:divBdr>
        </w:div>
        <w:div w:id="6569282">
          <w:marLeft w:val="480"/>
          <w:marRight w:val="0"/>
          <w:marTop w:val="0"/>
          <w:marBottom w:val="0"/>
          <w:divBdr>
            <w:top w:val="none" w:sz="0" w:space="0" w:color="auto"/>
            <w:left w:val="none" w:sz="0" w:space="0" w:color="auto"/>
            <w:bottom w:val="none" w:sz="0" w:space="0" w:color="auto"/>
            <w:right w:val="none" w:sz="0" w:space="0" w:color="auto"/>
          </w:divBdr>
        </w:div>
        <w:div w:id="2069379950">
          <w:marLeft w:val="480"/>
          <w:marRight w:val="0"/>
          <w:marTop w:val="0"/>
          <w:marBottom w:val="0"/>
          <w:divBdr>
            <w:top w:val="none" w:sz="0" w:space="0" w:color="auto"/>
            <w:left w:val="none" w:sz="0" w:space="0" w:color="auto"/>
            <w:bottom w:val="none" w:sz="0" w:space="0" w:color="auto"/>
            <w:right w:val="none" w:sz="0" w:space="0" w:color="auto"/>
          </w:divBdr>
        </w:div>
        <w:div w:id="1296911811">
          <w:marLeft w:val="480"/>
          <w:marRight w:val="0"/>
          <w:marTop w:val="0"/>
          <w:marBottom w:val="0"/>
          <w:divBdr>
            <w:top w:val="none" w:sz="0" w:space="0" w:color="auto"/>
            <w:left w:val="none" w:sz="0" w:space="0" w:color="auto"/>
            <w:bottom w:val="none" w:sz="0" w:space="0" w:color="auto"/>
            <w:right w:val="none" w:sz="0" w:space="0" w:color="auto"/>
          </w:divBdr>
        </w:div>
        <w:div w:id="964428533">
          <w:marLeft w:val="480"/>
          <w:marRight w:val="0"/>
          <w:marTop w:val="0"/>
          <w:marBottom w:val="0"/>
          <w:divBdr>
            <w:top w:val="none" w:sz="0" w:space="0" w:color="auto"/>
            <w:left w:val="none" w:sz="0" w:space="0" w:color="auto"/>
            <w:bottom w:val="none" w:sz="0" w:space="0" w:color="auto"/>
            <w:right w:val="none" w:sz="0" w:space="0" w:color="auto"/>
          </w:divBdr>
        </w:div>
        <w:div w:id="1416434466">
          <w:marLeft w:val="480"/>
          <w:marRight w:val="0"/>
          <w:marTop w:val="0"/>
          <w:marBottom w:val="0"/>
          <w:divBdr>
            <w:top w:val="none" w:sz="0" w:space="0" w:color="auto"/>
            <w:left w:val="none" w:sz="0" w:space="0" w:color="auto"/>
            <w:bottom w:val="none" w:sz="0" w:space="0" w:color="auto"/>
            <w:right w:val="none" w:sz="0" w:space="0" w:color="auto"/>
          </w:divBdr>
        </w:div>
        <w:div w:id="493424219">
          <w:marLeft w:val="480"/>
          <w:marRight w:val="0"/>
          <w:marTop w:val="0"/>
          <w:marBottom w:val="0"/>
          <w:divBdr>
            <w:top w:val="none" w:sz="0" w:space="0" w:color="auto"/>
            <w:left w:val="none" w:sz="0" w:space="0" w:color="auto"/>
            <w:bottom w:val="none" w:sz="0" w:space="0" w:color="auto"/>
            <w:right w:val="none" w:sz="0" w:space="0" w:color="auto"/>
          </w:divBdr>
        </w:div>
        <w:div w:id="713702392">
          <w:marLeft w:val="480"/>
          <w:marRight w:val="0"/>
          <w:marTop w:val="0"/>
          <w:marBottom w:val="0"/>
          <w:divBdr>
            <w:top w:val="none" w:sz="0" w:space="0" w:color="auto"/>
            <w:left w:val="none" w:sz="0" w:space="0" w:color="auto"/>
            <w:bottom w:val="none" w:sz="0" w:space="0" w:color="auto"/>
            <w:right w:val="none" w:sz="0" w:space="0" w:color="auto"/>
          </w:divBdr>
        </w:div>
        <w:div w:id="1913158603">
          <w:marLeft w:val="480"/>
          <w:marRight w:val="0"/>
          <w:marTop w:val="0"/>
          <w:marBottom w:val="0"/>
          <w:divBdr>
            <w:top w:val="none" w:sz="0" w:space="0" w:color="auto"/>
            <w:left w:val="none" w:sz="0" w:space="0" w:color="auto"/>
            <w:bottom w:val="none" w:sz="0" w:space="0" w:color="auto"/>
            <w:right w:val="none" w:sz="0" w:space="0" w:color="auto"/>
          </w:divBdr>
        </w:div>
        <w:div w:id="1152869848">
          <w:marLeft w:val="480"/>
          <w:marRight w:val="0"/>
          <w:marTop w:val="0"/>
          <w:marBottom w:val="0"/>
          <w:divBdr>
            <w:top w:val="none" w:sz="0" w:space="0" w:color="auto"/>
            <w:left w:val="none" w:sz="0" w:space="0" w:color="auto"/>
            <w:bottom w:val="none" w:sz="0" w:space="0" w:color="auto"/>
            <w:right w:val="none" w:sz="0" w:space="0" w:color="auto"/>
          </w:divBdr>
        </w:div>
        <w:div w:id="996304075">
          <w:marLeft w:val="480"/>
          <w:marRight w:val="0"/>
          <w:marTop w:val="0"/>
          <w:marBottom w:val="0"/>
          <w:divBdr>
            <w:top w:val="none" w:sz="0" w:space="0" w:color="auto"/>
            <w:left w:val="none" w:sz="0" w:space="0" w:color="auto"/>
            <w:bottom w:val="none" w:sz="0" w:space="0" w:color="auto"/>
            <w:right w:val="none" w:sz="0" w:space="0" w:color="auto"/>
          </w:divBdr>
        </w:div>
        <w:div w:id="1173298200">
          <w:marLeft w:val="480"/>
          <w:marRight w:val="0"/>
          <w:marTop w:val="0"/>
          <w:marBottom w:val="0"/>
          <w:divBdr>
            <w:top w:val="none" w:sz="0" w:space="0" w:color="auto"/>
            <w:left w:val="none" w:sz="0" w:space="0" w:color="auto"/>
            <w:bottom w:val="none" w:sz="0" w:space="0" w:color="auto"/>
            <w:right w:val="none" w:sz="0" w:space="0" w:color="auto"/>
          </w:divBdr>
        </w:div>
        <w:div w:id="1526937922">
          <w:marLeft w:val="480"/>
          <w:marRight w:val="0"/>
          <w:marTop w:val="0"/>
          <w:marBottom w:val="0"/>
          <w:divBdr>
            <w:top w:val="none" w:sz="0" w:space="0" w:color="auto"/>
            <w:left w:val="none" w:sz="0" w:space="0" w:color="auto"/>
            <w:bottom w:val="none" w:sz="0" w:space="0" w:color="auto"/>
            <w:right w:val="none" w:sz="0" w:space="0" w:color="auto"/>
          </w:divBdr>
        </w:div>
        <w:div w:id="821458957">
          <w:marLeft w:val="480"/>
          <w:marRight w:val="0"/>
          <w:marTop w:val="0"/>
          <w:marBottom w:val="0"/>
          <w:divBdr>
            <w:top w:val="none" w:sz="0" w:space="0" w:color="auto"/>
            <w:left w:val="none" w:sz="0" w:space="0" w:color="auto"/>
            <w:bottom w:val="none" w:sz="0" w:space="0" w:color="auto"/>
            <w:right w:val="none" w:sz="0" w:space="0" w:color="auto"/>
          </w:divBdr>
        </w:div>
        <w:div w:id="904146132">
          <w:marLeft w:val="480"/>
          <w:marRight w:val="0"/>
          <w:marTop w:val="0"/>
          <w:marBottom w:val="0"/>
          <w:divBdr>
            <w:top w:val="none" w:sz="0" w:space="0" w:color="auto"/>
            <w:left w:val="none" w:sz="0" w:space="0" w:color="auto"/>
            <w:bottom w:val="none" w:sz="0" w:space="0" w:color="auto"/>
            <w:right w:val="none" w:sz="0" w:space="0" w:color="auto"/>
          </w:divBdr>
        </w:div>
        <w:div w:id="273052327">
          <w:marLeft w:val="480"/>
          <w:marRight w:val="0"/>
          <w:marTop w:val="0"/>
          <w:marBottom w:val="0"/>
          <w:divBdr>
            <w:top w:val="none" w:sz="0" w:space="0" w:color="auto"/>
            <w:left w:val="none" w:sz="0" w:space="0" w:color="auto"/>
            <w:bottom w:val="none" w:sz="0" w:space="0" w:color="auto"/>
            <w:right w:val="none" w:sz="0" w:space="0" w:color="auto"/>
          </w:divBdr>
        </w:div>
        <w:div w:id="2013408154">
          <w:marLeft w:val="480"/>
          <w:marRight w:val="0"/>
          <w:marTop w:val="0"/>
          <w:marBottom w:val="0"/>
          <w:divBdr>
            <w:top w:val="none" w:sz="0" w:space="0" w:color="auto"/>
            <w:left w:val="none" w:sz="0" w:space="0" w:color="auto"/>
            <w:bottom w:val="none" w:sz="0" w:space="0" w:color="auto"/>
            <w:right w:val="none" w:sz="0" w:space="0" w:color="auto"/>
          </w:divBdr>
        </w:div>
        <w:div w:id="874663080">
          <w:marLeft w:val="480"/>
          <w:marRight w:val="0"/>
          <w:marTop w:val="0"/>
          <w:marBottom w:val="0"/>
          <w:divBdr>
            <w:top w:val="none" w:sz="0" w:space="0" w:color="auto"/>
            <w:left w:val="none" w:sz="0" w:space="0" w:color="auto"/>
            <w:bottom w:val="none" w:sz="0" w:space="0" w:color="auto"/>
            <w:right w:val="none" w:sz="0" w:space="0" w:color="auto"/>
          </w:divBdr>
        </w:div>
        <w:div w:id="390857071">
          <w:marLeft w:val="480"/>
          <w:marRight w:val="0"/>
          <w:marTop w:val="0"/>
          <w:marBottom w:val="0"/>
          <w:divBdr>
            <w:top w:val="none" w:sz="0" w:space="0" w:color="auto"/>
            <w:left w:val="none" w:sz="0" w:space="0" w:color="auto"/>
            <w:bottom w:val="none" w:sz="0" w:space="0" w:color="auto"/>
            <w:right w:val="none" w:sz="0" w:space="0" w:color="auto"/>
          </w:divBdr>
        </w:div>
        <w:div w:id="961885979">
          <w:marLeft w:val="480"/>
          <w:marRight w:val="0"/>
          <w:marTop w:val="0"/>
          <w:marBottom w:val="0"/>
          <w:divBdr>
            <w:top w:val="none" w:sz="0" w:space="0" w:color="auto"/>
            <w:left w:val="none" w:sz="0" w:space="0" w:color="auto"/>
            <w:bottom w:val="none" w:sz="0" w:space="0" w:color="auto"/>
            <w:right w:val="none" w:sz="0" w:space="0" w:color="auto"/>
          </w:divBdr>
        </w:div>
        <w:div w:id="247740056">
          <w:marLeft w:val="480"/>
          <w:marRight w:val="0"/>
          <w:marTop w:val="0"/>
          <w:marBottom w:val="0"/>
          <w:divBdr>
            <w:top w:val="none" w:sz="0" w:space="0" w:color="auto"/>
            <w:left w:val="none" w:sz="0" w:space="0" w:color="auto"/>
            <w:bottom w:val="none" w:sz="0" w:space="0" w:color="auto"/>
            <w:right w:val="none" w:sz="0" w:space="0" w:color="auto"/>
          </w:divBdr>
        </w:div>
      </w:divsChild>
    </w:div>
    <w:div w:id="1813206911">
      <w:bodyDiv w:val="1"/>
      <w:marLeft w:val="0"/>
      <w:marRight w:val="0"/>
      <w:marTop w:val="0"/>
      <w:marBottom w:val="0"/>
      <w:divBdr>
        <w:top w:val="none" w:sz="0" w:space="0" w:color="auto"/>
        <w:left w:val="none" w:sz="0" w:space="0" w:color="auto"/>
        <w:bottom w:val="none" w:sz="0" w:space="0" w:color="auto"/>
        <w:right w:val="none" w:sz="0" w:space="0" w:color="auto"/>
      </w:divBdr>
    </w:div>
    <w:div w:id="1814716822">
      <w:bodyDiv w:val="1"/>
      <w:marLeft w:val="0"/>
      <w:marRight w:val="0"/>
      <w:marTop w:val="0"/>
      <w:marBottom w:val="0"/>
      <w:divBdr>
        <w:top w:val="none" w:sz="0" w:space="0" w:color="auto"/>
        <w:left w:val="none" w:sz="0" w:space="0" w:color="auto"/>
        <w:bottom w:val="none" w:sz="0" w:space="0" w:color="auto"/>
        <w:right w:val="none" w:sz="0" w:space="0" w:color="auto"/>
      </w:divBdr>
    </w:div>
    <w:div w:id="1823540923">
      <w:bodyDiv w:val="1"/>
      <w:marLeft w:val="0"/>
      <w:marRight w:val="0"/>
      <w:marTop w:val="0"/>
      <w:marBottom w:val="0"/>
      <w:divBdr>
        <w:top w:val="none" w:sz="0" w:space="0" w:color="auto"/>
        <w:left w:val="none" w:sz="0" w:space="0" w:color="auto"/>
        <w:bottom w:val="none" w:sz="0" w:space="0" w:color="auto"/>
        <w:right w:val="none" w:sz="0" w:space="0" w:color="auto"/>
      </w:divBdr>
    </w:div>
    <w:div w:id="1833637799">
      <w:bodyDiv w:val="1"/>
      <w:marLeft w:val="0"/>
      <w:marRight w:val="0"/>
      <w:marTop w:val="0"/>
      <w:marBottom w:val="0"/>
      <w:divBdr>
        <w:top w:val="none" w:sz="0" w:space="0" w:color="auto"/>
        <w:left w:val="none" w:sz="0" w:space="0" w:color="auto"/>
        <w:bottom w:val="none" w:sz="0" w:space="0" w:color="auto"/>
        <w:right w:val="none" w:sz="0" w:space="0" w:color="auto"/>
      </w:divBdr>
    </w:div>
    <w:div w:id="1834026918">
      <w:bodyDiv w:val="1"/>
      <w:marLeft w:val="0"/>
      <w:marRight w:val="0"/>
      <w:marTop w:val="0"/>
      <w:marBottom w:val="0"/>
      <w:divBdr>
        <w:top w:val="none" w:sz="0" w:space="0" w:color="auto"/>
        <w:left w:val="none" w:sz="0" w:space="0" w:color="auto"/>
        <w:bottom w:val="none" w:sz="0" w:space="0" w:color="auto"/>
        <w:right w:val="none" w:sz="0" w:space="0" w:color="auto"/>
      </w:divBdr>
    </w:div>
    <w:div w:id="1837770054">
      <w:bodyDiv w:val="1"/>
      <w:marLeft w:val="0"/>
      <w:marRight w:val="0"/>
      <w:marTop w:val="0"/>
      <w:marBottom w:val="0"/>
      <w:divBdr>
        <w:top w:val="none" w:sz="0" w:space="0" w:color="auto"/>
        <w:left w:val="none" w:sz="0" w:space="0" w:color="auto"/>
        <w:bottom w:val="none" w:sz="0" w:space="0" w:color="auto"/>
        <w:right w:val="none" w:sz="0" w:space="0" w:color="auto"/>
      </w:divBdr>
    </w:div>
    <w:div w:id="1840459018">
      <w:bodyDiv w:val="1"/>
      <w:marLeft w:val="0"/>
      <w:marRight w:val="0"/>
      <w:marTop w:val="0"/>
      <w:marBottom w:val="0"/>
      <w:divBdr>
        <w:top w:val="none" w:sz="0" w:space="0" w:color="auto"/>
        <w:left w:val="none" w:sz="0" w:space="0" w:color="auto"/>
        <w:bottom w:val="none" w:sz="0" w:space="0" w:color="auto"/>
        <w:right w:val="none" w:sz="0" w:space="0" w:color="auto"/>
      </w:divBdr>
    </w:div>
    <w:div w:id="1843353906">
      <w:bodyDiv w:val="1"/>
      <w:marLeft w:val="0"/>
      <w:marRight w:val="0"/>
      <w:marTop w:val="0"/>
      <w:marBottom w:val="0"/>
      <w:divBdr>
        <w:top w:val="none" w:sz="0" w:space="0" w:color="auto"/>
        <w:left w:val="none" w:sz="0" w:space="0" w:color="auto"/>
        <w:bottom w:val="none" w:sz="0" w:space="0" w:color="auto"/>
        <w:right w:val="none" w:sz="0" w:space="0" w:color="auto"/>
      </w:divBdr>
    </w:div>
    <w:div w:id="1846166237">
      <w:bodyDiv w:val="1"/>
      <w:marLeft w:val="0"/>
      <w:marRight w:val="0"/>
      <w:marTop w:val="0"/>
      <w:marBottom w:val="0"/>
      <w:divBdr>
        <w:top w:val="none" w:sz="0" w:space="0" w:color="auto"/>
        <w:left w:val="none" w:sz="0" w:space="0" w:color="auto"/>
        <w:bottom w:val="none" w:sz="0" w:space="0" w:color="auto"/>
        <w:right w:val="none" w:sz="0" w:space="0" w:color="auto"/>
      </w:divBdr>
    </w:div>
    <w:div w:id="1846936508">
      <w:bodyDiv w:val="1"/>
      <w:marLeft w:val="0"/>
      <w:marRight w:val="0"/>
      <w:marTop w:val="0"/>
      <w:marBottom w:val="0"/>
      <w:divBdr>
        <w:top w:val="none" w:sz="0" w:space="0" w:color="auto"/>
        <w:left w:val="none" w:sz="0" w:space="0" w:color="auto"/>
        <w:bottom w:val="none" w:sz="0" w:space="0" w:color="auto"/>
        <w:right w:val="none" w:sz="0" w:space="0" w:color="auto"/>
      </w:divBdr>
    </w:div>
    <w:div w:id="1848012076">
      <w:bodyDiv w:val="1"/>
      <w:marLeft w:val="0"/>
      <w:marRight w:val="0"/>
      <w:marTop w:val="0"/>
      <w:marBottom w:val="0"/>
      <w:divBdr>
        <w:top w:val="none" w:sz="0" w:space="0" w:color="auto"/>
        <w:left w:val="none" w:sz="0" w:space="0" w:color="auto"/>
        <w:bottom w:val="none" w:sz="0" w:space="0" w:color="auto"/>
        <w:right w:val="none" w:sz="0" w:space="0" w:color="auto"/>
      </w:divBdr>
    </w:div>
    <w:div w:id="1855878161">
      <w:bodyDiv w:val="1"/>
      <w:marLeft w:val="0"/>
      <w:marRight w:val="0"/>
      <w:marTop w:val="0"/>
      <w:marBottom w:val="0"/>
      <w:divBdr>
        <w:top w:val="none" w:sz="0" w:space="0" w:color="auto"/>
        <w:left w:val="none" w:sz="0" w:space="0" w:color="auto"/>
        <w:bottom w:val="none" w:sz="0" w:space="0" w:color="auto"/>
        <w:right w:val="none" w:sz="0" w:space="0" w:color="auto"/>
      </w:divBdr>
    </w:div>
    <w:div w:id="1870020662">
      <w:bodyDiv w:val="1"/>
      <w:marLeft w:val="0"/>
      <w:marRight w:val="0"/>
      <w:marTop w:val="0"/>
      <w:marBottom w:val="0"/>
      <w:divBdr>
        <w:top w:val="none" w:sz="0" w:space="0" w:color="auto"/>
        <w:left w:val="none" w:sz="0" w:space="0" w:color="auto"/>
        <w:bottom w:val="none" w:sz="0" w:space="0" w:color="auto"/>
        <w:right w:val="none" w:sz="0" w:space="0" w:color="auto"/>
      </w:divBdr>
      <w:divsChild>
        <w:div w:id="551356">
          <w:marLeft w:val="480"/>
          <w:marRight w:val="0"/>
          <w:marTop w:val="0"/>
          <w:marBottom w:val="0"/>
          <w:divBdr>
            <w:top w:val="none" w:sz="0" w:space="0" w:color="auto"/>
            <w:left w:val="none" w:sz="0" w:space="0" w:color="auto"/>
            <w:bottom w:val="none" w:sz="0" w:space="0" w:color="auto"/>
            <w:right w:val="none" w:sz="0" w:space="0" w:color="auto"/>
          </w:divBdr>
        </w:div>
        <w:div w:id="320890452">
          <w:marLeft w:val="480"/>
          <w:marRight w:val="0"/>
          <w:marTop w:val="0"/>
          <w:marBottom w:val="0"/>
          <w:divBdr>
            <w:top w:val="none" w:sz="0" w:space="0" w:color="auto"/>
            <w:left w:val="none" w:sz="0" w:space="0" w:color="auto"/>
            <w:bottom w:val="none" w:sz="0" w:space="0" w:color="auto"/>
            <w:right w:val="none" w:sz="0" w:space="0" w:color="auto"/>
          </w:divBdr>
        </w:div>
        <w:div w:id="442268153">
          <w:marLeft w:val="480"/>
          <w:marRight w:val="0"/>
          <w:marTop w:val="0"/>
          <w:marBottom w:val="0"/>
          <w:divBdr>
            <w:top w:val="none" w:sz="0" w:space="0" w:color="auto"/>
            <w:left w:val="none" w:sz="0" w:space="0" w:color="auto"/>
            <w:bottom w:val="none" w:sz="0" w:space="0" w:color="auto"/>
            <w:right w:val="none" w:sz="0" w:space="0" w:color="auto"/>
          </w:divBdr>
        </w:div>
        <w:div w:id="694575434">
          <w:marLeft w:val="480"/>
          <w:marRight w:val="0"/>
          <w:marTop w:val="0"/>
          <w:marBottom w:val="0"/>
          <w:divBdr>
            <w:top w:val="none" w:sz="0" w:space="0" w:color="auto"/>
            <w:left w:val="none" w:sz="0" w:space="0" w:color="auto"/>
            <w:bottom w:val="none" w:sz="0" w:space="0" w:color="auto"/>
            <w:right w:val="none" w:sz="0" w:space="0" w:color="auto"/>
          </w:divBdr>
        </w:div>
        <w:div w:id="853416964">
          <w:marLeft w:val="480"/>
          <w:marRight w:val="0"/>
          <w:marTop w:val="0"/>
          <w:marBottom w:val="0"/>
          <w:divBdr>
            <w:top w:val="none" w:sz="0" w:space="0" w:color="auto"/>
            <w:left w:val="none" w:sz="0" w:space="0" w:color="auto"/>
            <w:bottom w:val="none" w:sz="0" w:space="0" w:color="auto"/>
            <w:right w:val="none" w:sz="0" w:space="0" w:color="auto"/>
          </w:divBdr>
        </w:div>
        <w:div w:id="1110977496">
          <w:marLeft w:val="480"/>
          <w:marRight w:val="0"/>
          <w:marTop w:val="0"/>
          <w:marBottom w:val="0"/>
          <w:divBdr>
            <w:top w:val="none" w:sz="0" w:space="0" w:color="auto"/>
            <w:left w:val="none" w:sz="0" w:space="0" w:color="auto"/>
            <w:bottom w:val="none" w:sz="0" w:space="0" w:color="auto"/>
            <w:right w:val="none" w:sz="0" w:space="0" w:color="auto"/>
          </w:divBdr>
        </w:div>
        <w:div w:id="1324502644">
          <w:marLeft w:val="480"/>
          <w:marRight w:val="0"/>
          <w:marTop w:val="0"/>
          <w:marBottom w:val="0"/>
          <w:divBdr>
            <w:top w:val="none" w:sz="0" w:space="0" w:color="auto"/>
            <w:left w:val="none" w:sz="0" w:space="0" w:color="auto"/>
            <w:bottom w:val="none" w:sz="0" w:space="0" w:color="auto"/>
            <w:right w:val="none" w:sz="0" w:space="0" w:color="auto"/>
          </w:divBdr>
        </w:div>
        <w:div w:id="1339960211">
          <w:marLeft w:val="480"/>
          <w:marRight w:val="0"/>
          <w:marTop w:val="0"/>
          <w:marBottom w:val="0"/>
          <w:divBdr>
            <w:top w:val="none" w:sz="0" w:space="0" w:color="auto"/>
            <w:left w:val="none" w:sz="0" w:space="0" w:color="auto"/>
            <w:bottom w:val="none" w:sz="0" w:space="0" w:color="auto"/>
            <w:right w:val="none" w:sz="0" w:space="0" w:color="auto"/>
          </w:divBdr>
        </w:div>
        <w:div w:id="1619334462">
          <w:marLeft w:val="480"/>
          <w:marRight w:val="0"/>
          <w:marTop w:val="0"/>
          <w:marBottom w:val="0"/>
          <w:divBdr>
            <w:top w:val="none" w:sz="0" w:space="0" w:color="auto"/>
            <w:left w:val="none" w:sz="0" w:space="0" w:color="auto"/>
            <w:bottom w:val="none" w:sz="0" w:space="0" w:color="auto"/>
            <w:right w:val="none" w:sz="0" w:space="0" w:color="auto"/>
          </w:divBdr>
        </w:div>
        <w:div w:id="1664893347">
          <w:marLeft w:val="480"/>
          <w:marRight w:val="0"/>
          <w:marTop w:val="0"/>
          <w:marBottom w:val="0"/>
          <w:divBdr>
            <w:top w:val="none" w:sz="0" w:space="0" w:color="auto"/>
            <w:left w:val="none" w:sz="0" w:space="0" w:color="auto"/>
            <w:bottom w:val="none" w:sz="0" w:space="0" w:color="auto"/>
            <w:right w:val="none" w:sz="0" w:space="0" w:color="auto"/>
          </w:divBdr>
        </w:div>
        <w:div w:id="1813214574">
          <w:marLeft w:val="480"/>
          <w:marRight w:val="0"/>
          <w:marTop w:val="0"/>
          <w:marBottom w:val="0"/>
          <w:divBdr>
            <w:top w:val="none" w:sz="0" w:space="0" w:color="auto"/>
            <w:left w:val="none" w:sz="0" w:space="0" w:color="auto"/>
            <w:bottom w:val="none" w:sz="0" w:space="0" w:color="auto"/>
            <w:right w:val="none" w:sz="0" w:space="0" w:color="auto"/>
          </w:divBdr>
        </w:div>
        <w:div w:id="1883129106">
          <w:marLeft w:val="480"/>
          <w:marRight w:val="0"/>
          <w:marTop w:val="0"/>
          <w:marBottom w:val="0"/>
          <w:divBdr>
            <w:top w:val="none" w:sz="0" w:space="0" w:color="auto"/>
            <w:left w:val="none" w:sz="0" w:space="0" w:color="auto"/>
            <w:bottom w:val="none" w:sz="0" w:space="0" w:color="auto"/>
            <w:right w:val="none" w:sz="0" w:space="0" w:color="auto"/>
          </w:divBdr>
        </w:div>
        <w:div w:id="1888182008">
          <w:marLeft w:val="480"/>
          <w:marRight w:val="0"/>
          <w:marTop w:val="0"/>
          <w:marBottom w:val="0"/>
          <w:divBdr>
            <w:top w:val="none" w:sz="0" w:space="0" w:color="auto"/>
            <w:left w:val="none" w:sz="0" w:space="0" w:color="auto"/>
            <w:bottom w:val="none" w:sz="0" w:space="0" w:color="auto"/>
            <w:right w:val="none" w:sz="0" w:space="0" w:color="auto"/>
          </w:divBdr>
        </w:div>
      </w:divsChild>
    </w:div>
    <w:div w:id="1881626051">
      <w:bodyDiv w:val="1"/>
      <w:marLeft w:val="0"/>
      <w:marRight w:val="0"/>
      <w:marTop w:val="0"/>
      <w:marBottom w:val="0"/>
      <w:divBdr>
        <w:top w:val="none" w:sz="0" w:space="0" w:color="auto"/>
        <w:left w:val="none" w:sz="0" w:space="0" w:color="auto"/>
        <w:bottom w:val="none" w:sz="0" w:space="0" w:color="auto"/>
        <w:right w:val="none" w:sz="0" w:space="0" w:color="auto"/>
      </w:divBdr>
    </w:div>
    <w:div w:id="1883396351">
      <w:bodyDiv w:val="1"/>
      <w:marLeft w:val="0"/>
      <w:marRight w:val="0"/>
      <w:marTop w:val="0"/>
      <w:marBottom w:val="0"/>
      <w:divBdr>
        <w:top w:val="none" w:sz="0" w:space="0" w:color="auto"/>
        <w:left w:val="none" w:sz="0" w:space="0" w:color="auto"/>
        <w:bottom w:val="none" w:sz="0" w:space="0" w:color="auto"/>
        <w:right w:val="none" w:sz="0" w:space="0" w:color="auto"/>
      </w:divBdr>
    </w:div>
    <w:div w:id="1886673281">
      <w:bodyDiv w:val="1"/>
      <w:marLeft w:val="0"/>
      <w:marRight w:val="0"/>
      <w:marTop w:val="0"/>
      <w:marBottom w:val="0"/>
      <w:divBdr>
        <w:top w:val="none" w:sz="0" w:space="0" w:color="auto"/>
        <w:left w:val="none" w:sz="0" w:space="0" w:color="auto"/>
        <w:bottom w:val="none" w:sz="0" w:space="0" w:color="auto"/>
        <w:right w:val="none" w:sz="0" w:space="0" w:color="auto"/>
      </w:divBdr>
    </w:div>
    <w:div w:id="1896892135">
      <w:bodyDiv w:val="1"/>
      <w:marLeft w:val="0"/>
      <w:marRight w:val="0"/>
      <w:marTop w:val="0"/>
      <w:marBottom w:val="0"/>
      <w:divBdr>
        <w:top w:val="none" w:sz="0" w:space="0" w:color="auto"/>
        <w:left w:val="none" w:sz="0" w:space="0" w:color="auto"/>
        <w:bottom w:val="none" w:sz="0" w:space="0" w:color="auto"/>
        <w:right w:val="none" w:sz="0" w:space="0" w:color="auto"/>
      </w:divBdr>
      <w:divsChild>
        <w:div w:id="240068324">
          <w:marLeft w:val="480"/>
          <w:marRight w:val="0"/>
          <w:marTop w:val="0"/>
          <w:marBottom w:val="0"/>
          <w:divBdr>
            <w:top w:val="none" w:sz="0" w:space="0" w:color="auto"/>
            <w:left w:val="none" w:sz="0" w:space="0" w:color="auto"/>
            <w:bottom w:val="none" w:sz="0" w:space="0" w:color="auto"/>
            <w:right w:val="none" w:sz="0" w:space="0" w:color="auto"/>
          </w:divBdr>
        </w:div>
        <w:div w:id="356666203">
          <w:marLeft w:val="480"/>
          <w:marRight w:val="0"/>
          <w:marTop w:val="0"/>
          <w:marBottom w:val="0"/>
          <w:divBdr>
            <w:top w:val="none" w:sz="0" w:space="0" w:color="auto"/>
            <w:left w:val="none" w:sz="0" w:space="0" w:color="auto"/>
            <w:bottom w:val="none" w:sz="0" w:space="0" w:color="auto"/>
            <w:right w:val="none" w:sz="0" w:space="0" w:color="auto"/>
          </w:divBdr>
        </w:div>
        <w:div w:id="387997114">
          <w:marLeft w:val="480"/>
          <w:marRight w:val="0"/>
          <w:marTop w:val="0"/>
          <w:marBottom w:val="0"/>
          <w:divBdr>
            <w:top w:val="none" w:sz="0" w:space="0" w:color="auto"/>
            <w:left w:val="none" w:sz="0" w:space="0" w:color="auto"/>
            <w:bottom w:val="none" w:sz="0" w:space="0" w:color="auto"/>
            <w:right w:val="none" w:sz="0" w:space="0" w:color="auto"/>
          </w:divBdr>
        </w:div>
        <w:div w:id="398554338">
          <w:marLeft w:val="480"/>
          <w:marRight w:val="0"/>
          <w:marTop w:val="0"/>
          <w:marBottom w:val="0"/>
          <w:divBdr>
            <w:top w:val="none" w:sz="0" w:space="0" w:color="auto"/>
            <w:left w:val="none" w:sz="0" w:space="0" w:color="auto"/>
            <w:bottom w:val="none" w:sz="0" w:space="0" w:color="auto"/>
            <w:right w:val="none" w:sz="0" w:space="0" w:color="auto"/>
          </w:divBdr>
        </w:div>
        <w:div w:id="474570490">
          <w:marLeft w:val="480"/>
          <w:marRight w:val="0"/>
          <w:marTop w:val="0"/>
          <w:marBottom w:val="0"/>
          <w:divBdr>
            <w:top w:val="none" w:sz="0" w:space="0" w:color="auto"/>
            <w:left w:val="none" w:sz="0" w:space="0" w:color="auto"/>
            <w:bottom w:val="none" w:sz="0" w:space="0" w:color="auto"/>
            <w:right w:val="none" w:sz="0" w:space="0" w:color="auto"/>
          </w:divBdr>
        </w:div>
        <w:div w:id="594292916">
          <w:marLeft w:val="480"/>
          <w:marRight w:val="0"/>
          <w:marTop w:val="0"/>
          <w:marBottom w:val="0"/>
          <w:divBdr>
            <w:top w:val="none" w:sz="0" w:space="0" w:color="auto"/>
            <w:left w:val="none" w:sz="0" w:space="0" w:color="auto"/>
            <w:bottom w:val="none" w:sz="0" w:space="0" w:color="auto"/>
            <w:right w:val="none" w:sz="0" w:space="0" w:color="auto"/>
          </w:divBdr>
        </w:div>
        <w:div w:id="1032532268">
          <w:marLeft w:val="480"/>
          <w:marRight w:val="0"/>
          <w:marTop w:val="0"/>
          <w:marBottom w:val="0"/>
          <w:divBdr>
            <w:top w:val="none" w:sz="0" w:space="0" w:color="auto"/>
            <w:left w:val="none" w:sz="0" w:space="0" w:color="auto"/>
            <w:bottom w:val="none" w:sz="0" w:space="0" w:color="auto"/>
            <w:right w:val="none" w:sz="0" w:space="0" w:color="auto"/>
          </w:divBdr>
        </w:div>
        <w:div w:id="1312783126">
          <w:marLeft w:val="480"/>
          <w:marRight w:val="0"/>
          <w:marTop w:val="0"/>
          <w:marBottom w:val="0"/>
          <w:divBdr>
            <w:top w:val="none" w:sz="0" w:space="0" w:color="auto"/>
            <w:left w:val="none" w:sz="0" w:space="0" w:color="auto"/>
            <w:bottom w:val="none" w:sz="0" w:space="0" w:color="auto"/>
            <w:right w:val="none" w:sz="0" w:space="0" w:color="auto"/>
          </w:divBdr>
        </w:div>
        <w:div w:id="1456484312">
          <w:marLeft w:val="480"/>
          <w:marRight w:val="0"/>
          <w:marTop w:val="0"/>
          <w:marBottom w:val="0"/>
          <w:divBdr>
            <w:top w:val="none" w:sz="0" w:space="0" w:color="auto"/>
            <w:left w:val="none" w:sz="0" w:space="0" w:color="auto"/>
            <w:bottom w:val="none" w:sz="0" w:space="0" w:color="auto"/>
            <w:right w:val="none" w:sz="0" w:space="0" w:color="auto"/>
          </w:divBdr>
        </w:div>
        <w:div w:id="1650674120">
          <w:marLeft w:val="480"/>
          <w:marRight w:val="0"/>
          <w:marTop w:val="0"/>
          <w:marBottom w:val="0"/>
          <w:divBdr>
            <w:top w:val="none" w:sz="0" w:space="0" w:color="auto"/>
            <w:left w:val="none" w:sz="0" w:space="0" w:color="auto"/>
            <w:bottom w:val="none" w:sz="0" w:space="0" w:color="auto"/>
            <w:right w:val="none" w:sz="0" w:space="0" w:color="auto"/>
          </w:divBdr>
        </w:div>
        <w:div w:id="1929656318">
          <w:marLeft w:val="480"/>
          <w:marRight w:val="0"/>
          <w:marTop w:val="0"/>
          <w:marBottom w:val="0"/>
          <w:divBdr>
            <w:top w:val="none" w:sz="0" w:space="0" w:color="auto"/>
            <w:left w:val="none" w:sz="0" w:space="0" w:color="auto"/>
            <w:bottom w:val="none" w:sz="0" w:space="0" w:color="auto"/>
            <w:right w:val="none" w:sz="0" w:space="0" w:color="auto"/>
          </w:divBdr>
        </w:div>
        <w:div w:id="2141604357">
          <w:marLeft w:val="480"/>
          <w:marRight w:val="0"/>
          <w:marTop w:val="0"/>
          <w:marBottom w:val="0"/>
          <w:divBdr>
            <w:top w:val="none" w:sz="0" w:space="0" w:color="auto"/>
            <w:left w:val="none" w:sz="0" w:space="0" w:color="auto"/>
            <w:bottom w:val="none" w:sz="0" w:space="0" w:color="auto"/>
            <w:right w:val="none" w:sz="0" w:space="0" w:color="auto"/>
          </w:divBdr>
        </w:div>
      </w:divsChild>
    </w:div>
    <w:div w:id="1897547348">
      <w:bodyDiv w:val="1"/>
      <w:marLeft w:val="0"/>
      <w:marRight w:val="0"/>
      <w:marTop w:val="0"/>
      <w:marBottom w:val="0"/>
      <w:divBdr>
        <w:top w:val="none" w:sz="0" w:space="0" w:color="auto"/>
        <w:left w:val="none" w:sz="0" w:space="0" w:color="auto"/>
        <w:bottom w:val="none" w:sz="0" w:space="0" w:color="auto"/>
        <w:right w:val="none" w:sz="0" w:space="0" w:color="auto"/>
      </w:divBdr>
    </w:div>
    <w:div w:id="1906186532">
      <w:bodyDiv w:val="1"/>
      <w:marLeft w:val="0"/>
      <w:marRight w:val="0"/>
      <w:marTop w:val="0"/>
      <w:marBottom w:val="0"/>
      <w:divBdr>
        <w:top w:val="none" w:sz="0" w:space="0" w:color="auto"/>
        <w:left w:val="none" w:sz="0" w:space="0" w:color="auto"/>
        <w:bottom w:val="none" w:sz="0" w:space="0" w:color="auto"/>
        <w:right w:val="none" w:sz="0" w:space="0" w:color="auto"/>
      </w:divBdr>
      <w:divsChild>
        <w:div w:id="425610903">
          <w:marLeft w:val="480"/>
          <w:marRight w:val="0"/>
          <w:marTop w:val="0"/>
          <w:marBottom w:val="0"/>
          <w:divBdr>
            <w:top w:val="none" w:sz="0" w:space="0" w:color="auto"/>
            <w:left w:val="none" w:sz="0" w:space="0" w:color="auto"/>
            <w:bottom w:val="none" w:sz="0" w:space="0" w:color="auto"/>
            <w:right w:val="none" w:sz="0" w:space="0" w:color="auto"/>
          </w:divBdr>
        </w:div>
        <w:div w:id="535241493">
          <w:marLeft w:val="480"/>
          <w:marRight w:val="0"/>
          <w:marTop w:val="0"/>
          <w:marBottom w:val="0"/>
          <w:divBdr>
            <w:top w:val="none" w:sz="0" w:space="0" w:color="auto"/>
            <w:left w:val="none" w:sz="0" w:space="0" w:color="auto"/>
            <w:bottom w:val="none" w:sz="0" w:space="0" w:color="auto"/>
            <w:right w:val="none" w:sz="0" w:space="0" w:color="auto"/>
          </w:divBdr>
        </w:div>
        <w:div w:id="596140103">
          <w:marLeft w:val="480"/>
          <w:marRight w:val="0"/>
          <w:marTop w:val="0"/>
          <w:marBottom w:val="0"/>
          <w:divBdr>
            <w:top w:val="none" w:sz="0" w:space="0" w:color="auto"/>
            <w:left w:val="none" w:sz="0" w:space="0" w:color="auto"/>
            <w:bottom w:val="none" w:sz="0" w:space="0" w:color="auto"/>
            <w:right w:val="none" w:sz="0" w:space="0" w:color="auto"/>
          </w:divBdr>
        </w:div>
        <w:div w:id="596333042">
          <w:marLeft w:val="480"/>
          <w:marRight w:val="0"/>
          <w:marTop w:val="0"/>
          <w:marBottom w:val="0"/>
          <w:divBdr>
            <w:top w:val="none" w:sz="0" w:space="0" w:color="auto"/>
            <w:left w:val="none" w:sz="0" w:space="0" w:color="auto"/>
            <w:bottom w:val="none" w:sz="0" w:space="0" w:color="auto"/>
            <w:right w:val="none" w:sz="0" w:space="0" w:color="auto"/>
          </w:divBdr>
        </w:div>
        <w:div w:id="683633797">
          <w:marLeft w:val="480"/>
          <w:marRight w:val="0"/>
          <w:marTop w:val="0"/>
          <w:marBottom w:val="0"/>
          <w:divBdr>
            <w:top w:val="none" w:sz="0" w:space="0" w:color="auto"/>
            <w:left w:val="none" w:sz="0" w:space="0" w:color="auto"/>
            <w:bottom w:val="none" w:sz="0" w:space="0" w:color="auto"/>
            <w:right w:val="none" w:sz="0" w:space="0" w:color="auto"/>
          </w:divBdr>
        </w:div>
        <w:div w:id="823619801">
          <w:marLeft w:val="480"/>
          <w:marRight w:val="0"/>
          <w:marTop w:val="0"/>
          <w:marBottom w:val="0"/>
          <w:divBdr>
            <w:top w:val="none" w:sz="0" w:space="0" w:color="auto"/>
            <w:left w:val="none" w:sz="0" w:space="0" w:color="auto"/>
            <w:bottom w:val="none" w:sz="0" w:space="0" w:color="auto"/>
            <w:right w:val="none" w:sz="0" w:space="0" w:color="auto"/>
          </w:divBdr>
        </w:div>
        <w:div w:id="1129282283">
          <w:marLeft w:val="480"/>
          <w:marRight w:val="0"/>
          <w:marTop w:val="0"/>
          <w:marBottom w:val="0"/>
          <w:divBdr>
            <w:top w:val="none" w:sz="0" w:space="0" w:color="auto"/>
            <w:left w:val="none" w:sz="0" w:space="0" w:color="auto"/>
            <w:bottom w:val="none" w:sz="0" w:space="0" w:color="auto"/>
            <w:right w:val="none" w:sz="0" w:space="0" w:color="auto"/>
          </w:divBdr>
        </w:div>
        <w:div w:id="1381589611">
          <w:marLeft w:val="480"/>
          <w:marRight w:val="0"/>
          <w:marTop w:val="0"/>
          <w:marBottom w:val="0"/>
          <w:divBdr>
            <w:top w:val="none" w:sz="0" w:space="0" w:color="auto"/>
            <w:left w:val="none" w:sz="0" w:space="0" w:color="auto"/>
            <w:bottom w:val="none" w:sz="0" w:space="0" w:color="auto"/>
            <w:right w:val="none" w:sz="0" w:space="0" w:color="auto"/>
          </w:divBdr>
        </w:div>
        <w:div w:id="1445882181">
          <w:marLeft w:val="480"/>
          <w:marRight w:val="0"/>
          <w:marTop w:val="0"/>
          <w:marBottom w:val="0"/>
          <w:divBdr>
            <w:top w:val="none" w:sz="0" w:space="0" w:color="auto"/>
            <w:left w:val="none" w:sz="0" w:space="0" w:color="auto"/>
            <w:bottom w:val="none" w:sz="0" w:space="0" w:color="auto"/>
            <w:right w:val="none" w:sz="0" w:space="0" w:color="auto"/>
          </w:divBdr>
        </w:div>
        <w:div w:id="1492713785">
          <w:marLeft w:val="480"/>
          <w:marRight w:val="0"/>
          <w:marTop w:val="0"/>
          <w:marBottom w:val="0"/>
          <w:divBdr>
            <w:top w:val="none" w:sz="0" w:space="0" w:color="auto"/>
            <w:left w:val="none" w:sz="0" w:space="0" w:color="auto"/>
            <w:bottom w:val="none" w:sz="0" w:space="0" w:color="auto"/>
            <w:right w:val="none" w:sz="0" w:space="0" w:color="auto"/>
          </w:divBdr>
        </w:div>
        <w:div w:id="1549952247">
          <w:marLeft w:val="480"/>
          <w:marRight w:val="0"/>
          <w:marTop w:val="0"/>
          <w:marBottom w:val="0"/>
          <w:divBdr>
            <w:top w:val="none" w:sz="0" w:space="0" w:color="auto"/>
            <w:left w:val="none" w:sz="0" w:space="0" w:color="auto"/>
            <w:bottom w:val="none" w:sz="0" w:space="0" w:color="auto"/>
            <w:right w:val="none" w:sz="0" w:space="0" w:color="auto"/>
          </w:divBdr>
        </w:div>
        <w:div w:id="1596861085">
          <w:marLeft w:val="480"/>
          <w:marRight w:val="0"/>
          <w:marTop w:val="0"/>
          <w:marBottom w:val="0"/>
          <w:divBdr>
            <w:top w:val="none" w:sz="0" w:space="0" w:color="auto"/>
            <w:left w:val="none" w:sz="0" w:space="0" w:color="auto"/>
            <w:bottom w:val="none" w:sz="0" w:space="0" w:color="auto"/>
            <w:right w:val="none" w:sz="0" w:space="0" w:color="auto"/>
          </w:divBdr>
        </w:div>
        <w:div w:id="1957757619">
          <w:marLeft w:val="480"/>
          <w:marRight w:val="0"/>
          <w:marTop w:val="0"/>
          <w:marBottom w:val="0"/>
          <w:divBdr>
            <w:top w:val="none" w:sz="0" w:space="0" w:color="auto"/>
            <w:left w:val="none" w:sz="0" w:space="0" w:color="auto"/>
            <w:bottom w:val="none" w:sz="0" w:space="0" w:color="auto"/>
            <w:right w:val="none" w:sz="0" w:space="0" w:color="auto"/>
          </w:divBdr>
        </w:div>
      </w:divsChild>
    </w:div>
    <w:div w:id="1915622557">
      <w:bodyDiv w:val="1"/>
      <w:marLeft w:val="0"/>
      <w:marRight w:val="0"/>
      <w:marTop w:val="0"/>
      <w:marBottom w:val="0"/>
      <w:divBdr>
        <w:top w:val="none" w:sz="0" w:space="0" w:color="auto"/>
        <w:left w:val="none" w:sz="0" w:space="0" w:color="auto"/>
        <w:bottom w:val="none" w:sz="0" w:space="0" w:color="auto"/>
        <w:right w:val="none" w:sz="0" w:space="0" w:color="auto"/>
      </w:divBdr>
    </w:div>
    <w:div w:id="1920016251">
      <w:bodyDiv w:val="1"/>
      <w:marLeft w:val="0"/>
      <w:marRight w:val="0"/>
      <w:marTop w:val="0"/>
      <w:marBottom w:val="0"/>
      <w:divBdr>
        <w:top w:val="none" w:sz="0" w:space="0" w:color="auto"/>
        <w:left w:val="none" w:sz="0" w:space="0" w:color="auto"/>
        <w:bottom w:val="none" w:sz="0" w:space="0" w:color="auto"/>
        <w:right w:val="none" w:sz="0" w:space="0" w:color="auto"/>
      </w:divBdr>
      <w:divsChild>
        <w:div w:id="1559710111">
          <w:marLeft w:val="480"/>
          <w:marRight w:val="0"/>
          <w:marTop w:val="0"/>
          <w:marBottom w:val="0"/>
          <w:divBdr>
            <w:top w:val="none" w:sz="0" w:space="0" w:color="auto"/>
            <w:left w:val="none" w:sz="0" w:space="0" w:color="auto"/>
            <w:bottom w:val="none" w:sz="0" w:space="0" w:color="auto"/>
            <w:right w:val="none" w:sz="0" w:space="0" w:color="auto"/>
          </w:divBdr>
        </w:div>
        <w:div w:id="666833090">
          <w:marLeft w:val="480"/>
          <w:marRight w:val="0"/>
          <w:marTop w:val="0"/>
          <w:marBottom w:val="0"/>
          <w:divBdr>
            <w:top w:val="none" w:sz="0" w:space="0" w:color="auto"/>
            <w:left w:val="none" w:sz="0" w:space="0" w:color="auto"/>
            <w:bottom w:val="none" w:sz="0" w:space="0" w:color="auto"/>
            <w:right w:val="none" w:sz="0" w:space="0" w:color="auto"/>
          </w:divBdr>
        </w:div>
        <w:div w:id="829096833">
          <w:marLeft w:val="480"/>
          <w:marRight w:val="0"/>
          <w:marTop w:val="0"/>
          <w:marBottom w:val="0"/>
          <w:divBdr>
            <w:top w:val="none" w:sz="0" w:space="0" w:color="auto"/>
            <w:left w:val="none" w:sz="0" w:space="0" w:color="auto"/>
            <w:bottom w:val="none" w:sz="0" w:space="0" w:color="auto"/>
            <w:right w:val="none" w:sz="0" w:space="0" w:color="auto"/>
          </w:divBdr>
        </w:div>
        <w:div w:id="1745906689">
          <w:marLeft w:val="480"/>
          <w:marRight w:val="0"/>
          <w:marTop w:val="0"/>
          <w:marBottom w:val="0"/>
          <w:divBdr>
            <w:top w:val="none" w:sz="0" w:space="0" w:color="auto"/>
            <w:left w:val="none" w:sz="0" w:space="0" w:color="auto"/>
            <w:bottom w:val="none" w:sz="0" w:space="0" w:color="auto"/>
            <w:right w:val="none" w:sz="0" w:space="0" w:color="auto"/>
          </w:divBdr>
        </w:div>
        <w:div w:id="170872509">
          <w:marLeft w:val="480"/>
          <w:marRight w:val="0"/>
          <w:marTop w:val="0"/>
          <w:marBottom w:val="0"/>
          <w:divBdr>
            <w:top w:val="none" w:sz="0" w:space="0" w:color="auto"/>
            <w:left w:val="none" w:sz="0" w:space="0" w:color="auto"/>
            <w:bottom w:val="none" w:sz="0" w:space="0" w:color="auto"/>
            <w:right w:val="none" w:sz="0" w:space="0" w:color="auto"/>
          </w:divBdr>
        </w:div>
        <w:div w:id="143738820">
          <w:marLeft w:val="480"/>
          <w:marRight w:val="0"/>
          <w:marTop w:val="0"/>
          <w:marBottom w:val="0"/>
          <w:divBdr>
            <w:top w:val="none" w:sz="0" w:space="0" w:color="auto"/>
            <w:left w:val="none" w:sz="0" w:space="0" w:color="auto"/>
            <w:bottom w:val="none" w:sz="0" w:space="0" w:color="auto"/>
            <w:right w:val="none" w:sz="0" w:space="0" w:color="auto"/>
          </w:divBdr>
        </w:div>
        <w:div w:id="1191601848">
          <w:marLeft w:val="480"/>
          <w:marRight w:val="0"/>
          <w:marTop w:val="0"/>
          <w:marBottom w:val="0"/>
          <w:divBdr>
            <w:top w:val="none" w:sz="0" w:space="0" w:color="auto"/>
            <w:left w:val="none" w:sz="0" w:space="0" w:color="auto"/>
            <w:bottom w:val="none" w:sz="0" w:space="0" w:color="auto"/>
            <w:right w:val="none" w:sz="0" w:space="0" w:color="auto"/>
          </w:divBdr>
        </w:div>
        <w:div w:id="645085122">
          <w:marLeft w:val="480"/>
          <w:marRight w:val="0"/>
          <w:marTop w:val="0"/>
          <w:marBottom w:val="0"/>
          <w:divBdr>
            <w:top w:val="none" w:sz="0" w:space="0" w:color="auto"/>
            <w:left w:val="none" w:sz="0" w:space="0" w:color="auto"/>
            <w:bottom w:val="none" w:sz="0" w:space="0" w:color="auto"/>
            <w:right w:val="none" w:sz="0" w:space="0" w:color="auto"/>
          </w:divBdr>
        </w:div>
        <w:div w:id="2078431630">
          <w:marLeft w:val="480"/>
          <w:marRight w:val="0"/>
          <w:marTop w:val="0"/>
          <w:marBottom w:val="0"/>
          <w:divBdr>
            <w:top w:val="none" w:sz="0" w:space="0" w:color="auto"/>
            <w:left w:val="none" w:sz="0" w:space="0" w:color="auto"/>
            <w:bottom w:val="none" w:sz="0" w:space="0" w:color="auto"/>
            <w:right w:val="none" w:sz="0" w:space="0" w:color="auto"/>
          </w:divBdr>
        </w:div>
        <w:div w:id="1320887416">
          <w:marLeft w:val="480"/>
          <w:marRight w:val="0"/>
          <w:marTop w:val="0"/>
          <w:marBottom w:val="0"/>
          <w:divBdr>
            <w:top w:val="none" w:sz="0" w:space="0" w:color="auto"/>
            <w:left w:val="none" w:sz="0" w:space="0" w:color="auto"/>
            <w:bottom w:val="none" w:sz="0" w:space="0" w:color="auto"/>
            <w:right w:val="none" w:sz="0" w:space="0" w:color="auto"/>
          </w:divBdr>
        </w:div>
        <w:div w:id="2121684396">
          <w:marLeft w:val="480"/>
          <w:marRight w:val="0"/>
          <w:marTop w:val="0"/>
          <w:marBottom w:val="0"/>
          <w:divBdr>
            <w:top w:val="none" w:sz="0" w:space="0" w:color="auto"/>
            <w:left w:val="none" w:sz="0" w:space="0" w:color="auto"/>
            <w:bottom w:val="none" w:sz="0" w:space="0" w:color="auto"/>
            <w:right w:val="none" w:sz="0" w:space="0" w:color="auto"/>
          </w:divBdr>
        </w:div>
        <w:div w:id="497117901">
          <w:marLeft w:val="480"/>
          <w:marRight w:val="0"/>
          <w:marTop w:val="0"/>
          <w:marBottom w:val="0"/>
          <w:divBdr>
            <w:top w:val="none" w:sz="0" w:space="0" w:color="auto"/>
            <w:left w:val="none" w:sz="0" w:space="0" w:color="auto"/>
            <w:bottom w:val="none" w:sz="0" w:space="0" w:color="auto"/>
            <w:right w:val="none" w:sz="0" w:space="0" w:color="auto"/>
          </w:divBdr>
        </w:div>
        <w:div w:id="2075083551">
          <w:marLeft w:val="480"/>
          <w:marRight w:val="0"/>
          <w:marTop w:val="0"/>
          <w:marBottom w:val="0"/>
          <w:divBdr>
            <w:top w:val="none" w:sz="0" w:space="0" w:color="auto"/>
            <w:left w:val="none" w:sz="0" w:space="0" w:color="auto"/>
            <w:bottom w:val="none" w:sz="0" w:space="0" w:color="auto"/>
            <w:right w:val="none" w:sz="0" w:space="0" w:color="auto"/>
          </w:divBdr>
        </w:div>
        <w:div w:id="1354768501">
          <w:marLeft w:val="480"/>
          <w:marRight w:val="0"/>
          <w:marTop w:val="0"/>
          <w:marBottom w:val="0"/>
          <w:divBdr>
            <w:top w:val="none" w:sz="0" w:space="0" w:color="auto"/>
            <w:left w:val="none" w:sz="0" w:space="0" w:color="auto"/>
            <w:bottom w:val="none" w:sz="0" w:space="0" w:color="auto"/>
            <w:right w:val="none" w:sz="0" w:space="0" w:color="auto"/>
          </w:divBdr>
        </w:div>
        <w:div w:id="1147481199">
          <w:marLeft w:val="480"/>
          <w:marRight w:val="0"/>
          <w:marTop w:val="0"/>
          <w:marBottom w:val="0"/>
          <w:divBdr>
            <w:top w:val="none" w:sz="0" w:space="0" w:color="auto"/>
            <w:left w:val="none" w:sz="0" w:space="0" w:color="auto"/>
            <w:bottom w:val="none" w:sz="0" w:space="0" w:color="auto"/>
            <w:right w:val="none" w:sz="0" w:space="0" w:color="auto"/>
          </w:divBdr>
        </w:div>
        <w:div w:id="235088736">
          <w:marLeft w:val="480"/>
          <w:marRight w:val="0"/>
          <w:marTop w:val="0"/>
          <w:marBottom w:val="0"/>
          <w:divBdr>
            <w:top w:val="none" w:sz="0" w:space="0" w:color="auto"/>
            <w:left w:val="none" w:sz="0" w:space="0" w:color="auto"/>
            <w:bottom w:val="none" w:sz="0" w:space="0" w:color="auto"/>
            <w:right w:val="none" w:sz="0" w:space="0" w:color="auto"/>
          </w:divBdr>
        </w:div>
        <w:div w:id="221915557">
          <w:marLeft w:val="480"/>
          <w:marRight w:val="0"/>
          <w:marTop w:val="0"/>
          <w:marBottom w:val="0"/>
          <w:divBdr>
            <w:top w:val="none" w:sz="0" w:space="0" w:color="auto"/>
            <w:left w:val="none" w:sz="0" w:space="0" w:color="auto"/>
            <w:bottom w:val="none" w:sz="0" w:space="0" w:color="auto"/>
            <w:right w:val="none" w:sz="0" w:space="0" w:color="auto"/>
          </w:divBdr>
        </w:div>
        <w:div w:id="757598422">
          <w:marLeft w:val="480"/>
          <w:marRight w:val="0"/>
          <w:marTop w:val="0"/>
          <w:marBottom w:val="0"/>
          <w:divBdr>
            <w:top w:val="none" w:sz="0" w:space="0" w:color="auto"/>
            <w:left w:val="none" w:sz="0" w:space="0" w:color="auto"/>
            <w:bottom w:val="none" w:sz="0" w:space="0" w:color="auto"/>
            <w:right w:val="none" w:sz="0" w:space="0" w:color="auto"/>
          </w:divBdr>
        </w:div>
        <w:div w:id="1915166611">
          <w:marLeft w:val="480"/>
          <w:marRight w:val="0"/>
          <w:marTop w:val="0"/>
          <w:marBottom w:val="0"/>
          <w:divBdr>
            <w:top w:val="none" w:sz="0" w:space="0" w:color="auto"/>
            <w:left w:val="none" w:sz="0" w:space="0" w:color="auto"/>
            <w:bottom w:val="none" w:sz="0" w:space="0" w:color="auto"/>
            <w:right w:val="none" w:sz="0" w:space="0" w:color="auto"/>
          </w:divBdr>
        </w:div>
        <w:div w:id="2123261007">
          <w:marLeft w:val="480"/>
          <w:marRight w:val="0"/>
          <w:marTop w:val="0"/>
          <w:marBottom w:val="0"/>
          <w:divBdr>
            <w:top w:val="none" w:sz="0" w:space="0" w:color="auto"/>
            <w:left w:val="none" w:sz="0" w:space="0" w:color="auto"/>
            <w:bottom w:val="none" w:sz="0" w:space="0" w:color="auto"/>
            <w:right w:val="none" w:sz="0" w:space="0" w:color="auto"/>
          </w:divBdr>
        </w:div>
        <w:div w:id="2019842672">
          <w:marLeft w:val="480"/>
          <w:marRight w:val="0"/>
          <w:marTop w:val="0"/>
          <w:marBottom w:val="0"/>
          <w:divBdr>
            <w:top w:val="none" w:sz="0" w:space="0" w:color="auto"/>
            <w:left w:val="none" w:sz="0" w:space="0" w:color="auto"/>
            <w:bottom w:val="none" w:sz="0" w:space="0" w:color="auto"/>
            <w:right w:val="none" w:sz="0" w:space="0" w:color="auto"/>
          </w:divBdr>
        </w:div>
      </w:divsChild>
    </w:div>
    <w:div w:id="1926574102">
      <w:bodyDiv w:val="1"/>
      <w:marLeft w:val="0"/>
      <w:marRight w:val="0"/>
      <w:marTop w:val="0"/>
      <w:marBottom w:val="0"/>
      <w:divBdr>
        <w:top w:val="none" w:sz="0" w:space="0" w:color="auto"/>
        <w:left w:val="none" w:sz="0" w:space="0" w:color="auto"/>
        <w:bottom w:val="none" w:sz="0" w:space="0" w:color="auto"/>
        <w:right w:val="none" w:sz="0" w:space="0" w:color="auto"/>
      </w:divBdr>
    </w:div>
    <w:div w:id="1937395771">
      <w:bodyDiv w:val="1"/>
      <w:marLeft w:val="0"/>
      <w:marRight w:val="0"/>
      <w:marTop w:val="0"/>
      <w:marBottom w:val="0"/>
      <w:divBdr>
        <w:top w:val="none" w:sz="0" w:space="0" w:color="auto"/>
        <w:left w:val="none" w:sz="0" w:space="0" w:color="auto"/>
        <w:bottom w:val="none" w:sz="0" w:space="0" w:color="auto"/>
        <w:right w:val="none" w:sz="0" w:space="0" w:color="auto"/>
      </w:divBdr>
      <w:divsChild>
        <w:div w:id="54671503">
          <w:marLeft w:val="480"/>
          <w:marRight w:val="0"/>
          <w:marTop w:val="0"/>
          <w:marBottom w:val="0"/>
          <w:divBdr>
            <w:top w:val="none" w:sz="0" w:space="0" w:color="auto"/>
            <w:left w:val="none" w:sz="0" w:space="0" w:color="auto"/>
            <w:bottom w:val="none" w:sz="0" w:space="0" w:color="auto"/>
            <w:right w:val="none" w:sz="0" w:space="0" w:color="auto"/>
          </w:divBdr>
        </w:div>
        <w:div w:id="122584238">
          <w:marLeft w:val="480"/>
          <w:marRight w:val="0"/>
          <w:marTop w:val="0"/>
          <w:marBottom w:val="0"/>
          <w:divBdr>
            <w:top w:val="none" w:sz="0" w:space="0" w:color="auto"/>
            <w:left w:val="none" w:sz="0" w:space="0" w:color="auto"/>
            <w:bottom w:val="none" w:sz="0" w:space="0" w:color="auto"/>
            <w:right w:val="none" w:sz="0" w:space="0" w:color="auto"/>
          </w:divBdr>
        </w:div>
        <w:div w:id="256327262">
          <w:marLeft w:val="480"/>
          <w:marRight w:val="0"/>
          <w:marTop w:val="0"/>
          <w:marBottom w:val="0"/>
          <w:divBdr>
            <w:top w:val="none" w:sz="0" w:space="0" w:color="auto"/>
            <w:left w:val="none" w:sz="0" w:space="0" w:color="auto"/>
            <w:bottom w:val="none" w:sz="0" w:space="0" w:color="auto"/>
            <w:right w:val="none" w:sz="0" w:space="0" w:color="auto"/>
          </w:divBdr>
        </w:div>
        <w:div w:id="396519719">
          <w:marLeft w:val="480"/>
          <w:marRight w:val="0"/>
          <w:marTop w:val="0"/>
          <w:marBottom w:val="0"/>
          <w:divBdr>
            <w:top w:val="none" w:sz="0" w:space="0" w:color="auto"/>
            <w:left w:val="none" w:sz="0" w:space="0" w:color="auto"/>
            <w:bottom w:val="none" w:sz="0" w:space="0" w:color="auto"/>
            <w:right w:val="none" w:sz="0" w:space="0" w:color="auto"/>
          </w:divBdr>
        </w:div>
        <w:div w:id="511992540">
          <w:marLeft w:val="480"/>
          <w:marRight w:val="0"/>
          <w:marTop w:val="0"/>
          <w:marBottom w:val="0"/>
          <w:divBdr>
            <w:top w:val="none" w:sz="0" w:space="0" w:color="auto"/>
            <w:left w:val="none" w:sz="0" w:space="0" w:color="auto"/>
            <w:bottom w:val="none" w:sz="0" w:space="0" w:color="auto"/>
            <w:right w:val="none" w:sz="0" w:space="0" w:color="auto"/>
          </w:divBdr>
        </w:div>
        <w:div w:id="580065462">
          <w:marLeft w:val="480"/>
          <w:marRight w:val="0"/>
          <w:marTop w:val="0"/>
          <w:marBottom w:val="0"/>
          <w:divBdr>
            <w:top w:val="none" w:sz="0" w:space="0" w:color="auto"/>
            <w:left w:val="none" w:sz="0" w:space="0" w:color="auto"/>
            <w:bottom w:val="none" w:sz="0" w:space="0" w:color="auto"/>
            <w:right w:val="none" w:sz="0" w:space="0" w:color="auto"/>
          </w:divBdr>
        </w:div>
        <w:div w:id="643658196">
          <w:marLeft w:val="480"/>
          <w:marRight w:val="0"/>
          <w:marTop w:val="0"/>
          <w:marBottom w:val="0"/>
          <w:divBdr>
            <w:top w:val="none" w:sz="0" w:space="0" w:color="auto"/>
            <w:left w:val="none" w:sz="0" w:space="0" w:color="auto"/>
            <w:bottom w:val="none" w:sz="0" w:space="0" w:color="auto"/>
            <w:right w:val="none" w:sz="0" w:space="0" w:color="auto"/>
          </w:divBdr>
        </w:div>
        <w:div w:id="673530091">
          <w:marLeft w:val="480"/>
          <w:marRight w:val="0"/>
          <w:marTop w:val="0"/>
          <w:marBottom w:val="0"/>
          <w:divBdr>
            <w:top w:val="none" w:sz="0" w:space="0" w:color="auto"/>
            <w:left w:val="none" w:sz="0" w:space="0" w:color="auto"/>
            <w:bottom w:val="none" w:sz="0" w:space="0" w:color="auto"/>
            <w:right w:val="none" w:sz="0" w:space="0" w:color="auto"/>
          </w:divBdr>
        </w:div>
        <w:div w:id="869075464">
          <w:marLeft w:val="480"/>
          <w:marRight w:val="0"/>
          <w:marTop w:val="0"/>
          <w:marBottom w:val="0"/>
          <w:divBdr>
            <w:top w:val="none" w:sz="0" w:space="0" w:color="auto"/>
            <w:left w:val="none" w:sz="0" w:space="0" w:color="auto"/>
            <w:bottom w:val="none" w:sz="0" w:space="0" w:color="auto"/>
            <w:right w:val="none" w:sz="0" w:space="0" w:color="auto"/>
          </w:divBdr>
        </w:div>
        <w:div w:id="935791319">
          <w:marLeft w:val="480"/>
          <w:marRight w:val="0"/>
          <w:marTop w:val="0"/>
          <w:marBottom w:val="0"/>
          <w:divBdr>
            <w:top w:val="none" w:sz="0" w:space="0" w:color="auto"/>
            <w:left w:val="none" w:sz="0" w:space="0" w:color="auto"/>
            <w:bottom w:val="none" w:sz="0" w:space="0" w:color="auto"/>
            <w:right w:val="none" w:sz="0" w:space="0" w:color="auto"/>
          </w:divBdr>
        </w:div>
        <w:div w:id="992566880">
          <w:marLeft w:val="480"/>
          <w:marRight w:val="0"/>
          <w:marTop w:val="0"/>
          <w:marBottom w:val="0"/>
          <w:divBdr>
            <w:top w:val="none" w:sz="0" w:space="0" w:color="auto"/>
            <w:left w:val="none" w:sz="0" w:space="0" w:color="auto"/>
            <w:bottom w:val="none" w:sz="0" w:space="0" w:color="auto"/>
            <w:right w:val="none" w:sz="0" w:space="0" w:color="auto"/>
          </w:divBdr>
        </w:div>
        <w:div w:id="997071218">
          <w:marLeft w:val="480"/>
          <w:marRight w:val="0"/>
          <w:marTop w:val="0"/>
          <w:marBottom w:val="0"/>
          <w:divBdr>
            <w:top w:val="none" w:sz="0" w:space="0" w:color="auto"/>
            <w:left w:val="none" w:sz="0" w:space="0" w:color="auto"/>
            <w:bottom w:val="none" w:sz="0" w:space="0" w:color="auto"/>
            <w:right w:val="none" w:sz="0" w:space="0" w:color="auto"/>
          </w:divBdr>
        </w:div>
        <w:div w:id="1272710600">
          <w:marLeft w:val="480"/>
          <w:marRight w:val="0"/>
          <w:marTop w:val="0"/>
          <w:marBottom w:val="0"/>
          <w:divBdr>
            <w:top w:val="none" w:sz="0" w:space="0" w:color="auto"/>
            <w:left w:val="none" w:sz="0" w:space="0" w:color="auto"/>
            <w:bottom w:val="none" w:sz="0" w:space="0" w:color="auto"/>
            <w:right w:val="none" w:sz="0" w:space="0" w:color="auto"/>
          </w:divBdr>
        </w:div>
        <w:div w:id="1310329701">
          <w:marLeft w:val="480"/>
          <w:marRight w:val="0"/>
          <w:marTop w:val="0"/>
          <w:marBottom w:val="0"/>
          <w:divBdr>
            <w:top w:val="none" w:sz="0" w:space="0" w:color="auto"/>
            <w:left w:val="none" w:sz="0" w:space="0" w:color="auto"/>
            <w:bottom w:val="none" w:sz="0" w:space="0" w:color="auto"/>
            <w:right w:val="none" w:sz="0" w:space="0" w:color="auto"/>
          </w:divBdr>
        </w:div>
        <w:div w:id="1384793748">
          <w:marLeft w:val="480"/>
          <w:marRight w:val="0"/>
          <w:marTop w:val="0"/>
          <w:marBottom w:val="0"/>
          <w:divBdr>
            <w:top w:val="none" w:sz="0" w:space="0" w:color="auto"/>
            <w:left w:val="none" w:sz="0" w:space="0" w:color="auto"/>
            <w:bottom w:val="none" w:sz="0" w:space="0" w:color="auto"/>
            <w:right w:val="none" w:sz="0" w:space="0" w:color="auto"/>
          </w:divBdr>
        </w:div>
        <w:div w:id="1414739424">
          <w:marLeft w:val="480"/>
          <w:marRight w:val="0"/>
          <w:marTop w:val="0"/>
          <w:marBottom w:val="0"/>
          <w:divBdr>
            <w:top w:val="none" w:sz="0" w:space="0" w:color="auto"/>
            <w:left w:val="none" w:sz="0" w:space="0" w:color="auto"/>
            <w:bottom w:val="none" w:sz="0" w:space="0" w:color="auto"/>
            <w:right w:val="none" w:sz="0" w:space="0" w:color="auto"/>
          </w:divBdr>
        </w:div>
        <w:div w:id="1541436521">
          <w:marLeft w:val="480"/>
          <w:marRight w:val="0"/>
          <w:marTop w:val="0"/>
          <w:marBottom w:val="0"/>
          <w:divBdr>
            <w:top w:val="none" w:sz="0" w:space="0" w:color="auto"/>
            <w:left w:val="none" w:sz="0" w:space="0" w:color="auto"/>
            <w:bottom w:val="none" w:sz="0" w:space="0" w:color="auto"/>
            <w:right w:val="none" w:sz="0" w:space="0" w:color="auto"/>
          </w:divBdr>
        </w:div>
        <w:div w:id="1576160784">
          <w:marLeft w:val="480"/>
          <w:marRight w:val="0"/>
          <w:marTop w:val="0"/>
          <w:marBottom w:val="0"/>
          <w:divBdr>
            <w:top w:val="none" w:sz="0" w:space="0" w:color="auto"/>
            <w:left w:val="none" w:sz="0" w:space="0" w:color="auto"/>
            <w:bottom w:val="none" w:sz="0" w:space="0" w:color="auto"/>
            <w:right w:val="none" w:sz="0" w:space="0" w:color="auto"/>
          </w:divBdr>
        </w:div>
        <w:div w:id="1851943990">
          <w:marLeft w:val="480"/>
          <w:marRight w:val="0"/>
          <w:marTop w:val="0"/>
          <w:marBottom w:val="0"/>
          <w:divBdr>
            <w:top w:val="none" w:sz="0" w:space="0" w:color="auto"/>
            <w:left w:val="none" w:sz="0" w:space="0" w:color="auto"/>
            <w:bottom w:val="none" w:sz="0" w:space="0" w:color="auto"/>
            <w:right w:val="none" w:sz="0" w:space="0" w:color="auto"/>
          </w:divBdr>
        </w:div>
        <w:div w:id="1922255654">
          <w:marLeft w:val="480"/>
          <w:marRight w:val="0"/>
          <w:marTop w:val="0"/>
          <w:marBottom w:val="0"/>
          <w:divBdr>
            <w:top w:val="none" w:sz="0" w:space="0" w:color="auto"/>
            <w:left w:val="none" w:sz="0" w:space="0" w:color="auto"/>
            <w:bottom w:val="none" w:sz="0" w:space="0" w:color="auto"/>
            <w:right w:val="none" w:sz="0" w:space="0" w:color="auto"/>
          </w:divBdr>
        </w:div>
        <w:div w:id="1932741884">
          <w:marLeft w:val="480"/>
          <w:marRight w:val="0"/>
          <w:marTop w:val="0"/>
          <w:marBottom w:val="0"/>
          <w:divBdr>
            <w:top w:val="none" w:sz="0" w:space="0" w:color="auto"/>
            <w:left w:val="none" w:sz="0" w:space="0" w:color="auto"/>
            <w:bottom w:val="none" w:sz="0" w:space="0" w:color="auto"/>
            <w:right w:val="none" w:sz="0" w:space="0" w:color="auto"/>
          </w:divBdr>
        </w:div>
        <w:div w:id="2109034212">
          <w:marLeft w:val="480"/>
          <w:marRight w:val="0"/>
          <w:marTop w:val="0"/>
          <w:marBottom w:val="0"/>
          <w:divBdr>
            <w:top w:val="none" w:sz="0" w:space="0" w:color="auto"/>
            <w:left w:val="none" w:sz="0" w:space="0" w:color="auto"/>
            <w:bottom w:val="none" w:sz="0" w:space="0" w:color="auto"/>
            <w:right w:val="none" w:sz="0" w:space="0" w:color="auto"/>
          </w:divBdr>
        </w:div>
      </w:divsChild>
    </w:div>
    <w:div w:id="1939561759">
      <w:bodyDiv w:val="1"/>
      <w:marLeft w:val="0"/>
      <w:marRight w:val="0"/>
      <w:marTop w:val="0"/>
      <w:marBottom w:val="0"/>
      <w:divBdr>
        <w:top w:val="none" w:sz="0" w:space="0" w:color="auto"/>
        <w:left w:val="none" w:sz="0" w:space="0" w:color="auto"/>
        <w:bottom w:val="none" w:sz="0" w:space="0" w:color="auto"/>
        <w:right w:val="none" w:sz="0" w:space="0" w:color="auto"/>
      </w:divBdr>
    </w:div>
    <w:div w:id="1942058231">
      <w:bodyDiv w:val="1"/>
      <w:marLeft w:val="0"/>
      <w:marRight w:val="0"/>
      <w:marTop w:val="0"/>
      <w:marBottom w:val="0"/>
      <w:divBdr>
        <w:top w:val="none" w:sz="0" w:space="0" w:color="auto"/>
        <w:left w:val="none" w:sz="0" w:space="0" w:color="auto"/>
        <w:bottom w:val="none" w:sz="0" w:space="0" w:color="auto"/>
        <w:right w:val="none" w:sz="0" w:space="0" w:color="auto"/>
      </w:divBdr>
    </w:div>
    <w:div w:id="1945918559">
      <w:bodyDiv w:val="1"/>
      <w:marLeft w:val="0"/>
      <w:marRight w:val="0"/>
      <w:marTop w:val="0"/>
      <w:marBottom w:val="0"/>
      <w:divBdr>
        <w:top w:val="none" w:sz="0" w:space="0" w:color="auto"/>
        <w:left w:val="none" w:sz="0" w:space="0" w:color="auto"/>
        <w:bottom w:val="none" w:sz="0" w:space="0" w:color="auto"/>
        <w:right w:val="none" w:sz="0" w:space="0" w:color="auto"/>
      </w:divBdr>
      <w:divsChild>
        <w:div w:id="12999578">
          <w:marLeft w:val="480"/>
          <w:marRight w:val="0"/>
          <w:marTop w:val="0"/>
          <w:marBottom w:val="0"/>
          <w:divBdr>
            <w:top w:val="none" w:sz="0" w:space="0" w:color="auto"/>
            <w:left w:val="none" w:sz="0" w:space="0" w:color="auto"/>
            <w:bottom w:val="none" w:sz="0" w:space="0" w:color="auto"/>
            <w:right w:val="none" w:sz="0" w:space="0" w:color="auto"/>
          </w:divBdr>
        </w:div>
        <w:div w:id="247616765">
          <w:marLeft w:val="480"/>
          <w:marRight w:val="0"/>
          <w:marTop w:val="0"/>
          <w:marBottom w:val="0"/>
          <w:divBdr>
            <w:top w:val="none" w:sz="0" w:space="0" w:color="auto"/>
            <w:left w:val="none" w:sz="0" w:space="0" w:color="auto"/>
            <w:bottom w:val="none" w:sz="0" w:space="0" w:color="auto"/>
            <w:right w:val="none" w:sz="0" w:space="0" w:color="auto"/>
          </w:divBdr>
        </w:div>
        <w:div w:id="357389256">
          <w:marLeft w:val="480"/>
          <w:marRight w:val="0"/>
          <w:marTop w:val="0"/>
          <w:marBottom w:val="0"/>
          <w:divBdr>
            <w:top w:val="none" w:sz="0" w:space="0" w:color="auto"/>
            <w:left w:val="none" w:sz="0" w:space="0" w:color="auto"/>
            <w:bottom w:val="none" w:sz="0" w:space="0" w:color="auto"/>
            <w:right w:val="none" w:sz="0" w:space="0" w:color="auto"/>
          </w:divBdr>
        </w:div>
        <w:div w:id="457377570">
          <w:marLeft w:val="480"/>
          <w:marRight w:val="0"/>
          <w:marTop w:val="0"/>
          <w:marBottom w:val="0"/>
          <w:divBdr>
            <w:top w:val="none" w:sz="0" w:space="0" w:color="auto"/>
            <w:left w:val="none" w:sz="0" w:space="0" w:color="auto"/>
            <w:bottom w:val="none" w:sz="0" w:space="0" w:color="auto"/>
            <w:right w:val="none" w:sz="0" w:space="0" w:color="auto"/>
          </w:divBdr>
        </w:div>
        <w:div w:id="515584460">
          <w:marLeft w:val="480"/>
          <w:marRight w:val="0"/>
          <w:marTop w:val="0"/>
          <w:marBottom w:val="0"/>
          <w:divBdr>
            <w:top w:val="none" w:sz="0" w:space="0" w:color="auto"/>
            <w:left w:val="none" w:sz="0" w:space="0" w:color="auto"/>
            <w:bottom w:val="none" w:sz="0" w:space="0" w:color="auto"/>
            <w:right w:val="none" w:sz="0" w:space="0" w:color="auto"/>
          </w:divBdr>
        </w:div>
        <w:div w:id="677076309">
          <w:marLeft w:val="480"/>
          <w:marRight w:val="0"/>
          <w:marTop w:val="0"/>
          <w:marBottom w:val="0"/>
          <w:divBdr>
            <w:top w:val="none" w:sz="0" w:space="0" w:color="auto"/>
            <w:left w:val="none" w:sz="0" w:space="0" w:color="auto"/>
            <w:bottom w:val="none" w:sz="0" w:space="0" w:color="auto"/>
            <w:right w:val="none" w:sz="0" w:space="0" w:color="auto"/>
          </w:divBdr>
        </w:div>
        <w:div w:id="791703504">
          <w:marLeft w:val="480"/>
          <w:marRight w:val="0"/>
          <w:marTop w:val="0"/>
          <w:marBottom w:val="0"/>
          <w:divBdr>
            <w:top w:val="none" w:sz="0" w:space="0" w:color="auto"/>
            <w:left w:val="none" w:sz="0" w:space="0" w:color="auto"/>
            <w:bottom w:val="none" w:sz="0" w:space="0" w:color="auto"/>
            <w:right w:val="none" w:sz="0" w:space="0" w:color="auto"/>
          </w:divBdr>
        </w:div>
        <w:div w:id="847327123">
          <w:marLeft w:val="480"/>
          <w:marRight w:val="0"/>
          <w:marTop w:val="0"/>
          <w:marBottom w:val="0"/>
          <w:divBdr>
            <w:top w:val="none" w:sz="0" w:space="0" w:color="auto"/>
            <w:left w:val="none" w:sz="0" w:space="0" w:color="auto"/>
            <w:bottom w:val="none" w:sz="0" w:space="0" w:color="auto"/>
            <w:right w:val="none" w:sz="0" w:space="0" w:color="auto"/>
          </w:divBdr>
        </w:div>
        <w:div w:id="888951742">
          <w:marLeft w:val="480"/>
          <w:marRight w:val="0"/>
          <w:marTop w:val="0"/>
          <w:marBottom w:val="0"/>
          <w:divBdr>
            <w:top w:val="none" w:sz="0" w:space="0" w:color="auto"/>
            <w:left w:val="none" w:sz="0" w:space="0" w:color="auto"/>
            <w:bottom w:val="none" w:sz="0" w:space="0" w:color="auto"/>
            <w:right w:val="none" w:sz="0" w:space="0" w:color="auto"/>
          </w:divBdr>
        </w:div>
        <w:div w:id="897666676">
          <w:marLeft w:val="480"/>
          <w:marRight w:val="0"/>
          <w:marTop w:val="0"/>
          <w:marBottom w:val="0"/>
          <w:divBdr>
            <w:top w:val="none" w:sz="0" w:space="0" w:color="auto"/>
            <w:left w:val="none" w:sz="0" w:space="0" w:color="auto"/>
            <w:bottom w:val="none" w:sz="0" w:space="0" w:color="auto"/>
            <w:right w:val="none" w:sz="0" w:space="0" w:color="auto"/>
          </w:divBdr>
        </w:div>
        <w:div w:id="901673691">
          <w:marLeft w:val="480"/>
          <w:marRight w:val="0"/>
          <w:marTop w:val="0"/>
          <w:marBottom w:val="0"/>
          <w:divBdr>
            <w:top w:val="none" w:sz="0" w:space="0" w:color="auto"/>
            <w:left w:val="none" w:sz="0" w:space="0" w:color="auto"/>
            <w:bottom w:val="none" w:sz="0" w:space="0" w:color="auto"/>
            <w:right w:val="none" w:sz="0" w:space="0" w:color="auto"/>
          </w:divBdr>
        </w:div>
        <w:div w:id="980309586">
          <w:marLeft w:val="480"/>
          <w:marRight w:val="0"/>
          <w:marTop w:val="0"/>
          <w:marBottom w:val="0"/>
          <w:divBdr>
            <w:top w:val="none" w:sz="0" w:space="0" w:color="auto"/>
            <w:left w:val="none" w:sz="0" w:space="0" w:color="auto"/>
            <w:bottom w:val="none" w:sz="0" w:space="0" w:color="auto"/>
            <w:right w:val="none" w:sz="0" w:space="0" w:color="auto"/>
          </w:divBdr>
        </w:div>
        <w:div w:id="980694167">
          <w:marLeft w:val="480"/>
          <w:marRight w:val="0"/>
          <w:marTop w:val="0"/>
          <w:marBottom w:val="0"/>
          <w:divBdr>
            <w:top w:val="none" w:sz="0" w:space="0" w:color="auto"/>
            <w:left w:val="none" w:sz="0" w:space="0" w:color="auto"/>
            <w:bottom w:val="none" w:sz="0" w:space="0" w:color="auto"/>
            <w:right w:val="none" w:sz="0" w:space="0" w:color="auto"/>
          </w:divBdr>
        </w:div>
        <w:div w:id="1000817320">
          <w:marLeft w:val="480"/>
          <w:marRight w:val="0"/>
          <w:marTop w:val="0"/>
          <w:marBottom w:val="0"/>
          <w:divBdr>
            <w:top w:val="none" w:sz="0" w:space="0" w:color="auto"/>
            <w:left w:val="none" w:sz="0" w:space="0" w:color="auto"/>
            <w:bottom w:val="none" w:sz="0" w:space="0" w:color="auto"/>
            <w:right w:val="none" w:sz="0" w:space="0" w:color="auto"/>
          </w:divBdr>
        </w:div>
        <w:div w:id="1024869572">
          <w:marLeft w:val="480"/>
          <w:marRight w:val="0"/>
          <w:marTop w:val="0"/>
          <w:marBottom w:val="0"/>
          <w:divBdr>
            <w:top w:val="none" w:sz="0" w:space="0" w:color="auto"/>
            <w:left w:val="none" w:sz="0" w:space="0" w:color="auto"/>
            <w:bottom w:val="none" w:sz="0" w:space="0" w:color="auto"/>
            <w:right w:val="none" w:sz="0" w:space="0" w:color="auto"/>
          </w:divBdr>
        </w:div>
        <w:div w:id="1072895754">
          <w:marLeft w:val="480"/>
          <w:marRight w:val="0"/>
          <w:marTop w:val="0"/>
          <w:marBottom w:val="0"/>
          <w:divBdr>
            <w:top w:val="none" w:sz="0" w:space="0" w:color="auto"/>
            <w:left w:val="none" w:sz="0" w:space="0" w:color="auto"/>
            <w:bottom w:val="none" w:sz="0" w:space="0" w:color="auto"/>
            <w:right w:val="none" w:sz="0" w:space="0" w:color="auto"/>
          </w:divBdr>
        </w:div>
        <w:div w:id="1213271259">
          <w:marLeft w:val="480"/>
          <w:marRight w:val="0"/>
          <w:marTop w:val="0"/>
          <w:marBottom w:val="0"/>
          <w:divBdr>
            <w:top w:val="none" w:sz="0" w:space="0" w:color="auto"/>
            <w:left w:val="none" w:sz="0" w:space="0" w:color="auto"/>
            <w:bottom w:val="none" w:sz="0" w:space="0" w:color="auto"/>
            <w:right w:val="none" w:sz="0" w:space="0" w:color="auto"/>
          </w:divBdr>
        </w:div>
        <w:div w:id="1254899341">
          <w:marLeft w:val="480"/>
          <w:marRight w:val="0"/>
          <w:marTop w:val="0"/>
          <w:marBottom w:val="0"/>
          <w:divBdr>
            <w:top w:val="none" w:sz="0" w:space="0" w:color="auto"/>
            <w:left w:val="none" w:sz="0" w:space="0" w:color="auto"/>
            <w:bottom w:val="none" w:sz="0" w:space="0" w:color="auto"/>
            <w:right w:val="none" w:sz="0" w:space="0" w:color="auto"/>
          </w:divBdr>
        </w:div>
        <w:div w:id="1260021194">
          <w:marLeft w:val="480"/>
          <w:marRight w:val="0"/>
          <w:marTop w:val="0"/>
          <w:marBottom w:val="0"/>
          <w:divBdr>
            <w:top w:val="none" w:sz="0" w:space="0" w:color="auto"/>
            <w:left w:val="none" w:sz="0" w:space="0" w:color="auto"/>
            <w:bottom w:val="none" w:sz="0" w:space="0" w:color="auto"/>
            <w:right w:val="none" w:sz="0" w:space="0" w:color="auto"/>
          </w:divBdr>
        </w:div>
        <w:div w:id="1744064851">
          <w:marLeft w:val="480"/>
          <w:marRight w:val="0"/>
          <w:marTop w:val="0"/>
          <w:marBottom w:val="0"/>
          <w:divBdr>
            <w:top w:val="none" w:sz="0" w:space="0" w:color="auto"/>
            <w:left w:val="none" w:sz="0" w:space="0" w:color="auto"/>
            <w:bottom w:val="none" w:sz="0" w:space="0" w:color="auto"/>
            <w:right w:val="none" w:sz="0" w:space="0" w:color="auto"/>
          </w:divBdr>
        </w:div>
        <w:div w:id="2082558519">
          <w:marLeft w:val="480"/>
          <w:marRight w:val="0"/>
          <w:marTop w:val="0"/>
          <w:marBottom w:val="0"/>
          <w:divBdr>
            <w:top w:val="none" w:sz="0" w:space="0" w:color="auto"/>
            <w:left w:val="none" w:sz="0" w:space="0" w:color="auto"/>
            <w:bottom w:val="none" w:sz="0" w:space="0" w:color="auto"/>
            <w:right w:val="none" w:sz="0" w:space="0" w:color="auto"/>
          </w:divBdr>
        </w:div>
      </w:divsChild>
    </w:div>
    <w:div w:id="1946379848">
      <w:bodyDiv w:val="1"/>
      <w:marLeft w:val="0"/>
      <w:marRight w:val="0"/>
      <w:marTop w:val="0"/>
      <w:marBottom w:val="0"/>
      <w:divBdr>
        <w:top w:val="none" w:sz="0" w:space="0" w:color="auto"/>
        <w:left w:val="none" w:sz="0" w:space="0" w:color="auto"/>
        <w:bottom w:val="none" w:sz="0" w:space="0" w:color="auto"/>
        <w:right w:val="none" w:sz="0" w:space="0" w:color="auto"/>
      </w:divBdr>
    </w:div>
    <w:div w:id="1946570194">
      <w:bodyDiv w:val="1"/>
      <w:marLeft w:val="0"/>
      <w:marRight w:val="0"/>
      <w:marTop w:val="0"/>
      <w:marBottom w:val="0"/>
      <w:divBdr>
        <w:top w:val="none" w:sz="0" w:space="0" w:color="auto"/>
        <w:left w:val="none" w:sz="0" w:space="0" w:color="auto"/>
        <w:bottom w:val="none" w:sz="0" w:space="0" w:color="auto"/>
        <w:right w:val="none" w:sz="0" w:space="0" w:color="auto"/>
      </w:divBdr>
    </w:div>
    <w:div w:id="1954163971">
      <w:bodyDiv w:val="1"/>
      <w:marLeft w:val="0"/>
      <w:marRight w:val="0"/>
      <w:marTop w:val="0"/>
      <w:marBottom w:val="0"/>
      <w:divBdr>
        <w:top w:val="none" w:sz="0" w:space="0" w:color="auto"/>
        <w:left w:val="none" w:sz="0" w:space="0" w:color="auto"/>
        <w:bottom w:val="none" w:sz="0" w:space="0" w:color="auto"/>
        <w:right w:val="none" w:sz="0" w:space="0" w:color="auto"/>
      </w:divBdr>
    </w:div>
    <w:div w:id="1957759625">
      <w:bodyDiv w:val="1"/>
      <w:marLeft w:val="0"/>
      <w:marRight w:val="0"/>
      <w:marTop w:val="0"/>
      <w:marBottom w:val="0"/>
      <w:divBdr>
        <w:top w:val="none" w:sz="0" w:space="0" w:color="auto"/>
        <w:left w:val="none" w:sz="0" w:space="0" w:color="auto"/>
        <w:bottom w:val="none" w:sz="0" w:space="0" w:color="auto"/>
        <w:right w:val="none" w:sz="0" w:space="0" w:color="auto"/>
      </w:divBdr>
      <w:divsChild>
        <w:div w:id="189219962">
          <w:marLeft w:val="480"/>
          <w:marRight w:val="0"/>
          <w:marTop w:val="0"/>
          <w:marBottom w:val="0"/>
          <w:divBdr>
            <w:top w:val="none" w:sz="0" w:space="0" w:color="auto"/>
            <w:left w:val="none" w:sz="0" w:space="0" w:color="auto"/>
            <w:bottom w:val="none" w:sz="0" w:space="0" w:color="auto"/>
            <w:right w:val="none" w:sz="0" w:space="0" w:color="auto"/>
          </w:divBdr>
        </w:div>
        <w:div w:id="1211654233">
          <w:marLeft w:val="480"/>
          <w:marRight w:val="0"/>
          <w:marTop w:val="0"/>
          <w:marBottom w:val="0"/>
          <w:divBdr>
            <w:top w:val="none" w:sz="0" w:space="0" w:color="auto"/>
            <w:left w:val="none" w:sz="0" w:space="0" w:color="auto"/>
            <w:bottom w:val="none" w:sz="0" w:space="0" w:color="auto"/>
            <w:right w:val="none" w:sz="0" w:space="0" w:color="auto"/>
          </w:divBdr>
        </w:div>
        <w:div w:id="1686790406">
          <w:marLeft w:val="480"/>
          <w:marRight w:val="0"/>
          <w:marTop w:val="0"/>
          <w:marBottom w:val="0"/>
          <w:divBdr>
            <w:top w:val="none" w:sz="0" w:space="0" w:color="auto"/>
            <w:left w:val="none" w:sz="0" w:space="0" w:color="auto"/>
            <w:bottom w:val="none" w:sz="0" w:space="0" w:color="auto"/>
            <w:right w:val="none" w:sz="0" w:space="0" w:color="auto"/>
          </w:divBdr>
        </w:div>
        <w:div w:id="1052464140">
          <w:marLeft w:val="480"/>
          <w:marRight w:val="0"/>
          <w:marTop w:val="0"/>
          <w:marBottom w:val="0"/>
          <w:divBdr>
            <w:top w:val="none" w:sz="0" w:space="0" w:color="auto"/>
            <w:left w:val="none" w:sz="0" w:space="0" w:color="auto"/>
            <w:bottom w:val="none" w:sz="0" w:space="0" w:color="auto"/>
            <w:right w:val="none" w:sz="0" w:space="0" w:color="auto"/>
          </w:divBdr>
        </w:div>
        <w:div w:id="1328048838">
          <w:marLeft w:val="480"/>
          <w:marRight w:val="0"/>
          <w:marTop w:val="0"/>
          <w:marBottom w:val="0"/>
          <w:divBdr>
            <w:top w:val="none" w:sz="0" w:space="0" w:color="auto"/>
            <w:left w:val="none" w:sz="0" w:space="0" w:color="auto"/>
            <w:bottom w:val="none" w:sz="0" w:space="0" w:color="auto"/>
            <w:right w:val="none" w:sz="0" w:space="0" w:color="auto"/>
          </w:divBdr>
        </w:div>
        <w:div w:id="1622957188">
          <w:marLeft w:val="480"/>
          <w:marRight w:val="0"/>
          <w:marTop w:val="0"/>
          <w:marBottom w:val="0"/>
          <w:divBdr>
            <w:top w:val="none" w:sz="0" w:space="0" w:color="auto"/>
            <w:left w:val="none" w:sz="0" w:space="0" w:color="auto"/>
            <w:bottom w:val="none" w:sz="0" w:space="0" w:color="auto"/>
            <w:right w:val="none" w:sz="0" w:space="0" w:color="auto"/>
          </w:divBdr>
        </w:div>
        <w:div w:id="236861888">
          <w:marLeft w:val="480"/>
          <w:marRight w:val="0"/>
          <w:marTop w:val="0"/>
          <w:marBottom w:val="0"/>
          <w:divBdr>
            <w:top w:val="none" w:sz="0" w:space="0" w:color="auto"/>
            <w:left w:val="none" w:sz="0" w:space="0" w:color="auto"/>
            <w:bottom w:val="none" w:sz="0" w:space="0" w:color="auto"/>
            <w:right w:val="none" w:sz="0" w:space="0" w:color="auto"/>
          </w:divBdr>
        </w:div>
        <w:div w:id="505487524">
          <w:marLeft w:val="480"/>
          <w:marRight w:val="0"/>
          <w:marTop w:val="0"/>
          <w:marBottom w:val="0"/>
          <w:divBdr>
            <w:top w:val="none" w:sz="0" w:space="0" w:color="auto"/>
            <w:left w:val="none" w:sz="0" w:space="0" w:color="auto"/>
            <w:bottom w:val="none" w:sz="0" w:space="0" w:color="auto"/>
            <w:right w:val="none" w:sz="0" w:space="0" w:color="auto"/>
          </w:divBdr>
        </w:div>
        <w:div w:id="1434740529">
          <w:marLeft w:val="480"/>
          <w:marRight w:val="0"/>
          <w:marTop w:val="0"/>
          <w:marBottom w:val="0"/>
          <w:divBdr>
            <w:top w:val="none" w:sz="0" w:space="0" w:color="auto"/>
            <w:left w:val="none" w:sz="0" w:space="0" w:color="auto"/>
            <w:bottom w:val="none" w:sz="0" w:space="0" w:color="auto"/>
            <w:right w:val="none" w:sz="0" w:space="0" w:color="auto"/>
          </w:divBdr>
        </w:div>
        <w:div w:id="2111775329">
          <w:marLeft w:val="480"/>
          <w:marRight w:val="0"/>
          <w:marTop w:val="0"/>
          <w:marBottom w:val="0"/>
          <w:divBdr>
            <w:top w:val="none" w:sz="0" w:space="0" w:color="auto"/>
            <w:left w:val="none" w:sz="0" w:space="0" w:color="auto"/>
            <w:bottom w:val="none" w:sz="0" w:space="0" w:color="auto"/>
            <w:right w:val="none" w:sz="0" w:space="0" w:color="auto"/>
          </w:divBdr>
        </w:div>
        <w:div w:id="40450040">
          <w:marLeft w:val="480"/>
          <w:marRight w:val="0"/>
          <w:marTop w:val="0"/>
          <w:marBottom w:val="0"/>
          <w:divBdr>
            <w:top w:val="none" w:sz="0" w:space="0" w:color="auto"/>
            <w:left w:val="none" w:sz="0" w:space="0" w:color="auto"/>
            <w:bottom w:val="none" w:sz="0" w:space="0" w:color="auto"/>
            <w:right w:val="none" w:sz="0" w:space="0" w:color="auto"/>
          </w:divBdr>
        </w:div>
        <w:div w:id="1083835463">
          <w:marLeft w:val="480"/>
          <w:marRight w:val="0"/>
          <w:marTop w:val="0"/>
          <w:marBottom w:val="0"/>
          <w:divBdr>
            <w:top w:val="none" w:sz="0" w:space="0" w:color="auto"/>
            <w:left w:val="none" w:sz="0" w:space="0" w:color="auto"/>
            <w:bottom w:val="none" w:sz="0" w:space="0" w:color="auto"/>
            <w:right w:val="none" w:sz="0" w:space="0" w:color="auto"/>
          </w:divBdr>
        </w:div>
        <w:div w:id="1888567381">
          <w:marLeft w:val="480"/>
          <w:marRight w:val="0"/>
          <w:marTop w:val="0"/>
          <w:marBottom w:val="0"/>
          <w:divBdr>
            <w:top w:val="none" w:sz="0" w:space="0" w:color="auto"/>
            <w:left w:val="none" w:sz="0" w:space="0" w:color="auto"/>
            <w:bottom w:val="none" w:sz="0" w:space="0" w:color="auto"/>
            <w:right w:val="none" w:sz="0" w:space="0" w:color="auto"/>
          </w:divBdr>
        </w:div>
        <w:div w:id="13239654">
          <w:marLeft w:val="480"/>
          <w:marRight w:val="0"/>
          <w:marTop w:val="0"/>
          <w:marBottom w:val="0"/>
          <w:divBdr>
            <w:top w:val="none" w:sz="0" w:space="0" w:color="auto"/>
            <w:left w:val="none" w:sz="0" w:space="0" w:color="auto"/>
            <w:bottom w:val="none" w:sz="0" w:space="0" w:color="auto"/>
            <w:right w:val="none" w:sz="0" w:space="0" w:color="auto"/>
          </w:divBdr>
        </w:div>
        <w:div w:id="1818841545">
          <w:marLeft w:val="480"/>
          <w:marRight w:val="0"/>
          <w:marTop w:val="0"/>
          <w:marBottom w:val="0"/>
          <w:divBdr>
            <w:top w:val="none" w:sz="0" w:space="0" w:color="auto"/>
            <w:left w:val="none" w:sz="0" w:space="0" w:color="auto"/>
            <w:bottom w:val="none" w:sz="0" w:space="0" w:color="auto"/>
            <w:right w:val="none" w:sz="0" w:space="0" w:color="auto"/>
          </w:divBdr>
        </w:div>
        <w:div w:id="1626691440">
          <w:marLeft w:val="480"/>
          <w:marRight w:val="0"/>
          <w:marTop w:val="0"/>
          <w:marBottom w:val="0"/>
          <w:divBdr>
            <w:top w:val="none" w:sz="0" w:space="0" w:color="auto"/>
            <w:left w:val="none" w:sz="0" w:space="0" w:color="auto"/>
            <w:bottom w:val="none" w:sz="0" w:space="0" w:color="auto"/>
            <w:right w:val="none" w:sz="0" w:space="0" w:color="auto"/>
          </w:divBdr>
        </w:div>
        <w:div w:id="927227383">
          <w:marLeft w:val="480"/>
          <w:marRight w:val="0"/>
          <w:marTop w:val="0"/>
          <w:marBottom w:val="0"/>
          <w:divBdr>
            <w:top w:val="none" w:sz="0" w:space="0" w:color="auto"/>
            <w:left w:val="none" w:sz="0" w:space="0" w:color="auto"/>
            <w:bottom w:val="none" w:sz="0" w:space="0" w:color="auto"/>
            <w:right w:val="none" w:sz="0" w:space="0" w:color="auto"/>
          </w:divBdr>
        </w:div>
        <w:div w:id="446311816">
          <w:marLeft w:val="480"/>
          <w:marRight w:val="0"/>
          <w:marTop w:val="0"/>
          <w:marBottom w:val="0"/>
          <w:divBdr>
            <w:top w:val="none" w:sz="0" w:space="0" w:color="auto"/>
            <w:left w:val="none" w:sz="0" w:space="0" w:color="auto"/>
            <w:bottom w:val="none" w:sz="0" w:space="0" w:color="auto"/>
            <w:right w:val="none" w:sz="0" w:space="0" w:color="auto"/>
          </w:divBdr>
        </w:div>
        <w:div w:id="1991399952">
          <w:marLeft w:val="480"/>
          <w:marRight w:val="0"/>
          <w:marTop w:val="0"/>
          <w:marBottom w:val="0"/>
          <w:divBdr>
            <w:top w:val="none" w:sz="0" w:space="0" w:color="auto"/>
            <w:left w:val="none" w:sz="0" w:space="0" w:color="auto"/>
            <w:bottom w:val="none" w:sz="0" w:space="0" w:color="auto"/>
            <w:right w:val="none" w:sz="0" w:space="0" w:color="auto"/>
          </w:divBdr>
        </w:div>
        <w:div w:id="1713504796">
          <w:marLeft w:val="480"/>
          <w:marRight w:val="0"/>
          <w:marTop w:val="0"/>
          <w:marBottom w:val="0"/>
          <w:divBdr>
            <w:top w:val="none" w:sz="0" w:space="0" w:color="auto"/>
            <w:left w:val="none" w:sz="0" w:space="0" w:color="auto"/>
            <w:bottom w:val="none" w:sz="0" w:space="0" w:color="auto"/>
            <w:right w:val="none" w:sz="0" w:space="0" w:color="auto"/>
          </w:divBdr>
        </w:div>
        <w:div w:id="1462309789">
          <w:marLeft w:val="480"/>
          <w:marRight w:val="0"/>
          <w:marTop w:val="0"/>
          <w:marBottom w:val="0"/>
          <w:divBdr>
            <w:top w:val="none" w:sz="0" w:space="0" w:color="auto"/>
            <w:left w:val="none" w:sz="0" w:space="0" w:color="auto"/>
            <w:bottom w:val="none" w:sz="0" w:space="0" w:color="auto"/>
            <w:right w:val="none" w:sz="0" w:space="0" w:color="auto"/>
          </w:divBdr>
        </w:div>
        <w:div w:id="1107509258">
          <w:marLeft w:val="480"/>
          <w:marRight w:val="0"/>
          <w:marTop w:val="0"/>
          <w:marBottom w:val="0"/>
          <w:divBdr>
            <w:top w:val="none" w:sz="0" w:space="0" w:color="auto"/>
            <w:left w:val="none" w:sz="0" w:space="0" w:color="auto"/>
            <w:bottom w:val="none" w:sz="0" w:space="0" w:color="auto"/>
            <w:right w:val="none" w:sz="0" w:space="0" w:color="auto"/>
          </w:divBdr>
        </w:div>
      </w:divsChild>
    </w:div>
    <w:div w:id="1960599685">
      <w:bodyDiv w:val="1"/>
      <w:marLeft w:val="0"/>
      <w:marRight w:val="0"/>
      <w:marTop w:val="0"/>
      <w:marBottom w:val="0"/>
      <w:divBdr>
        <w:top w:val="none" w:sz="0" w:space="0" w:color="auto"/>
        <w:left w:val="none" w:sz="0" w:space="0" w:color="auto"/>
        <w:bottom w:val="none" w:sz="0" w:space="0" w:color="auto"/>
        <w:right w:val="none" w:sz="0" w:space="0" w:color="auto"/>
      </w:divBdr>
    </w:div>
    <w:div w:id="1963682282">
      <w:bodyDiv w:val="1"/>
      <w:marLeft w:val="0"/>
      <w:marRight w:val="0"/>
      <w:marTop w:val="0"/>
      <w:marBottom w:val="0"/>
      <w:divBdr>
        <w:top w:val="none" w:sz="0" w:space="0" w:color="auto"/>
        <w:left w:val="none" w:sz="0" w:space="0" w:color="auto"/>
        <w:bottom w:val="none" w:sz="0" w:space="0" w:color="auto"/>
        <w:right w:val="none" w:sz="0" w:space="0" w:color="auto"/>
      </w:divBdr>
    </w:div>
    <w:div w:id="1965189740">
      <w:bodyDiv w:val="1"/>
      <w:marLeft w:val="0"/>
      <w:marRight w:val="0"/>
      <w:marTop w:val="0"/>
      <w:marBottom w:val="0"/>
      <w:divBdr>
        <w:top w:val="none" w:sz="0" w:space="0" w:color="auto"/>
        <w:left w:val="none" w:sz="0" w:space="0" w:color="auto"/>
        <w:bottom w:val="none" w:sz="0" w:space="0" w:color="auto"/>
        <w:right w:val="none" w:sz="0" w:space="0" w:color="auto"/>
      </w:divBdr>
    </w:div>
    <w:div w:id="1968731157">
      <w:bodyDiv w:val="1"/>
      <w:marLeft w:val="0"/>
      <w:marRight w:val="0"/>
      <w:marTop w:val="0"/>
      <w:marBottom w:val="0"/>
      <w:divBdr>
        <w:top w:val="none" w:sz="0" w:space="0" w:color="auto"/>
        <w:left w:val="none" w:sz="0" w:space="0" w:color="auto"/>
        <w:bottom w:val="none" w:sz="0" w:space="0" w:color="auto"/>
        <w:right w:val="none" w:sz="0" w:space="0" w:color="auto"/>
      </w:divBdr>
      <w:divsChild>
        <w:div w:id="1039741301">
          <w:marLeft w:val="480"/>
          <w:marRight w:val="0"/>
          <w:marTop w:val="0"/>
          <w:marBottom w:val="0"/>
          <w:divBdr>
            <w:top w:val="none" w:sz="0" w:space="0" w:color="auto"/>
            <w:left w:val="none" w:sz="0" w:space="0" w:color="auto"/>
            <w:bottom w:val="none" w:sz="0" w:space="0" w:color="auto"/>
            <w:right w:val="none" w:sz="0" w:space="0" w:color="auto"/>
          </w:divBdr>
        </w:div>
        <w:div w:id="1232080266">
          <w:marLeft w:val="480"/>
          <w:marRight w:val="0"/>
          <w:marTop w:val="0"/>
          <w:marBottom w:val="0"/>
          <w:divBdr>
            <w:top w:val="none" w:sz="0" w:space="0" w:color="auto"/>
            <w:left w:val="none" w:sz="0" w:space="0" w:color="auto"/>
            <w:bottom w:val="none" w:sz="0" w:space="0" w:color="auto"/>
            <w:right w:val="none" w:sz="0" w:space="0" w:color="auto"/>
          </w:divBdr>
        </w:div>
        <w:div w:id="708065847">
          <w:marLeft w:val="480"/>
          <w:marRight w:val="0"/>
          <w:marTop w:val="0"/>
          <w:marBottom w:val="0"/>
          <w:divBdr>
            <w:top w:val="none" w:sz="0" w:space="0" w:color="auto"/>
            <w:left w:val="none" w:sz="0" w:space="0" w:color="auto"/>
            <w:bottom w:val="none" w:sz="0" w:space="0" w:color="auto"/>
            <w:right w:val="none" w:sz="0" w:space="0" w:color="auto"/>
          </w:divBdr>
        </w:div>
        <w:div w:id="1266770624">
          <w:marLeft w:val="480"/>
          <w:marRight w:val="0"/>
          <w:marTop w:val="0"/>
          <w:marBottom w:val="0"/>
          <w:divBdr>
            <w:top w:val="none" w:sz="0" w:space="0" w:color="auto"/>
            <w:left w:val="none" w:sz="0" w:space="0" w:color="auto"/>
            <w:bottom w:val="none" w:sz="0" w:space="0" w:color="auto"/>
            <w:right w:val="none" w:sz="0" w:space="0" w:color="auto"/>
          </w:divBdr>
        </w:div>
        <w:div w:id="1706175541">
          <w:marLeft w:val="480"/>
          <w:marRight w:val="0"/>
          <w:marTop w:val="0"/>
          <w:marBottom w:val="0"/>
          <w:divBdr>
            <w:top w:val="none" w:sz="0" w:space="0" w:color="auto"/>
            <w:left w:val="none" w:sz="0" w:space="0" w:color="auto"/>
            <w:bottom w:val="none" w:sz="0" w:space="0" w:color="auto"/>
            <w:right w:val="none" w:sz="0" w:space="0" w:color="auto"/>
          </w:divBdr>
        </w:div>
        <w:div w:id="208226091">
          <w:marLeft w:val="480"/>
          <w:marRight w:val="0"/>
          <w:marTop w:val="0"/>
          <w:marBottom w:val="0"/>
          <w:divBdr>
            <w:top w:val="none" w:sz="0" w:space="0" w:color="auto"/>
            <w:left w:val="none" w:sz="0" w:space="0" w:color="auto"/>
            <w:bottom w:val="none" w:sz="0" w:space="0" w:color="auto"/>
            <w:right w:val="none" w:sz="0" w:space="0" w:color="auto"/>
          </w:divBdr>
        </w:div>
        <w:div w:id="118040466">
          <w:marLeft w:val="480"/>
          <w:marRight w:val="0"/>
          <w:marTop w:val="0"/>
          <w:marBottom w:val="0"/>
          <w:divBdr>
            <w:top w:val="none" w:sz="0" w:space="0" w:color="auto"/>
            <w:left w:val="none" w:sz="0" w:space="0" w:color="auto"/>
            <w:bottom w:val="none" w:sz="0" w:space="0" w:color="auto"/>
            <w:right w:val="none" w:sz="0" w:space="0" w:color="auto"/>
          </w:divBdr>
        </w:div>
        <w:div w:id="1212039659">
          <w:marLeft w:val="480"/>
          <w:marRight w:val="0"/>
          <w:marTop w:val="0"/>
          <w:marBottom w:val="0"/>
          <w:divBdr>
            <w:top w:val="none" w:sz="0" w:space="0" w:color="auto"/>
            <w:left w:val="none" w:sz="0" w:space="0" w:color="auto"/>
            <w:bottom w:val="none" w:sz="0" w:space="0" w:color="auto"/>
            <w:right w:val="none" w:sz="0" w:space="0" w:color="auto"/>
          </w:divBdr>
        </w:div>
        <w:div w:id="2128235210">
          <w:marLeft w:val="480"/>
          <w:marRight w:val="0"/>
          <w:marTop w:val="0"/>
          <w:marBottom w:val="0"/>
          <w:divBdr>
            <w:top w:val="none" w:sz="0" w:space="0" w:color="auto"/>
            <w:left w:val="none" w:sz="0" w:space="0" w:color="auto"/>
            <w:bottom w:val="none" w:sz="0" w:space="0" w:color="auto"/>
            <w:right w:val="none" w:sz="0" w:space="0" w:color="auto"/>
          </w:divBdr>
        </w:div>
        <w:div w:id="1011033035">
          <w:marLeft w:val="480"/>
          <w:marRight w:val="0"/>
          <w:marTop w:val="0"/>
          <w:marBottom w:val="0"/>
          <w:divBdr>
            <w:top w:val="none" w:sz="0" w:space="0" w:color="auto"/>
            <w:left w:val="none" w:sz="0" w:space="0" w:color="auto"/>
            <w:bottom w:val="none" w:sz="0" w:space="0" w:color="auto"/>
            <w:right w:val="none" w:sz="0" w:space="0" w:color="auto"/>
          </w:divBdr>
        </w:div>
        <w:div w:id="1382557578">
          <w:marLeft w:val="480"/>
          <w:marRight w:val="0"/>
          <w:marTop w:val="0"/>
          <w:marBottom w:val="0"/>
          <w:divBdr>
            <w:top w:val="none" w:sz="0" w:space="0" w:color="auto"/>
            <w:left w:val="none" w:sz="0" w:space="0" w:color="auto"/>
            <w:bottom w:val="none" w:sz="0" w:space="0" w:color="auto"/>
            <w:right w:val="none" w:sz="0" w:space="0" w:color="auto"/>
          </w:divBdr>
        </w:div>
        <w:div w:id="2077119637">
          <w:marLeft w:val="480"/>
          <w:marRight w:val="0"/>
          <w:marTop w:val="0"/>
          <w:marBottom w:val="0"/>
          <w:divBdr>
            <w:top w:val="none" w:sz="0" w:space="0" w:color="auto"/>
            <w:left w:val="none" w:sz="0" w:space="0" w:color="auto"/>
            <w:bottom w:val="none" w:sz="0" w:space="0" w:color="auto"/>
            <w:right w:val="none" w:sz="0" w:space="0" w:color="auto"/>
          </w:divBdr>
        </w:div>
        <w:div w:id="1095519424">
          <w:marLeft w:val="480"/>
          <w:marRight w:val="0"/>
          <w:marTop w:val="0"/>
          <w:marBottom w:val="0"/>
          <w:divBdr>
            <w:top w:val="none" w:sz="0" w:space="0" w:color="auto"/>
            <w:left w:val="none" w:sz="0" w:space="0" w:color="auto"/>
            <w:bottom w:val="none" w:sz="0" w:space="0" w:color="auto"/>
            <w:right w:val="none" w:sz="0" w:space="0" w:color="auto"/>
          </w:divBdr>
        </w:div>
        <w:div w:id="954991055">
          <w:marLeft w:val="480"/>
          <w:marRight w:val="0"/>
          <w:marTop w:val="0"/>
          <w:marBottom w:val="0"/>
          <w:divBdr>
            <w:top w:val="none" w:sz="0" w:space="0" w:color="auto"/>
            <w:left w:val="none" w:sz="0" w:space="0" w:color="auto"/>
            <w:bottom w:val="none" w:sz="0" w:space="0" w:color="auto"/>
            <w:right w:val="none" w:sz="0" w:space="0" w:color="auto"/>
          </w:divBdr>
        </w:div>
        <w:div w:id="1235317992">
          <w:marLeft w:val="480"/>
          <w:marRight w:val="0"/>
          <w:marTop w:val="0"/>
          <w:marBottom w:val="0"/>
          <w:divBdr>
            <w:top w:val="none" w:sz="0" w:space="0" w:color="auto"/>
            <w:left w:val="none" w:sz="0" w:space="0" w:color="auto"/>
            <w:bottom w:val="none" w:sz="0" w:space="0" w:color="auto"/>
            <w:right w:val="none" w:sz="0" w:space="0" w:color="auto"/>
          </w:divBdr>
        </w:div>
        <w:div w:id="990598576">
          <w:marLeft w:val="480"/>
          <w:marRight w:val="0"/>
          <w:marTop w:val="0"/>
          <w:marBottom w:val="0"/>
          <w:divBdr>
            <w:top w:val="none" w:sz="0" w:space="0" w:color="auto"/>
            <w:left w:val="none" w:sz="0" w:space="0" w:color="auto"/>
            <w:bottom w:val="none" w:sz="0" w:space="0" w:color="auto"/>
            <w:right w:val="none" w:sz="0" w:space="0" w:color="auto"/>
          </w:divBdr>
        </w:div>
        <w:div w:id="660350513">
          <w:marLeft w:val="480"/>
          <w:marRight w:val="0"/>
          <w:marTop w:val="0"/>
          <w:marBottom w:val="0"/>
          <w:divBdr>
            <w:top w:val="none" w:sz="0" w:space="0" w:color="auto"/>
            <w:left w:val="none" w:sz="0" w:space="0" w:color="auto"/>
            <w:bottom w:val="none" w:sz="0" w:space="0" w:color="auto"/>
            <w:right w:val="none" w:sz="0" w:space="0" w:color="auto"/>
          </w:divBdr>
        </w:div>
        <w:div w:id="1693264361">
          <w:marLeft w:val="480"/>
          <w:marRight w:val="0"/>
          <w:marTop w:val="0"/>
          <w:marBottom w:val="0"/>
          <w:divBdr>
            <w:top w:val="none" w:sz="0" w:space="0" w:color="auto"/>
            <w:left w:val="none" w:sz="0" w:space="0" w:color="auto"/>
            <w:bottom w:val="none" w:sz="0" w:space="0" w:color="auto"/>
            <w:right w:val="none" w:sz="0" w:space="0" w:color="auto"/>
          </w:divBdr>
        </w:div>
        <w:div w:id="765611286">
          <w:marLeft w:val="480"/>
          <w:marRight w:val="0"/>
          <w:marTop w:val="0"/>
          <w:marBottom w:val="0"/>
          <w:divBdr>
            <w:top w:val="none" w:sz="0" w:space="0" w:color="auto"/>
            <w:left w:val="none" w:sz="0" w:space="0" w:color="auto"/>
            <w:bottom w:val="none" w:sz="0" w:space="0" w:color="auto"/>
            <w:right w:val="none" w:sz="0" w:space="0" w:color="auto"/>
          </w:divBdr>
        </w:div>
        <w:div w:id="2119644619">
          <w:marLeft w:val="480"/>
          <w:marRight w:val="0"/>
          <w:marTop w:val="0"/>
          <w:marBottom w:val="0"/>
          <w:divBdr>
            <w:top w:val="none" w:sz="0" w:space="0" w:color="auto"/>
            <w:left w:val="none" w:sz="0" w:space="0" w:color="auto"/>
            <w:bottom w:val="none" w:sz="0" w:space="0" w:color="auto"/>
            <w:right w:val="none" w:sz="0" w:space="0" w:color="auto"/>
          </w:divBdr>
        </w:div>
        <w:div w:id="2096247456">
          <w:marLeft w:val="480"/>
          <w:marRight w:val="0"/>
          <w:marTop w:val="0"/>
          <w:marBottom w:val="0"/>
          <w:divBdr>
            <w:top w:val="none" w:sz="0" w:space="0" w:color="auto"/>
            <w:left w:val="none" w:sz="0" w:space="0" w:color="auto"/>
            <w:bottom w:val="none" w:sz="0" w:space="0" w:color="auto"/>
            <w:right w:val="none" w:sz="0" w:space="0" w:color="auto"/>
          </w:divBdr>
        </w:div>
        <w:div w:id="740712684">
          <w:marLeft w:val="480"/>
          <w:marRight w:val="0"/>
          <w:marTop w:val="0"/>
          <w:marBottom w:val="0"/>
          <w:divBdr>
            <w:top w:val="none" w:sz="0" w:space="0" w:color="auto"/>
            <w:left w:val="none" w:sz="0" w:space="0" w:color="auto"/>
            <w:bottom w:val="none" w:sz="0" w:space="0" w:color="auto"/>
            <w:right w:val="none" w:sz="0" w:space="0" w:color="auto"/>
          </w:divBdr>
        </w:div>
      </w:divsChild>
    </w:div>
    <w:div w:id="1968974215">
      <w:bodyDiv w:val="1"/>
      <w:marLeft w:val="0"/>
      <w:marRight w:val="0"/>
      <w:marTop w:val="0"/>
      <w:marBottom w:val="0"/>
      <w:divBdr>
        <w:top w:val="none" w:sz="0" w:space="0" w:color="auto"/>
        <w:left w:val="none" w:sz="0" w:space="0" w:color="auto"/>
        <w:bottom w:val="none" w:sz="0" w:space="0" w:color="auto"/>
        <w:right w:val="none" w:sz="0" w:space="0" w:color="auto"/>
      </w:divBdr>
    </w:div>
    <w:div w:id="1977762227">
      <w:bodyDiv w:val="1"/>
      <w:marLeft w:val="0"/>
      <w:marRight w:val="0"/>
      <w:marTop w:val="0"/>
      <w:marBottom w:val="0"/>
      <w:divBdr>
        <w:top w:val="none" w:sz="0" w:space="0" w:color="auto"/>
        <w:left w:val="none" w:sz="0" w:space="0" w:color="auto"/>
        <w:bottom w:val="none" w:sz="0" w:space="0" w:color="auto"/>
        <w:right w:val="none" w:sz="0" w:space="0" w:color="auto"/>
      </w:divBdr>
    </w:div>
    <w:div w:id="1981107551">
      <w:bodyDiv w:val="1"/>
      <w:marLeft w:val="0"/>
      <w:marRight w:val="0"/>
      <w:marTop w:val="0"/>
      <w:marBottom w:val="0"/>
      <w:divBdr>
        <w:top w:val="none" w:sz="0" w:space="0" w:color="auto"/>
        <w:left w:val="none" w:sz="0" w:space="0" w:color="auto"/>
        <w:bottom w:val="none" w:sz="0" w:space="0" w:color="auto"/>
        <w:right w:val="none" w:sz="0" w:space="0" w:color="auto"/>
      </w:divBdr>
      <w:divsChild>
        <w:div w:id="19667785">
          <w:marLeft w:val="480"/>
          <w:marRight w:val="0"/>
          <w:marTop w:val="0"/>
          <w:marBottom w:val="0"/>
          <w:divBdr>
            <w:top w:val="none" w:sz="0" w:space="0" w:color="auto"/>
            <w:left w:val="none" w:sz="0" w:space="0" w:color="auto"/>
            <w:bottom w:val="none" w:sz="0" w:space="0" w:color="auto"/>
            <w:right w:val="none" w:sz="0" w:space="0" w:color="auto"/>
          </w:divBdr>
        </w:div>
        <w:div w:id="125319320">
          <w:marLeft w:val="480"/>
          <w:marRight w:val="0"/>
          <w:marTop w:val="0"/>
          <w:marBottom w:val="0"/>
          <w:divBdr>
            <w:top w:val="none" w:sz="0" w:space="0" w:color="auto"/>
            <w:left w:val="none" w:sz="0" w:space="0" w:color="auto"/>
            <w:bottom w:val="none" w:sz="0" w:space="0" w:color="auto"/>
            <w:right w:val="none" w:sz="0" w:space="0" w:color="auto"/>
          </w:divBdr>
        </w:div>
        <w:div w:id="418332408">
          <w:marLeft w:val="480"/>
          <w:marRight w:val="0"/>
          <w:marTop w:val="0"/>
          <w:marBottom w:val="0"/>
          <w:divBdr>
            <w:top w:val="none" w:sz="0" w:space="0" w:color="auto"/>
            <w:left w:val="none" w:sz="0" w:space="0" w:color="auto"/>
            <w:bottom w:val="none" w:sz="0" w:space="0" w:color="auto"/>
            <w:right w:val="none" w:sz="0" w:space="0" w:color="auto"/>
          </w:divBdr>
        </w:div>
        <w:div w:id="427773565">
          <w:marLeft w:val="480"/>
          <w:marRight w:val="0"/>
          <w:marTop w:val="0"/>
          <w:marBottom w:val="0"/>
          <w:divBdr>
            <w:top w:val="none" w:sz="0" w:space="0" w:color="auto"/>
            <w:left w:val="none" w:sz="0" w:space="0" w:color="auto"/>
            <w:bottom w:val="none" w:sz="0" w:space="0" w:color="auto"/>
            <w:right w:val="none" w:sz="0" w:space="0" w:color="auto"/>
          </w:divBdr>
        </w:div>
        <w:div w:id="824125442">
          <w:marLeft w:val="480"/>
          <w:marRight w:val="0"/>
          <w:marTop w:val="0"/>
          <w:marBottom w:val="0"/>
          <w:divBdr>
            <w:top w:val="none" w:sz="0" w:space="0" w:color="auto"/>
            <w:left w:val="none" w:sz="0" w:space="0" w:color="auto"/>
            <w:bottom w:val="none" w:sz="0" w:space="0" w:color="auto"/>
            <w:right w:val="none" w:sz="0" w:space="0" w:color="auto"/>
          </w:divBdr>
        </w:div>
        <w:div w:id="824973144">
          <w:marLeft w:val="480"/>
          <w:marRight w:val="0"/>
          <w:marTop w:val="0"/>
          <w:marBottom w:val="0"/>
          <w:divBdr>
            <w:top w:val="none" w:sz="0" w:space="0" w:color="auto"/>
            <w:left w:val="none" w:sz="0" w:space="0" w:color="auto"/>
            <w:bottom w:val="none" w:sz="0" w:space="0" w:color="auto"/>
            <w:right w:val="none" w:sz="0" w:space="0" w:color="auto"/>
          </w:divBdr>
        </w:div>
        <w:div w:id="1053193447">
          <w:marLeft w:val="480"/>
          <w:marRight w:val="0"/>
          <w:marTop w:val="0"/>
          <w:marBottom w:val="0"/>
          <w:divBdr>
            <w:top w:val="none" w:sz="0" w:space="0" w:color="auto"/>
            <w:left w:val="none" w:sz="0" w:space="0" w:color="auto"/>
            <w:bottom w:val="none" w:sz="0" w:space="0" w:color="auto"/>
            <w:right w:val="none" w:sz="0" w:space="0" w:color="auto"/>
          </w:divBdr>
        </w:div>
        <w:div w:id="1056592026">
          <w:marLeft w:val="480"/>
          <w:marRight w:val="0"/>
          <w:marTop w:val="0"/>
          <w:marBottom w:val="0"/>
          <w:divBdr>
            <w:top w:val="none" w:sz="0" w:space="0" w:color="auto"/>
            <w:left w:val="none" w:sz="0" w:space="0" w:color="auto"/>
            <w:bottom w:val="none" w:sz="0" w:space="0" w:color="auto"/>
            <w:right w:val="none" w:sz="0" w:space="0" w:color="auto"/>
          </w:divBdr>
        </w:div>
        <w:div w:id="1170484811">
          <w:marLeft w:val="480"/>
          <w:marRight w:val="0"/>
          <w:marTop w:val="0"/>
          <w:marBottom w:val="0"/>
          <w:divBdr>
            <w:top w:val="none" w:sz="0" w:space="0" w:color="auto"/>
            <w:left w:val="none" w:sz="0" w:space="0" w:color="auto"/>
            <w:bottom w:val="none" w:sz="0" w:space="0" w:color="auto"/>
            <w:right w:val="none" w:sz="0" w:space="0" w:color="auto"/>
          </w:divBdr>
        </w:div>
        <w:div w:id="1185823575">
          <w:marLeft w:val="480"/>
          <w:marRight w:val="0"/>
          <w:marTop w:val="0"/>
          <w:marBottom w:val="0"/>
          <w:divBdr>
            <w:top w:val="none" w:sz="0" w:space="0" w:color="auto"/>
            <w:left w:val="none" w:sz="0" w:space="0" w:color="auto"/>
            <w:bottom w:val="none" w:sz="0" w:space="0" w:color="auto"/>
            <w:right w:val="none" w:sz="0" w:space="0" w:color="auto"/>
          </w:divBdr>
        </w:div>
        <w:div w:id="1196193508">
          <w:marLeft w:val="480"/>
          <w:marRight w:val="0"/>
          <w:marTop w:val="0"/>
          <w:marBottom w:val="0"/>
          <w:divBdr>
            <w:top w:val="none" w:sz="0" w:space="0" w:color="auto"/>
            <w:left w:val="none" w:sz="0" w:space="0" w:color="auto"/>
            <w:bottom w:val="none" w:sz="0" w:space="0" w:color="auto"/>
            <w:right w:val="none" w:sz="0" w:space="0" w:color="auto"/>
          </w:divBdr>
        </w:div>
        <w:div w:id="1433361327">
          <w:marLeft w:val="480"/>
          <w:marRight w:val="0"/>
          <w:marTop w:val="0"/>
          <w:marBottom w:val="0"/>
          <w:divBdr>
            <w:top w:val="none" w:sz="0" w:space="0" w:color="auto"/>
            <w:left w:val="none" w:sz="0" w:space="0" w:color="auto"/>
            <w:bottom w:val="none" w:sz="0" w:space="0" w:color="auto"/>
            <w:right w:val="none" w:sz="0" w:space="0" w:color="auto"/>
          </w:divBdr>
        </w:div>
        <w:div w:id="1529181362">
          <w:marLeft w:val="480"/>
          <w:marRight w:val="0"/>
          <w:marTop w:val="0"/>
          <w:marBottom w:val="0"/>
          <w:divBdr>
            <w:top w:val="none" w:sz="0" w:space="0" w:color="auto"/>
            <w:left w:val="none" w:sz="0" w:space="0" w:color="auto"/>
            <w:bottom w:val="none" w:sz="0" w:space="0" w:color="auto"/>
            <w:right w:val="none" w:sz="0" w:space="0" w:color="auto"/>
          </w:divBdr>
        </w:div>
        <w:div w:id="1577015235">
          <w:marLeft w:val="480"/>
          <w:marRight w:val="0"/>
          <w:marTop w:val="0"/>
          <w:marBottom w:val="0"/>
          <w:divBdr>
            <w:top w:val="none" w:sz="0" w:space="0" w:color="auto"/>
            <w:left w:val="none" w:sz="0" w:space="0" w:color="auto"/>
            <w:bottom w:val="none" w:sz="0" w:space="0" w:color="auto"/>
            <w:right w:val="none" w:sz="0" w:space="0" w:color="auto"/>
          </w:divBdr>
        </w:div>
        <w:div w:id="1755585985">
          <w:marLeft w:val="480"/>
          <w:marRight w:val="0"/>
          <w:marTop w:val="0"/>
          <w:marBottom w:val="0"/>
          <w:divBdr>
            <w:top w:val="none" w:sz="0" w:space="0" w:color="auto"/>
            <w:left w:val="none" w:sz="0" w:space="0" w:color="auto"/>
            <w:bottom w:val="none" w:sz="0" w:space="0" w:color="auto"/>
            <w:right w:val="none" w:sz="0" w:space="0" w:color="auto"/>
          </w:divBdr>
        </w:div>
        <w:div w:id="1801074346">
          <w:marLeft w:val="480"/>
          <w:marRight w:val="0"/>
          <w:marTop w:val="0"/>
          <w:marBottom w:val="0"/>
          <w:divBdr>
            <w:top w:val="none" w:sz="0" w:space="0" w:color="auto"/>
            <w:left w:val="none" w:sz="0" w:space="0" w:color="auto"/>
            <w:bottom w:val="none" w:sz="0" w:space="0" w:color="auto"/>
            <w:right w:val="none" w:sz="0" w:space="0" w:color="auto"/>
          </w:divBdr>
        </w:div>
        <w:div w:id="1826623584">
          <w:marLeft w:val="480"/>
          <w:marRight w:val="0"/>
          <w:marTop w:val="0"/>
          <w:marBottom w:val="0"/>
          <w:divBdr>
            <w:top w:val="none" w:sz="0" w:space="0" w:color="auto"/>
            <w:left w:val="none" w:sz="0" w:space="0" w:color="auto"/>
            <w:bottom w:val="none" w:sz="0" w:space="0" w:color="auto"/>
            <w:right w:val="none" w:sz="0" w:space="0" w:color="auto"/>
          </w:divBdr>
        </w:div>
        <w:div w:id="1985043400">
          <w:marLeft w:val="480"/>
          <w:marRight w:val="0"/>
          <w:marTop w:val="0"/>
          <w:marBottom w:val="0"/>
          <w:divBdr>
            <w:top w:val="none" w:sz="0" w:space="0" w:color="auto"/>
            <w:left w:val="none" w:sz="0" w:space="0" w:color="auto"/>
            <w:bottom w:val="none" w:sz="0" w:space="0" w:color="auto"/>
            <w:right w:val="none" w:sz="0" w:space="0" w:color="auto"/>
          </w:divBdr>
        </w:div>
      </w:divsChild>
    </w:div>
    <w:div w:id="1985310823">
      <w:bodyDiv w:val="1"/>
      <w:marLeft w:val="0"/>
      <w:marRight w:val="0"/>
      <w:marTop w:val="0"/>
      <w:marBottom w:val="0"/>
      <w:divBdr>
        <w:top w:val="none" w:sz="0" w:space="0" w:color="auto"/>
        <w:left w:val="none" w:sz="0" w:space="0" w:color="auto"/>
        <w:bottom w:val="none" w:sz="0" w:space="0" w:color="auto"/>
        <w:right w:val="none" w:sz="0" w:space="0" w:color="auto"/>
      </w:divBdr>
    </w:div>
    <w:div w:id="1988823829">
      <w:bodyDiv w:val="1"/>
      <w:marLeft w:val="0"/>
      <w:marRight w:val="0"/>
      <w:marTop w:val="0"/>
      <w:marBottom w:val="0"/>
      <w:divBdr>
        <w:top w:val="none" w:sz="0" w:space="0" w:color="auto"/>
        <w:left w:val="none" w:sz="0" w:space="0" w:color="auto"/>
        <w:bottom w:val="none" w:sz="0" w:space="0" w:color="auto"/>
        <w:right w:val="none" w:sz="0" w:space="0" w:color="auto"/>
      </w:divBdr>
      <w:divsChild>
        <w:div w:id="132335194">
          <w:marLeft w:val="480"/>
          <w:marRight w:val="0"/>
          <w:marTop w:val="0"/>
          <w:marBottom w:val="0"/>
          <w:divBdr>
            <w:top w:val="none" w:sz="0" w:space="0" w:color="auto"/>
            <w:left w:val="none" w:sz="0" w:space="0" w:color="auto"/>
            <w:bottom w:val="none" w:sz="0" w:space="0" w:color="auto"/>
            <w:right w:val="none" w:sz="0" w:space="0" w:color="auto"/>
          </w:divBdr>
        </w:div>
        <w:div w:id="1407653478">
          <w:marLeft w:val="480"/>
          <w:marRight w:val="0"/>
          <w:marTop w:val="0"/>
          <w:marBottom w:val="0"/>
          <w:divBdr>
            <w:top w:val="none" w:sz="0" w:space="0" w:color="auto"/>
            <w:left w:val="none" w:sz="0" w:space="0" w:color="auto"/>
            <w:bottom w:val="none" w:sz="0" w:space="0" w:color="auto"/>
            <w:right w:val="none" w:sz="0" w:space="0" w:color="auto"/>
          </w:divBdr>
        </w:div>
        <w:div w:id="1553082311">
          <w:marLeft w:val="480"/>
          <w:marRight w:val="0"/>
          <w:marTop w:val="0"/>
          <w:marBottom w:val="0"/>
          <w:divBdr>
            <w:top w:val="none" w:sz="0" w:space="0" w:color="auto"/>
            <w:left w:val="none" w:sz="0" w:space="0" w:color="auto"/>
            <w:bottom w:val="none" w:sz="0" w:space="0" w:color="auto"/>
            <w:right w:val="none" w:sz="0" w:space="0" w:color="auto"/>
          </w:divBdr>
        </w:div>
        <w:div w:id="1573811270">
          <w:marLeft w:val="480"/>
          <w:marRight w:val="0"/>
          <w:marTop w:val="0"/>
          <w:marBottom w:val="0"/>
          <w:divBdr>
            <w:top w:val="none" w:sz="0" w:space="0" w:color="auto"/>
            <w:left w:val="none" w:sz="0" w:space="0" w:color="auto"/>
            <w:bottom w:val="none" w:sz="0" w:space="0" w:color="auto"/>
            <w:right w:val="none" w:sz="0" w:space="0" w:color="auto"/>
          </w:divBdr>
        </w:div>
      </w:divsChild>
    </w:div>
    <w:div w:id="1989556195">
      <w:bodyDiv w:val="1"/>
      <w:marLeft w:val="0"/>
      <w:marRight w:val="0"/>
      <w:marTop w:val="0"/>
      <w:marBottom w:val="0"/>
      <w:divBdr>
        <w:top w:val="none" w:sz="0" w:space="0" w:color="auto"/>
        <w:left w:val="none" w:sz="0" w:space="0" w:color="auto"/>
        <w:bottom w:val="none" w:sz="0" w:space="0" w:color="auto"/>
        <w:right w:val="none" w:sz="0" w:space="0" w:color="auto"/>
      </w:divBdr>
    </w:div>
    <w:div w:id="2001733800">
      <w:bodyDiv w:val="1"/>
      <w:marLeft w:val="0"/>
      <w:marRight w:val="0"/>
      <w:marTop w:val="0"/>
      <w:marBottom w:val="0"/>
      <w:divBdr>
        <w:top w:val="none" w:sz="0" w:space="0" w:color="auto"/>
        <w:left w:val="none" w:sz="0" w:space="0" w:color="auto"/>
        <w:bottom w:val="none" w:sz="0" w:space="0" w:color="auto"/>
        <w:right w:val="none" w:sz="0" w:space="0" w:color="auto"/>
      </w:divBdr>
    </w:div>
    <w:div w:id="2010283848">
      <w:bodyDiv w:val="1"/>
      <w:marLeft w:val="0"/>
      <w:marRight w:val="0"/>
      <w:marTop w:val="0"/>
      <w:marBottom w:val="0"/>
      <w:divBdr>
        <w:top w:val="none" w:sz="0" w:space="0" w:color="auto"/>
        <w:left w:val="none" w:sz="0" w:space="0" w:color="auto"/>
        <w:bottom w:val="none" w:sz="0" w:space="0" w:color="auto"/>
        <w:right w:val="none" w:sz="0" w:space="0" w:color="auto"/>
      </w:divBdr>
    </w:div>
    <w:div w:id="2015650311">
      <w:bodyDiv w:val="1"/>
      <w:marLeft w:val="0"/>
      <w:marRight w:val="0"/>
      <w:marTop w:val="0"/>
      <w:marBottom w:val="0"/>
      <w:divBdr>
        <w:top w:val="none" w:sz="0" w:space="0" w:color="auto"/>
        <w:left w:val="none" w:sz="0" w:space="0" w:color="auto"/>
        <w:bottom w:val="none" w:sz="0" w:space="0" w:color="auto"/>
        <w:right w:val="none" w:sz="0" w:space="0" w:color="auto"/>
      </w:divBdr>
    </w:div>
    <w:div w:id="2017731997">
      <w:bodyDiv w:val="1"/>
      <w:marLeft w:val="0"/>
      <w:marRight w:val="0"/>
      <w:marTop w:val="0"/>
      <w:marBottom w:val="0"/>
      <w:divBdr>
        <w:top w:val="none" w:sz="0" w:space="0" w:color="auto"/>
        <w:left w:val="none" w:sz="0" w:space="0" w:color="auto"/>
        <w:bottom w:val="none" w:sz="0" w:space="0" w:color="auto"/>
        <w:right w:val="none" w:sz="0" w:space="0" w:color="auto"/>
      </w:divBdr>
      <w:divsChild>
        <w:div w:id="73816865">
          <w:marLeft w:val="480"/>
          <w:marRight w:val="0"/>
          <w:marTop w:val="0"/>
          <w:marBottom w:val="0"/>
          <w:divBdr>
            <w:top w:val="none" w:sz="0" w:space="0" w:color="auto"/>
            <w:left w:val="none" w:sz="0" w:space="0" w:color="auto"/>
            <w:bottom w:val="none" w:sz="0" w:space="0" w:color="auto"/>
            <w:right w:val="none" w:sz="0" w:space="0" w:color="auto"/>
          </w:divBdr>
        </w:div>
        <w:div w:id="155221358">
          <w:marLeft w:val="480"/>
          <w:marRight w:val="0"/>
          <w:marTop w:val="0"/>
          <w:marBottom w:val="0"/>
          <w:divBdr>
            <w:top w:val="none" w:sz="0" w:space="0" w:color="auto"/>
            <w:left w:val="none" w:sz="0" w:space="0" w:color="auto"/>
            <w:bottom w:val="none" w:sz="0" w:space="0" w:color="auto"/>
            <w:right w:val="none" w:sz="0" w:space="0" w:color="auto"/>
          </w:divBdr>
        </w:div>
        <w:div w:id="251856752">
          <w:marLeft w:val="480"/>
          <w:marRight w:val="0"/>
          <w:marTop w:val="0"/>
          <w:marBottom w:val="0"/>
          <w:divBdr>
            <w:top w:val="none" w:sz="0" w:space="0" w:color="auto"/>
            <w:left w:val="none" w:sz="0" w:space="0" w:color="auto"/>
            <w:bottom w:val="none" w:sz="0" w:space="0" w:color="auto"/>
            <w:right w:val="none" w:sz="0" w:space="0" w:color="auto"/>
          </w:divBdr>
        </w:div>
        <w:div w:id="417793748">
          <w:marLeft w:val="480"/>
          <w:marRight w:val="0"/>
          <w:marTop w:val="0"/>
          <w:marBottom w:val="0"/>
          <w:divBdr>
            <w:top w:val="none" w:sz="0" w:space="0" w:color="auto"/>
            <w:left w:val="none" w:sz="0" w:space="0" w:color="auto"/>
            <w:bottom w:val="none" w:sz="0" w:space="0" w:color="auto"/>
            <w:right w:val="none" w:sz="0" w:space="0" w:color="auto"/>
          </w:divBdr>
        </w:div>
        <w:div w:id="697237837">
          <w:marLeft w:val="480"/>
          <w:marRight w:val="0"/>
          <w:marTop w:val="0"/>
          <w:marBottom w:val="0"/>
          <w:divBdr>
            <w:top w:val="none" w:sz="0" w:space="0" w:color="auto"/>
            <w:left w:val="none" w:sz="0" w:space="0" w:color="auto"/>
            <w:bottom w:val="none" w:sz="0" w:space="0" w:color="auto"/>
            <w:right w:val="none" w:sz="0" w:space="0" w:color="auto"/>
          </w:divBdr>
        </w:div>
        <w:div w:id="830146005">
          <w:marLeft w:val="480"/>
          <w:marRight w:val="0"/>
          <w:marTop w:val="0"/>
          <w:marBottom w:val="0"/>
          <w:divBdr>
            <w:top w:val="none" w:sz="0" w:space="0" w:color="auto"/>
            <w:left w:val="none" w:sz="0" w:space="0" w:color="auto"/>
            <w:bottom w:val="none" w:sz="0" w:space="0" w:color="auto"/>
            <w:right w:val="none" w:sz="0" w:space="0" w:color="auto"/>
          </w:divBdr>
        </w:div>
        <w:div w:id="1175222424">
          <w:marLeft w:val="480"/>
          <w:marRight w:val="0"/>
          <w:marTop w:val="0"/>
          <w:marBottom w:val="0"/>
          <w:divBdr>
            <w:top w:val="none" w:sz="0" w:space="0" w:color="auto"/>
            <w:left w:val="none" w:sz="0" w:space="0" w:color="auto"/>
            <w:bottom w:val="none" w:sz="0" w:space="0" w:color="auto"/>
            <w:right w:val="none" w:sz="0" w:space="0" w:color="auto"/>
          </w:divBdr>
        </w:div>
        <w:div w:id="1229074712">
          <w:marLeft w:val="480"/>
          <w:marRight w:val="0"/>
          <w:marTop w:val="0"/>
          <w:marBottom w:val="0"/>
          <w:divBdr>
            <w:top w:val="none" w:sz="0" w:space="0" w:color="auto"/>
            <w:left w:val="none" w:sz="0" w:space="0" w:color="auto"/>
            <w:bottom w:val="none" w:sz="0" w:space="0" w:color="auto"/>
            <w:right w:val="none" w:sz="0" w:space="0" w:color="auto"/>
          </w:divBdr>
        </w:div>
        <w:div w:id="1405907421">
          <w:marLeft w:val="480"/>
          <w:marRight w:val="0"/>
          <w:marTop w:val="0"/>
          <w:marBottom w:val="0"/>
          <w:divBdr>
            <w:top w:val="none" w:sz="0" w:space="0" w:color="auto"/>
            <w:left w:val="none" w:sz="0" w:space="0" w:color="auto"/>
            <w:bottom w:val="none" w:sz="0" w:space="0" w:color="auto"/>
            <w:right w:val="none" w:sz="0" w:space="0" w:color="auto"/>
          </w:divBdr>
        </w:div>
        <w:div w:id="1440031677">
          <w:marLeft w:val="480"/>
          <w:marRight w:val="0"/>
          <w:marTop w:val="0"/>
          <w:marBottom w:val="0"/>
          <w:divBdr>
            <w:top w:val="none" w:sz="0" w:space="0" w:color="auto"/>
            <w:left w:val="none" w:sz="0" w:space="0" w:color="auto"/>
            <w:bottom w:val="none" w:sz="0" w:space="0" w:color="auto"/>
            <w:right w:val="none" w:sz="0" w:space="0" w:color="auto"/>
          </w:divBdr>
        </w:div>
        <w:div w:id="1640381052">
          <w:marLeft w:val="480"/>
          <w:marRight w:val="0"/>
          <w:marTop w:val="0"/>
          <w:marBottom w:val="0"/>
          <w:divBdr>
            <w:top w:val="none" w:sz="0" w:space="0" w:color="auto"/>
            <w:left w:val="none" w:sz="0" w:space="0" w:color="auto"/>
            <w:bottom w:val="none" w:sz="0" w:space="0" w:color="auto"/>
            <w:right w:val="none" w:sz="0" w:space="0" w:color="auto"/>
          </w:divBdr>
        </w:div>
        <w:div w:id="1842157246">
          <w:marLeft w:val="480"/>
          <w:marRight w:val="0"/>
          <w:marTop w:val="0"/>
          <w:marBottom w:val="0"/>
          <w:divBdr>
            <w:top w:val="none" w:sz="0" w:space="0" w:color="auto"/>
            <w:left w:val="none" w:sz="0" w:space="0" w:color="auto"/>
            <w:bottom w:val="none" w:sz="0" w:space="0" w:color="auto"/>
            <w:right w:val="none" w:sz="0" w:space="0" w:color="auto"/>
          </w:divBdr>
        </w:div>
      </w:divsChild>
    </w:div>
    <w:div w:id="2029019422">
      <w:bodyDiv w:val="1"/>
      <w:marLeft w:val="0"/>
      <w:marRight w:val="0"/>
      <w:marTop w:val="0"/>
      <w:marBottom w:val="0"/>
      <w:divBdr>
        <w:top w:val="none" w:sz="0" w:space="0" w:color="auto"/>
        <w:left w:val="none" w:sz="0" w:space="0" w:color="auto"/>
        <w:bottom w:val="none" w:sz="0" w:space="0" w:color="auto"/>
        <w:right w:val="none" w:sz="0" w:space="0" w:color="auto"/>
      </w:divBdr>
    </w:div>
    <w:div w:id="2029747025">
      <w:bodyDiv w:val="1"/>
      <w:marLeft w:val="0"/>
      <w:marRight w:val="0"/>
      <w:marTop w:val="0"/>
      <w:marBottom w:val="0"/>
      <w:divBdr>
        <w:top w:val="none" w:sz="0" w:space="0" w:color="auto"/>
        <w:left w:val="none" w:sz="0" w:space="0" w:color="auto"/>
        <w:bottom w:val="none" w:sz="0" w:space="0" w:color="auto"/>
        <w:right w:val="none" w:sz="0" w:space="0" w:color="auto"/>
      </w:divBdr>
    </w:div>
    <w:div w:id="2029988174">
      <w:bodyDiv w:val="1"/>
      <w:marLeft w:val="0"/>
      <w:marRight w:val="0"/>
      <w:marTop w:val="0"/>
      <w:marBottom w:val="0"/>
      <w:divBdr>
        <w:top w:val="none" w:sz="0" w:space="0" w:color="auto"/>
        <w:left w:val="none" w:sz="0" w:space="0" w:color="auto"/>
        <w:bottom w:val="none" w:sz="0" w:space="0" w:color="auto"/>
        <w:right w:val="none" w:sz="0" w:space="0" w:color="auto"/>
      </w:divBdr>
    </w:div>
    <w:div w:id="2035378371">
      <w:bodyDiv w:val="1"/>
      <w:marLeft w:val="0"/>
      <w:marRight w:val="0"/>
      <w:marTop w:val="0"/>
      <w:marBottom w:val="0"/>
      <w:divBdr>
        <w:top w:val="none" w:sz="0" w:space="0" w:color="auto"/>
        <w:left w:val="none" w:sz="0" w:space="0" w:color="auto"/>
        <w:bottom w:val="none" w:sz="0" w:space="0" w:color="auto"/>
        <w:right w:val="none" w:sz="0" w:space="0" w:color="auto"/>
      </w:divBdr>
      <w:divsChild>
        <w:div w:id="596326550">
          <w:marLeft w:val="480"/>
          <w:marRight w:val="0"/>
          <w:marTop w:val="0"/>
          <w:marBottom w:val="0"/>
          <w:divBdr>
            <w:top w:val="none" w:sz="0" w:space="0" w:color="auto"/>
            <w:left w:val="none" w:sz="0" w:space="0" w:color="auto"/>
            <w:bottom w:val="none" w:sz="0" w:space="0" w:color="auto"/>
            <w:right w:val="none" w:sz="0" w:space="0" w:color="auto"/>
          </w:divBdr>
        </w:div>
        <w:div w:id="1609966024">
          <w:marLeft w:val="480"/>
          <w:marRight w:val="0"/>
          <w:marTop w:val="0"/>
          <w:marBottom w:val="0"/>
          <w:divBdr>
            <w:top w:val="none" w:sz="0" w:space="0" w:color="auto"/>
            <w:left w:val="none" w:sz="0" w:space="0" w:color="auto"/>
            <w:bottom w:val="none" w:sz="0" w:space="0" w:color="auto"/>
            <w:right w:val="none" w:sz="0" w:space="0" w:color="auto"/>
          </w:divBdr>
        </w:div>
        <w:div w:id="1573078065">
          <w:marLeft w:val="480"/>
          <w:marRight w:val="0"/>
          <w:marTop w:val="0"/>
          <w:marBottom w:val="0"/>
          <w:divBdr>
            <w:top w:val="none" w:sz="0" w:space="0" w:color="auto"/>
            <w:left w:val="none" w:sz="0" w:space="0" w:color="auto"/>
            <w:bottom w:val="none" w:sz="0" w:space="0" w:color="auto"/>
            <w:right w:val="none" w:sz="0" w:space="0" w:color="auto"/>
          </w:divBdr>
        </w:div>
        <w:div w:id="653948221">
          <w:marLeft w:val="480"/>
          <w:marRight w:val="0"/>
          <w:marTop w:val="0"/>
          <w:marBottom w:val="0"/>
          <w:divBdr>
            <w:top w:val="none" w:sz="0" w:space="0" w:color="auto"/>
            <w:left w:val="none" w:sz="0" w:space="0" w:color="auto"/>
            <w:bottom w:val="none" w:sz="0" w:space="0" w:color="auto"/>
            <w:right w:val="none" w:sz="0" w:space="0" w:color="auto"/>
          </w:divBdr>
        </w:div>
        <w:div w:id="1125582057">
          <w:marLeft w:val="480"/>
          <w:marRight w:val="0"/>
          <w:marTop w:val="0"/>
          <w:marBottom w:val="0"/>
          <w:divBdr>
            <w:top w:val="none" w:sz="0" w:space="0" w:color="auto"/>
            <w:left w:val="none" w:sz="0" w:space="0" w:color="auto"/>
            <w:bottom w:val="none" w:sz="0" w:space="0" w:color="auto"/>
            <w:right w:val="none" w:sz="0" w:space="0" w:color="auto"/>
          </w:divBdr>
        </w:div>
        <w:div w:id="1841115757">
          <w:marLeft w:val="480"/>
          <w:marRight w:val="0"/>
          <w:marTop w:val="0"/>
          <w:marBottom w:val="0"/>
          <w:divBdr>
            <w:top w:val="none" w:sz="0" w:space="0" w:color="auto"/>
            <w:left w:val="none" w:sz="0" w:space="0" w:color="auto"/>
            <w:bottom w:val="none" w:sz="0" w:space="0" w:color="auto"/>
            <w:right w:val="none" w:sz="0" w:space="0" w:color="auto"/>
          </w:divBdr>
        </w:div>
        <w:div w:id="1287083795">
          <w:marLeft w:val="480"/>
          <w:marRight w:val="0"/>
          <w:marTop w:val="0"/>
          <w:marBottom w:val="0"/>
          <w:divBdr>
            <w:top w:val="none" w:sz="0" w:space="0" w:color="auto"/>
            <w:left w:val="none" w:sz="0" w:space="0" w:color="auto"/>
            <w:bottom w:val="none" w:sz="0" w:space="0" w:color="auto"/>
            <w:right w:val="none" w:sz="0" w:space="0" w:color="auto"/>
          </w:divBdr>
        </w:div>
        <w:div w:id="1272280136">
          <w:marLeft w:val="480"/>
          <w:marRight w:val="0"/>
          <w:marTop w:val="0"/>
          <w:marBottom w:val="0"/>
          <w:divBdr>
            <w:top w:val="none" w:sz="0" w:space="0" w:color="auto"/>
            <w:left w:val="none" w:sz="0" w:space="0" w:color="auto"/>
            <w:bottom w:val="none" w:sz="0" w:space="0" w:color="auto"/>
            <w:right w:val="none" w:sz="0" w:space="0" w:color="auto"/>
          </w:divBdr>
        </w:div>
        <w:div w:id="2144494847">
          <w:marLeft w:val="480"/>
          <w:marRight w:val="0"/>
          <w:marTop w:val="0"/>
          <w:marBottom w:val="0"/>
          <w:divBdr>
            <w:top w:val="none" w:sz="0" w:space="0" w:color="auto"/>
            <w:left w:val="none" w:sz="0" w:space="0" w:color="auto"/>
            <w:bottom w:val="none" w:sz="0" w:space="0" w:color="auto"/>
            <w:right w:val="none" w:sz="0" w:space="0" w:color="auto"/>
          </w:divBdr>
        </w:div>
        <w:div w:id="1445224763">
          <w:marLeft w:val="480"/>
          <w:marRight w:val="0"/>
          <w:marTop w:val="0"/>
          <w:marBottom w:val="0"/>
          <w:divBdr>
            <w:top w:val="none" w:sz="0" w:space="0" w:color="auto"/>
            <w:left w:val="none" w:sz="0" w:space="0" w:color="auto"/>
            <w:bottom w:val="none" w:sz="0" w:space="0" w:color="auto"/>
            <w:right w:val="none" w:sz="0" w:space="0" w:color="auto"/>
          </w:divBdr>
        </w:div>
        <w:div w:id="1609195063">
          <w:marLeft w:val="480"/>
          <w:marRight w:val="0"/>
          <w:marTop w:val="0"/>
          <w:marBottom w:val="0"/>
          <w:divBdr>
            <w:top w:val="none" w:sz="0" w:space="0" w:color="auto"/>
            <w:left w:val="none" w:sz="0" w:space="0" w:color="auto"/>
            <w:bottom w:val="none" w:sz="0" w:space="0" w:color="auto"/>
            <w:right w:val="none" w:sz="0" w:space="0" w:color="auto"/>
          </w:divBdr>
        </w:div>
        <w:div w:id="668946063">
          <w:marLeft w:val="480"/>
          <w:marRight w:val="0"/>
          <w:marTop w:val="0"/>
          <w:marBottom w:val="0"/>
          <w:divBdr>
            <w:top w:val="none" w:sz="0" w:space="0" w:color="auto"/>
            <w:left w:val="none" w:sz="0" w:space="0" w:color="auto"/>
            <w:bottom w:val="none" w:sz="0" w:space="0" w:color="auto"/>
            <w:right w:val="none" w:sz="0" w:space="0" w:color="auto"/>
          </w:divBdr>
        </w:div>
        <w:div w:id="2141682740">
          <w:marLeft w:val="480"/>
          <w:marRight w:val="0"/>
          <w:marTop w:val="0"/>
          <w:marBottom w:val="0"/>
          <w:divBdr>
            <w:top w:val="none" w:sz="0" w:space="0" w:color="auto"/>
            <w:left w:val="none" w:sz="0" w:space="0" w:color="auto"/>
            <w:bottom w:val="none" w:sz="0" w:space="0" w:color="auto"/>
            <w:right w:val="none" w:sz="0" w:space="0" w:color="auto"/>
          </w:divBdr>
        </w:div>
        <w:div w:id="1121194754">
          <w:marLeft w:val="480"/>
          <w:marRight w:val="0"/>
          <w:marTop w:val="0"/>
          <w:marBottom w:val="0"/>
          <w:divBdr>
            <w:top w:val="none" w:sz="0" w:space="0" w:color="auto"/>
            <w:left w:val="none" w:sz="0" w:space="0" w:color="auto"/>
            <w:bottom w:val="none" w:sz="0" w:space="0" w:color="auto"/>
            <w:right w:val="none" w:sz="0" w:space="0" w:color="auto"/>
          </w:divBdr>
        </w:div>
        <w:div w:id="1493637394">
          <w:marLeft w:val="480"/>
          <w:marRight w:val="0"/>
          <w:marTop w:val="0"/>
          <w:marBottom w:val="0"/>
          <w:divBdr>
            <w:top w:val="none" w:sz="0" w:space="0" w:color="auto"/>
            <w:left w:val="none" w:sz="0" w:space="0" w:color="auto"/>
            <w:bottom w:val="none" w:sz="0" w:space="0" w:color="auto"/>
            <w:right w:val="none" w:sz="0" w:space="0" w:color="auto"/>
          </w:divBdr>
        </w:div>
        <w:div w:id="67775045">
          <w:marLeft w:val="480"/>
          <w:marRight w:val="0"/>
          <w:marTop w:val="0"/>
          <w:marBottom w:val="0"/>
          <w:divBdr>
            <w:top w:val="none" w:sz="0" w:space="0" w:color="auto"/>
            <w:left w:val="none" w:sz="0" w:space="0" w:color="auto"/>
            <w:bottom w:val="none" w:sz="0" w:space="0" w:color="auto"/>
            <w:right w:val="none" w:sz="0" w:space="0" w:color="auto"/>
          </w:divBdr>
        </w:div>
        <w:div w:id="581330522">
          <w:marLeft w:val="480"/>
          <w:marRight w:val="0"/>
          <w:marTop w:val="0"/>
          <w:marBottom w:val="0"/>
          <w:divBdr>
            <w:top w:val="none" w:sz="0" w:space="0" w:color="auto"/>
            <w:left w:val="none" w:sz="0" w:space="0" w:color="auto"/>
            <w:bottom w:val="none" w:sz="0" w:space="0" w:color="auto"/>
            <w:right w:val="none" w:sz="0" w:space="0" w:color="auto"/>
          </w:divBdr>
        </w:div>
        <w:div w:id="1211304354">
          <w:marLeft w:val="480"/>
          <w:marRight w:val="0"/>
          <w:marTop w:val="0"/>
          <w:marBottom w:val="0"/>
          <w:divBdr>
            <w:top w:val="none" w:sz="0" w:space="0" w:color="auto"/>
            <w:left w:val="none" w:sz="0" w:space="0" w:color="auto"/>
            <w:bottom w:val="none" w:sz="0" w:space="0" w:color="auto"/>
            <w:right w:val="none" w:sz="0" w:space="0" w:color="auto"/>
          </w:divBdr>
        </w:div>
        <w:div w:id="1541672023">
          <w:marLeft w:val="480"/>
          <w:marRight w:val="0"/>
          <w:marTop w:val="0"/>
          <w:marBottom w:val="0"/>
          <w:divBdr>
            <w:top w:val="none" w:sz="0" w:space="0" w:color="auto"/>
            <w:left w:val="none" w:sz="0" w:space="0" w:color="auto"/>
            <w:bottom w:val="none" w:sz="0" w:space="0" w:color="auto"/>
            <w:right w:val="none" w:sz="0" w:space="0" w:color="auto"/>
          </w:divBdr>
        </w:div>
        <w:div w:id="1831142702">
          <w:marLeft w:val="480"/>
          <w:marRight w:val="0"/>
          <w:marTop w:val="0"/>
          <w:marBottom w:val="0"/>
          <w:divBdr>
            <w:top w:val="none" w:sz="0" w:space="0" w:color="auto"/>
            <w:left w:val="none" w:sz="0" w:space="0" w:color="auto"/>
            <w:bottom w:val="none" w:sz="0" w:space="0" w:color="auto"/>
            <w:right w:val="none" w:sz="0" w:space="0" w:color="auto"/>
          </w:divBdr>
        </w:div>
      </w:divsChild>
    </w:div>
    <w:div w:id="2038309139">
      <w:bodyDiv w:val="1"/>
      <w:marLeft w:val="0"/>
      <w:marRight w:val="0"/>
      <w:marTop w:val="0"/>
      <w:marBottom w:val="0"/>
      <w:divBdr>
        <w:top w:val="none" w:sz="0" w:space="0" w:color="auto"/>
        <w:left w:val="none" w:sz="0" w:space="0" w:color="auto"/>
        <w:bottom w:val="none" w:sz="0" w:space="0" w:color="auto"/>
        <w:right w:val="none" w:sz="0" w:space="0" w:color="auto"/>
      </w:divBdr>
    </w:div>
    <w:div w:id="2039578024">
      <w:bodyDiv w:val="1"/>
      <w:marLeft w:val="0"/>
      <w:marRight w:val="0"/>
      <w:marTop w:val="0"/>
      <w:marBottom w:val="0"/>
      <w:divBdr>
        <w:top w:val="none" w:sz="0" w:space="0" w:color="auto"/>
        <w:left w:val="none" w:sz="0" w:space="0" w:color="auto"/>
        <w:bottom w:val="none" w:sz="0" w:space="0" w:color="auto"/>
        <w:right w:val="none" w:sz="0" w:space="0" w:color="auto"/>
      </w:divBdr>
    </w:div>
    <w:div w:id="2043940032">
      <w:bodyDiv w:val="1"/>
      <w:marLeft w:val="0"/>
      <w:marRight w:val="0"/>
      <w:marTop w:val="0"/>
      <w:marBottom w:val="0"/>
      <w:divBdr>
        <w:top w:val="none" w:sz="0" w:space="0" w:color="auto"/>
        <w:left w:val="none" w:sz="0" w:space="0" w:color="auto"/>
        <w:bottom w:val="none" w:sz="0" w:space="0" w:color="auto"/>
        <w:right w:val="none" w:sz="0" w:space="0" w:color="auto"/>
      </w:divBdr>
    </w:div>
    <w:div w:id="2058578410">
      <w:bodyDiv w:val="1"/>
      <w:marLeft w:val="0"/>
      <w:marRight w:val="0"/>
      <w:marTop w:val="0"/>
      <w:marBottom w:val="0"/>
      <w:divBdr>
        <w:top w:val="none" w:sz="0" w:space="0" w:color="auto"/>
        <w:left w:val="none" w:sz="0" w:space="0" w:color="auto"/>
        <w:bottom w:val="none" w:sz="0" w:space="0" w:color="auto"/>
        <w:right w:val="none" w:sz="0" w:space="0" w:color="auto"/>
      </w:divBdr>
      <w:divsChild>
        <w:div w:id="70124516">
          <w:marLeft w:val="480"/>
          <w:marRight w:val="0"/>
          <w:marTop w:val="0"/>
          <w:marBottom w:val="0"/>
          <w:divBdr>
            <w:top w:val="none" w:sz="0" w:space="0" w:color="auto"/>
            <w:left w:val="none" w:sz="0" w:space="0" w:color="auto"/>
            <w:bottom w:val="none" w:sz="0" w:space="0" w:color="auto"/>
            <w:right w:val="none" w:sz="0" w:space="0" w:color="auto"/>
          </w:divBdr>
        </w:div>
        <w:div w:id="89665120">
          <w:marLeft w:val="480"/>
          <w:marRight w:val="0"/>
          <w:marTop w:val="0"/>
          <w:marBottom w:val="0"/>
          <w:divBdr>
            <w:top w:val="none" w:sz="0" w:space="0" w:color="auto"/>
            <w:left w:val="none" w:sz="0" w:space="0" w:color="auto"/>
            <w:bottom w:val="none" w:sz="0" w:space="0" w:color="auto"/>
            <w:right w:val="none" w:sz="0" w:space="0" w:color="auto"/>
          </w:divBdr>
        </w:div>
        <w:div w:id="157498572">
          <w:marLeft w:val="480"/>
          <w:marRight w:val="0"/>
          <w:marTop w:val="0"/>
          <w:marBottom w:val="0"/>
          <w:divBdr>
            <w:top w:val="none" w:sz="0" w:space="0" w:color="auto"/>
            <w:left w:val="none" w:sz="0" w:space="0" w:color="auto"/>
            <w:bottom w:val="none" w:sz="0" w:space="0" w:color="auto"/>
            <w:right w:val="none" w:sz="0" w:space="0" w:color="auto"/>
          </w:divBdr>
        </w:div>
        <w:div w:id="263461462">
          <w:marLeft w:val="480"/>
          <w:marRight w:val="0"/>
          <w:marTop w:val="0"/>
          <w:marBottom w:val="0"/>
          <w:divBdr>
            <w:top w:val="none" w:sz="0" w:space="0" w:color="auto"/>
            <w:left w:val="none" w:sz="0" w:space="0" w:color="auto"/>
            <w:bottom w:val="none" w:sz="0" w:space="0" w:color="auto"/>
            <w:right w:val="none" w:sz="0" w:space="0" w:color="auto"/>
          </w:divBdr>
        </w:div>
        <w:div w:id="271478361">
          <w:marLeft w:val="480"/>
          <w:marRight w:val="0"/>
          <w:marTop w:val="0"/>
          <w:marBottom w:val="0"/>
          <w:divBdr>
            <w:top w:val="none" w:sz="0" w:space="0" w:color="auto"/>
            <w:left w:val="none" w:sz="0" w:space="0" w:color="auto"/>
            <w:bottom w:val="none" w:sz="0" w:space="0" w:color="auto"/>
            <w:right w:val="none" w:sz="0" w:space="0" w:color="auto"/>
          </w:divBdr>
        </w:div>
        <w:div w:id="421225122">
          <w:marLeft w:val="480"/>
          <w:marRight w:val="0"/>
          <w:marTop w:val="0"/>
          <w:marBottom w:val="0"/>
          <w:divBdr>
            <w:top w:val="none" w:sz="0" w:space="0" w:color="auto"/>
            <w:left w:val="none" w:sz="0" w:space="0" w:color="auto"/>
            <w:bottom w:val="none" w:sz="0" w:space="0" w:color="auto"/>
            <w:right w:val="none" w:sz="0" w:space="0" w:color="auto"/>
          </w:divBdr>
        </w:div>
        <w:div w:id="450443344">
          <w:marLeft w:val="480"/>
          <w:marRight w:val="0"/>
          <w:marTop w:val="0"/>
          <w:marBottom w:val="0"/>
          <w:divBdr>
            <w:top w:val="none" w:sz="0" w:space="0" w:color="auto"/>
            <w:left w:val="none" w:sz="0" w:space="0" w:color="auto"/>
            <w:bottom w:val="none" w:sz="0" w:space="0" w:color="auto"/>
            <w:right w:val="none" w:sz="0" w:space="0" w:color="auto"/>
          </w:divBdr>
        </w:div>
        <w:div w:id="464464914">
          <w:marLeft w:val="480"/>
          <w:marRight w:val="0"/>
          <w:marTop w:val="0"/>
          <w:marBottom w:val="0"/>
          <w:divBdr>
            <w:top w:val="none" w:sz="0" w:space="0" w:color="auto"/>
            <w:left w:val="none" w:sz="0" w:space="0" w:color="auto"/>
            <w:bottom w:val="none" w:sz="0" w:space="0" w:color="auto"/>
            <w:right w:val="none" w:sz="0" w:space="0" w:color="auto"/>
          </w:divBdr>
        </w:div>
        <w:div w:id="469327720">
          <w:marLeft w:val="480"/>
          <w:marRight w:val="0"/>
          <w:marTop w:val="0"/>
          <w:marBottom w:val="0"/>
          <w:divBdr>
            <w:top w:val="none" w:sz="0" w:space="0" w:color="auto"/>
            <w:left w:val="none" w:sz="0" w:space="0" w:color="auto"/>
            <w:bottom w:val="none" w:sz="0" w:space="0" w:color="auto"/>
            <w:right w:val="none" w:sz="0" w:space="0" w:color="auto"/>
          </w:divBdr>
        </w:div>
        <w:div w:id="492111246">
          <w:marLeft w:val="480"/>
          <w:marRight w:val="0"/>
          <w:marTop w:val="0"/>
          <w:marBottom w:val="0"/>
          <w:divBdr>
            <w:top w:val="none" w:sz="0" w:space="0" w:color="auto"/>
            <w:left w:val="none" w:sz="0" w:space="0" w:color="auto"/>
            <w:bottom w:val="none" w:sz="0" w:space="0" w:color="auto"/>
            <w:right w:val="none" w:sz="0" w:space="0" w:color="auto"/>
          </w:divBdr>
        </w:div>
        <w:div w:id="638418607">
          <w:marLeft w:val="480"/>
          <w:marRight w:val="0"/>
          <w:marTop w:val="0"/>
          <w:marBottom w:val="0"/>
          <w:divBdr>
            <w:top w:val="none" w:sz="0" w:space="0" w:color="auto"/>
            <w:left w:val="none" w:sz="0" w:space="0" w:color="auto"/>
            <w:bottom w:val="none" w:sz="0" w:space="0" w:color="auto"/>
            <w:right w:val="none" w:sz="0" w:space="0" w:color="auto"/>
          </w:divBdr>
        </w:div>
        <w:div w:id="660158599">
          <w:marLeft w:val="480"/>
          <w:marRight w:val="0"/>
          <w:marTop w:val="0"/>
          <w:marBottom w:val="0"/>
          <w:divBdr>
            <w:top w:val="none" w:sz="0" w:space="0" w:color="auto"/>
            <w:left w:val="none" w:sz="0" w:space="0" w:color="auto"/>
            <w:bottom w:val="none" w:sz="0" w:space="0" w:color="auto"/>
            <w:right w:val="none" w:sz="0" w:space="0" w:color="auto"/>
          </w:divBdr>
        </w:div>
        <w:div w:id="681320237">
          <w:marLeft w:val="480"/>
          <w:marRight w:val="0"/>
          <w:marTop w:val="0"/>
          <w:marBottom w:val="0"/>
          <w:divBdr>
            <w:top w:val="none" w:sz="0" w:space="0" w:color="auto"/>
            <w:left w:val="none" w:sz="0" w:space="0" w:color="auto"/>
            <w:bottom w:val="none" w:sz="0" w:space="0" w:color="auto"/>
            <w:right w:val="none" w:sz="0" w:space="0" w:color="auto"/>
          </w:divBdr>
        </w:div>
        <w:div w:id="726684602">
          <w:marLeft w:val="480"/>
          <w:marRight w:val="0"/>
          <w:marTop w:val="0"/>
          <w:marBottom w:val="0"/>
          <w:divBdr>
            <w:top w:val="none" w:sz="0" w:space="0" w:color="auto"/>
            <w:left w:val="none" w:sz="0" w:space="0" w:color="auto"/>
            <w:bottom w:val="none" w:sz="0" w:space="0" w:color="auto"/>
            <w:right w:val="none" w:sz="0" w:space="0" w:color="auto"/>
          </w:divBdr>
        </w:div>
        <w:div w:id="764225836">
          <w:marLeft w:val="480"/>
          <w:marRight w:val="0"/>
          <w:marTop w:val="0"/>
          <w:marBottom w:val="0"/>
          <w:divBdr>
            <w:top w:val="none" w:sz="0" w:space="0" w:color="auto"/>
            <w:left w:val="none" w:sz="0" w:space="0" w:color="auto"/>
            <w:bottom w:val="none" w:sz="0" w:space="0" w:color="auto"/>
            <w:right w:val="none" w:sz="0" w:space="0" w:color="auto"/>
          </w:divBdr>
        </w:div>
        <w:div w:id="905385280">
          <w:marLeft w:val="480"/>
          <w:marRight w:val="0"/>
          <w:marTop w:val="0"/>
          <w:marBottom w:val="0"/>
          <w:divBdr>
            <w:top w:val="none" w:sz="0" w:space="0" w:color="auto"/>
            <w:left w:val="none" w:sz="0" w:space="0" w:color="auto"/>
            <w:bottom w:val="none" w:sz="0" w:space="0" w:color="auto"/>
            <w:right w:val="none" w:sz="0" w:space="0" w:color="auto"/>
          </w:divBdr>
        </w:div>
        <w:div w:id="920792264">
          <w:marLeft w:val="480"/>
          <w:marRight w:val="0"/>
          <w:marTop w:val="0"/>
          <w:marBottom w:val="0"/>
          <w:divBdr>
            <w:top w:val="none" w:sz="0" w:space="0" w:color="auto"/>
            <w:left w:val="none" w:sz="0" w:space="0" w:color="auto"/>
            <w:bottom w:val="none" w:sz="0" w:space="0" w:color="auto"/>
            <w:right w:val="none" w:sz="0" w:space="0" w:color="auto"/>
          </w:divBdr>
        </w:div>
        <w:div w:id="1173957622">
          <w:marLeft w:val="480"/>
          <w:marRight w:val="0"/>
          <w:marTop w:val="0"/>
          <w:marBottom w:val="0"/>
          <w:divBdr>
            <w:top w:val="none" w:sz="0" w:space="0" w:color="auto"/>
            <w:left w:val="none" w:sz="0" w:space="0" w:color="auto"/>
            <w:bottom w:val="none" w:sz="0" w:space="0" w:color="auto"/>
            <w:right w:val="none" w:sz="0" w:space="0" w:color="auto"/>
          </w:divBdr>
        </w:div>
        <w:div w:id="1225527026">
          <w:marLeft w:val="480"/>
          <w:marRight w:val="0"/>
          <w:marTop w:val="0"/>
          <w:marBottom w:val="0"/>
          <w:divBdr>
            <w:top w:val="none" w:sz="0" w:space="0" w:color="auto"/>
            <w:left w:val="none" w:sz="0" w:space="0" w:color="auto"/>
            <w:bottom w:val="none" w:sz="0" w:space="0" w:color="auto"/>
            <w:right w:val="none" w:sz="0" w:space="0" w:color="auto"/>
          </w:divBdr>
        </w:div>
        <w:div w:id="1268267384">
          <w:marLeft w:val="480"/>
          <w:marRight w:val="0"/>
          <w:marTop w:val="0"/>
          <w:marBottom w:val="0"/>
          <w:divBdr>
            <w:top w:val="none" w:sz="0" w:space="0" w:color="auto"/>
            <w:left w:val="none" w:sz="0" w:space="0" w:color="auto"/>
            <w:bottom w:val="none" w:sz="0" w:space="0" w:color="auto"/>
            <w:right w:val="none" w:sz="0" w:space="0" w:color="auto"/>
          </w:divBdr>
        </w:div>
        <w:div w:id="1303392653">
          <w:marLeft w:val="480"/>
          <w:marRight w:val="0"/>
          <w:marTop w:val="0"/>
          <w:marBottom w:val="0"/>
          <w:divBdr>
            <w:top w:val="none" w:sz="0" w:space="0" w:color="auto"/>
            <w:left w:val="none" w:sz="0" w:space="0" w:color="auto"/>
            <w:bottom w:val="none" w:sz="0" w:space="0" w:color="auto"/>
            <w:right w:val="none" w:sz="0" w:space="0" w:color="auto"/>
          </w:divBdr>
        </w:div>
        <w:div w:id="1444762665">
          <w:marLeft w:val="480"/>
          <w:marRight w:val="0"/>
          <w:marTop w:val="0"/>
          <w:marBottom w:val="0"/>
          <w:divBdr>
            <w:top w:val="none" w:sz="0" w:space="0" w:color="auto"/>
            <w:left w:val="none" w:sz="0" w:space="0" w:color="auto"/>
            <w:bottom w:val="none" w:sz="0" w:space="0" w:color="auto"/>
            <w:right w:val="none" w:sz="0" w:space="0" w:color="auto"/>
          </w:divBdr>
        </w:div>
        <w:div w:id="1751080714">
          <w:marLeft w:val="480"/>
          <w:marRight w:val="0"/>
          <w:marTop w:val="0"/>
          <w:marBottom w:val="0"/>
          <w:divBdr>
            <w:top w:val="none" w:sz="0" w:space="0" w:color="auto"/>
            <w:left w:val="none" w:sz="0" w:space="0" w:color="auto"/>
            <w:bottom w:val="none" w:sz="0" w:space="0" w:color="auto"/>
            <w:right w:val="none" w:sz="0" w:space="0" w:color="auto"/>
          </w:divBdr>
        </w:div>
        <w:div w:id="1907570123">
          <w:marLeft w:val="480"/>
          <w:marRight w:val="0"/>
          <w:marTop w:val="0"/>
          <w:marBottom w:val="0"/>
          <w:divBdr>
            <w:top w:val="none" w:sz="0" w:space="0" w:color="auto"/>
            <w:left w:val="none" w:sz="0" w:space="0" w:color="auto"/>
            <w:bottom w:val="none" w:sz="0" w:space="0" w:color="auto"/>
            <w:right w:val="none" w:sz="0" w:space="0" w:color="auto"/>
          </w:divBdr>
        </w:div>
        <w:div w:id="1979648218">
          <w:marLeft w:val="480"/>
          <w:marRight w:val="0"/>
          <w:marTop w:val="0"/>
          <w:marBottom w:val="0"/>
          <w:divBdr>
            <w:top w:val="none" w:sz="0" w:space="0" w:color="auto"/>
            <w:left w:val="none" w:sz="0" w:space="0" w:color="auto"/>
            <w:bottom w:val="none" w:sz="0" w:space="0" w:color="auto"/>
            <w:right w:val="none" w:sz="0" w:space="0" w:color="auto"/>
          </w:divBdr>
        </w:div>
        <w:div w:id="2128501185">
          <w:marLeft w:val="480"/>
          <w:marRight w:val="0"/>
          <w:marTop w:val="0"/>
          <w:marBottom w:val="0"/>
          <w:divBdr>
            <w:top w:val="none" w:sz="0" w:space="0" w:color="auto"/>
            <w:left w:val="none" w:sz="0" w:space="0" w:color="auto"/>
            <w:bottom w:val="none" w:sz="0" w:space="0" w:color="auto"/>
            <w:right w:val="none" w:sz="0" w:space="0" w:color="auto"/>
          </w:divBdr>
        </w:div>
      </w:divsChild>
    </w:div>
    <w:div w:id="2067872581">
      <w:bodyDiv w:val="1"/>
      <w:marLeft w:val="0"/>
      <w:marRight w:val="0"/>
      <w:marTop w:val="0"/>
      <w:marBottom w:val="0"/>
      <w:divBdr>
        <w:top w:val="none" w:sz="0" w:space="0" w:color="auto"/>
        <w:left w:val="none" w:sz="0" w:space="0" w:color="auto"/>
        <w:bottom w:val="none" w:sz="0" w:space="0" w:color="auto"/>
        <w:right w:val="none" w:sz="0" w:space="0" w:color="auto"/>
      </w:divBdr>
    </w:div>
    <w:div w:id="2077317274">
      <w:bodyDiv w:val="1"/>
      <w:marLeft w:val="0"/>
      <w:marRight w:val="0"/>
      <w:marTop w:val="0"/>
      <w:marBottom w:val="0"/>
      <w:divBdr>
        <w:top w:val="none" w:sz="0" w:space="0" w:color="auto"/>
        <w:left w:val="none" w:sz="0" w:space="0" w:color="auto"/>
        <w:bottom w:val="none" w:sz="0" w:space="0" w:color="auto"/>
        <w:right w:val="none" w:sz="0" w:space="0" w:color="auto"/>
      </w:divBdr>
    </w:div>
    <w:div w:id="2077898121">
      <w:bodyDiv w:val="1"/>
      <w:marLeft w:val="0"/>
      <w:marRight w:val="0"/>
      <w:marTop w:val="0"/>
      <w:marBottom w:val="0"/>
      <w:divBdr>
        <w:top w:val="none" w:sz="0" w:space="0" w:color="auto"/>
        <w:left w:val="none" w:sz="0" w:space="0" w:color="auto"/>
        <w:bottom w:val="none" w:sz="0" w:space="0" w:color="auto"/>
        <w:right w:val="none" w:sz="0" w:space="0" w:color="auto"/>
      </w:divBdr>
      <w:divsChild>
        <w:div w:id="384837951">
          <w:marLeft w:val="480"/>
          <w:marRight w:val="0"/>
          <w:marTop w:val="0"/>
          <w:marBottom w:val="0"/>
          <w:divBdr>
            <w:top w:val="none" w:sz="0" w:space="0" w:color="auto"/>
            <w:left w:val="none" w:sz="0" w:space="0" w:color="auto"/>
            <w:bottom w:val="none" w:sz="0" w:space="0" w:color="auto"/>
            <w:right w:val="none" w:sz="0" w:space="0" w:color="auto"/>
          </w:divBdr>
        </w:div>
        <w:div w:id="542448058">
          <w:marLeft w:val="480"/>
          <w:marRight w:val="0"/>
          <w:marTop w:val="0"/>
          <w:marBottom w:val="0"/>
          <w:divBdr>
            <w:top w:val="none" w:sz="0" w:space="0" w:color="auto"/>
            <w:left w:val="none" w:sz="0" w:space="0" w:color="auto"/>
            <w:bottom w:val="none" w:sz="0" w:space="0" w:color="auto"/>
            <w:right w:val="none" w:sz="0" w:space="0" w:color="auto"/>
          </w:divBdr>
        </w:div>
        <w:div w:id="582379845">
          <w:marLeft w:val="480"/>
          <w:marRight w:val="0"/>
          <w:marTop w:val="0"/>
          <w:marBottom w:val="0"/>
          <w:divBdr>
            <w:top w:val="none" w:sz="0" w:space="0" w:color="auto"/>
            <w:left w:val="none" w:sz="0" w:space="0" w:color="auto"/>
            <w:bottom w:val="none" w:sz="0" w:space="0" w:color="auto"/>
            <w:right w:val="none" w:sz="0" w:space="0" w:color="auto"/>
          </w:divBdr>
        </w:div>
        <w:div w:id="682897310">
          <w:marLeft w:val="480"/>
          <w:marRight w:val="0"/>
          <w:marTop w:val="0"/>
          <w:marBottom w:val="0"/>
          <w:divBdr>
            <w:top w:val="none" w:sz="0" w:space="0" w:color="auto"/>
            <w:left w:val="none" w:sz="0" w:space="0" w:color="auto"/>
            <w:bottom w:val="none" w:sz="0" w:space="0" w:color="auto"/>
            <w:right w:val="none" w:sz="0" w:space="0" w:color="auto"/>
          </w:divBdr>
        </w:div>
        <w:div w:id="871763881">
          <w:marLeft w:val="480"/>
          <w:marRight w:val="0"/>
          <w:marTop w:val="0"/>
          <w:marBottom w:val="0"/>
          <w:divBdr>
            <w:top w:val="none" w:sz="0" w:space="0" w:color="auto"/>
            <w:left w:val="none" w:sz="0" w:space="0" w:color="auto"/>
            <w:bottom w:val="none" w:sz="0" w:space="0" w:color="auto"/>
            <w:right w:val="none" w:sz="0" w:space="0" w:color="auto"/>
          </w:divBdr>
        </w:div>
        <w:div w:id="954599265">
          <w:marLeft w:val="480"/>
          <w:marRight w:val="0"/>
          <w:marTop w:val="0"/>
          <w:marBottom w:val="0"/>
          <w:divBdr>
            <w:top w:val="none" w:sz="0" w:space="0" w:color="auto"/>
            <w:left w:val="none" w:sz="0" w:space="0" w:color="auto"/>
            <w:bottom w:val="none" w:sz="0" w:space="0" w:color="auto"/>
            <w:right w:val="none" w:sz="0" w:space="0" w:color="auto"/>
          </w:divBdr>
        </w:div>
        <w:div w:id="1313679243">
          <w:marLeft w:val="480"/>
          <w:marRight w:val="0"/>
          <w:marTop w:val="0"/>
          <w:marBottom w:val="0"/>
          <w:divBdr>
            <w:top w:val="none" w:sz="0" w:space="0" w:color="auto"/>
            <w:left w:val="none" w:sz="0" w:space="0" w:color="auto"/>
            <w:bottom w:val="none" w:sz="0" w:space="0" w:color="auto"/>
            <w:right w:val="none" w:sz="0" w:space="0" w:color="auto"/>
          </w:divBdr>
        </w:div>
        <w:div w:id="1317105898">
          <w:marLeft w:val="480"/>
          <w:marRight w:val="0"/>
          <w:marTop w:val="0"/>
          <w:marBottom w:val="0"/>
          <w:divBdr>
            <w:top w:val="none" w:sz="0" w:space="0" w:color="auto"/>
            <w:left w:val="none" w:sz="0" w:space="0" w:color="auto"/>
            <w:bottom w:val="none" w:sz="0" w:space="0" w:color="auto"/>
            <w:right w:val="none" w:sz="0" w:space="0" w:color="auto"/>
          </w:divBdr>
        </w:div>
        <w:div w:id="1318652123">
          <w:marLeft w:val="480"/>
          <w:marRight w:val="0"/>
          <w:marTop w:val="0"/>
          <w:marBottom w:val="0"/>
          <w:divBdr>
            <w:top w:val="none" w:sz="0" w:space="0" w:color="auto"/>
            <w:left w:val="none" w:sz="0" w:space="0" w:color="auto"/>
            <w:bottom w:val="none" w:sz="0" w:space="0" w:color="auto"/>
            <w:right w:val="none" w:sz="0" w:space="0" w:color="auto"/>
          </w:divBdr>
        </w:div>
        <w:div w:id="1739598367">
          <w:marLeft w:val="480"/>
          <w:marRight w:val="0"/>
          <w:marTop w:val="0"/>
          <w:marBottom w:val="0"/>
          <w:divBdr>
            <w:top w:val="none" w:sz="0" w:space="0" w:color="auto"/>
            <w:left w:val="none" w:sz="0" w:space="0" w:color="auto"/>
            <w:bottom w:val="none" w:sz="0" w:space="0" w:color="auto"/>
            <w:right w:val="none" w:sz="0" w:space="0" w:color="auto"/>
          </w:divBdr>
        </w:div>
        <w:div w:id="1931112728">
          <w:marLeft w:val="480"/>
          <w:marRight w:val="0"/>
          <w:marTop w:val="0"/>
          <w:marBottom w:val="0"/>
          <w:divBdr>
            <w:top w:val="none" w:sz="0" w:space="0" w:color="auto"/>
            <w:left w:val="none" w:sz="0" w:space="0" w:color="auto"/>
            <w:bottom w:val="none" w:sz="0" w:space="0" w:color="auto"/>
            <w:right w:val="none" w:sz="0" w:space="0" w:color="auto"/>
          </w:divBdr>
        </w:div>
        <w:div w:id="1954314930">
          <w:marLeft w:val="480"/>
          <w:marRight w:val="0"/>
          <w:marTop w:val="0"/>
          <w:marBottom w:val="0"/>
          <w:divBdr>
            <w:top w:val="none" w:sz="0" w:space="0" w:color="auto"/>
            <w:left w:val="none" w:sz="0" w:space="0" w:color="auto"/>
            <w:bottom w:val="none" w:sz="0" w:space="0" w:color="auto"/>
            <w:right w:val="none" w:sz="0" w:space="0" w:color="auto"/>
          </w:divBdr>
        </w:div>
        <w:div w:id="2028021821">
          <w:marLeft w:val="480"/>
          <w:marRight w:val="0"/>
          <w:marTop w:val="0"/>
          <w:marBottom w:val="0"/>
          <w:divBdr>
            <w:top w:val="none" w:sz="0" w:space="0" w:color="auto"/>
            <w:left w:val="none" w:sz="0" w:space="0" w:color="auto"/>
            <w:bottom w:val="none" w:sz="0" w:space="0" w:color="auto"/>
            <w:right w:val="none" w:sz="0" w:space="0" w:color="auto"/>
          </w:divBdr>
        </w:div>
      </w:divsChild>
    </w:div>
    <w:div w:id="2081714560">
      <w:bodyDiv w:val="1"/>
      <w:marLeft w:val="0"/>
      <w:marRight w:val="0"/>
      <w:marTop w:val="0"/>
      <w:marBottom w:val="0"/>
      <w:divBdr>
        <w:top w:val="none" w:sz="0" w:space="0" w:color="auto"/>
        <w:left w:val="none" w:sz="0" w:space="0" w:color="auto"/>
        <w:bottom w:val="none" w:sz="0" w:space="0" w:color="auto"/>
        <w:right w:val="none" w:sz="0" w:space="0" w:color="auto"/>
      </w:divBdr>
    </w:div>
    <w:div w:id="2088764922">
      <w:bodyDiv w:val="1"/>
      <w:marLeft w:val="0"/>
      <w:marRight w:val="0"/>
      <w:marTop w:val="0"/>
      <w:marBottom w:val="0"/>
      <w:divBdr>
        <w:top w:val="none" w:sz="0" w:space="0" w:color="auto"/>
        <w:left w:val="none" w:sz="0" w:space="0" w:color="auto"/>
        <w:bottom w:val="none" w:sz="0" w:space="0" w:color="auto"/>
        <w:right w:val="none" w:sz="0" w:space="0" w:color="auto"/>
      </w:divBdr>
    </w:div>
    <w:div w:id="2089962585">
      <w:bodyDiv w:val="1"/>
      <w:marLeft w:val="0"/>
      <w:marRight w:val="0"/>
      <w:marTop w:val="0"/>
      <w:marBottom w:val="0"/>
      <w:divBdr>
        <w:top w:val="none" w:sz="0" w:space="0" w:color="auto"/>
        <w:left w:val="none" w:sz="0" w:space="0" w:color="auto"/>
        <w:bottom w:val="none" w:sz="0" w:space="0" w:color="auto"/>
        <w:right w:val="none" w:sz="0" w:space="0" w:color="auto"/>
      </w:divBdr>
    </w:div>
    <w:div w:id="2091341470">
      <w:bodyDiv w:val="1"/>
      <w:marLeft w:val="0"/>
      <w:marRight w:val="0"/>
      <w:marTop w:val="0"/>
      <w:marBottom w:val="0"/>
      <w:divBdr>
        <w:top w:val="none" w:sz="0" w:space="0" w:color="auto"/>
        <w:left w:val="none" w:sz="0" w:space="0" w:color="auto"/>
        <w:bottom w:val="none" w:sz="0" w:space="0" w:color="auto"/>
        <w:right w:val="none" w:sz="0" w:space="0" w:color="auto"/>
      </w:divBdr>
    </w:div>
    <w:div w:id="2091584725">
      <w:bodyDiv w:val="1"/>
      <w:marLeft w:val="0"/>
      <w:marRight w:val="0"/>
      <w:marTop w:val="0"/>
      <w:marBottom w:val="0"/>
      <w:divBdr>
        <w:top w:val="none" w:sz="0" w:space="0" w:color="auto"/>
        <w:left w:val="none" w:sz="0" w:space="0" w:color="auto"/>
        <w:bottom w:val="none" w:sz="0" w:space="0" w:color="auto"/>
        <w:right w:val="none" w:sz="0" w:space="0" w:color="auto"/>
      </w:divBdr>
      <w:divsChild>
        <w:div w:id="2367850">
          <w:marLeft w:val="480"/>
          <w:marRight w:val="0"/>
          <w:marTop w:val="0"/>
          <w:marBottom w:val="0"/>
          <w:divBdr>
            <w:top w:val="none" w:sz="0" w:space="0" w:color="auto"/>
            <w:left w:val="none" w:sz="0" w:space="0" w:color="auto"/>
            <w:bottom w:val="none" w:sz="0" w:space="0" w:color="auto"/>
            <w:right w:val="none" w:sz="0" w:space="0" w:color="auto"/>
          </w:divBdr>
        </w:div>
        <w:div w:id="55125598">
          <w:marLeft w:val="480"/>
          <w:marRight w:val="0"/>
          <w:marTop w:val="0"/>
          <w:marBottom w:val="0"/>
          <w:divBdr>
            <w:top w:val="none" w:sz="0" w:space="0" w:color="auto"/>
            <w:left w:val="none" w:sz="0" w:space="0" w:color="auto"/>
            <w:bottom w:val="none" w:sz="0" w:space="0" w:color="auto"/>
            <w:right w:val="none" w:sz="0" w:space="0" w:color="auto"/>
          </w:divBdr>
        </w:div>
        <w:div w:id="70779404">
          <w:marLeft w:val="480"/>
          <w:marRight w:val="0"/>
          <w:marTop w:val="0"/>
          <w:marBottom w:val="0"/>
          <w:divBdr>
            <w:top w:val="none" w:sz="0" w:space="0" w:color="auto"/>
            <w:left w:val="none" w:sz="0" w:space="0" w:color="auto"/>
            <w:bottom w:val="none" w:sz="0" w:space="0" w:color="auto"/>
            <w:right w:val="none" w:sz="0" w:space="0" w:color="auto"/>
          </w:divBdr>
        </w:div>
        <w:div w:id="115292010">
          <w:marLeft w:val="480"/>
          <w:marRight w:val="0"/>
          <w:marTop w:val="0"/>
          <w:marBottom w:val="0"/>
          <w:divBdr>
            <w:top w:val="none" w:sz="0" w:space="0" w:color="auto"/>
            <w:left w:val="none" w:sz="0" w:space="0" w:color="auto"/>
            <w:bottom w:val="none" w:sz="0" w:space="0" w:color="auto"/>
            <w:right w:val="none" w:sz="0" w:space="0" w:color="auto"/>
          </w:divBdr>
        </w:div>
        <w:div w:id="140998315">
          <w:marLeft w:val="480"/>
          <w:marRight w:val="0"/>
          <w:marTop w:val="0"/>
          <w:marBottom w:val="0"/>
          <w:divBdr>
            <w:top w:val="none" w:sz="0" w:space="0" w:color="auto"/>
            <w:left w:val="none" w:sz="0" w:space="0" w:color="auto"/>
            <w:bottom w:val="none" w:sz="0" w:space="0" w:color="auto"/>
            <w:right w:val="none" w:sz="0" w:space="0" w:color="auto"/>
          </w:divBdr>
        </w:div>
        <w:div w:id="182138297">
          <w:marLeft w:val="480"/>
          <w:marRight w:val="0"/>
          <w:marTop w:val="0"/>
          <w:marBottom w:val="0"/>
          <w:divBdr>
            <w:top w:val="none" w:sz="0" w:space="0" w:color="auto"/>
            <w:left w:val="none" w:sz="0" w:space="0" w:color="auto"/>
            <w:bottom w:val="none" w:sz="0" w:space="0" w:color="auto"/>
            <w:right w:val="none" w:sz="0" w:space="0" w:color="auto"/>
          </w:divBdr>
        </w:div>
        <w:div w:id="351803122">
          <w:marLeft w:val="480"/>
          <w:marRight w:val="0"/>
          <w:marTop w:val="0"/>
          <w:marBottom w:val="0"/>
          <w:divBdr>
            <w:top w:val="none" w:sz="0" w:space="0" w:color="auto"/>
            <w:left w:val="none" w:sz="0" w:space="0" w:color="auto"/>
            <w:bottom w:val="none" w:sz="0" w:space="0" w:color="auto"/>
            <w:right w:val="none" w:sz="0" w:space="0" w:color="auto"/>
          </w:divBdr>
        </w:div>
        <w:div w:id="355086528">
          <w:marLeft w:val="480"/>
          <w:marRight w:val="0"/>
          <w:marTop w:val="0"/>
          <w:marBottom w:val="0"/>
          <w:divBdr>
            <w:top w:val="none" w:sz="0" w:space="0" w:color="auto"/>
            <w:left w:val="none" w:sz="0" w:space="0" w:color="auto"/>
            <w:bottom w:val="none" w:sz="0" w:space="0" w:color="auto"/>
            <w:right w:val="none" w:sz="0" w:space="0" w:color="auto"/>
          </w:divBdr>
        </w:div>
        <w:div w:id="532034155">
          <w:marLeft w:val="480"/>
          <w:marRight w:val="0"/>
          <w:marTop w:val="0"/>
          <w:marBottom w:val="0"/>
          <w:divBdr>
            <w:top w:val="none" w:sz="0" w:space="0" w:color="auto"/>
            <w:left w:val="none" w:sz="0" w:space="0" w:color="auto"/>
            <w:bottom w:val="none" w:sz="0" w:space="0" w:color="auto"/>
            <w:right w:val="none" w:sz="0" w:space="0" w:color="auto"/>
          </w:divBdr>
        </w:div>
        <w:div w:id="673218430">
          <w:marLeft w:val="480"/>
          <w:marRight w:val="0"/>
          <w:marTop w:val="0"/>
          <w:marBottom w:val="0"/>
          <w:divBdr>
            <w:top w:val="none" w:sz="0" w:space="0" w:color="auto"/>
            <w:left w:val="none" w:sz="0" w:space="0" w:color="auto"/>
            <w:bottom w:val="none" w:sz="0" w:space="0" w:color="auto"/>
            <w:right w:val="none" w:sz="0" w:space="0" w:color="auto"/>
          </w:divBdr>
        </w:div>
        <w:div w:id="782308884">
          <w:marLeft w:val="480"/>
          <w:marRight w:val="0"/>
          <w:marTop w:val="0"/>
          <w:marBottom w:val="0"/>
          <w:divBdr>
            <w:top w:val="none" w:sz="0" w:space="0" w:color="auto"/>
            <w:left w:val="none" w:sz="0" w:space="0" w:color="auto"/>
            <w:bottom w:val="none" w:sz="0" w:space="0" w:color="auto"/>
            <w:right w:val="none" w:sz="0" w:space="0" w:color="auto"/>
          </w:divBdr>
        </w:div>
        <w:div w:id="812333212">
          <w:marLeft w:val="480"/>
          <w:marRight w:val="0"/>
          <w:marTop w:val="0"/>
          <w:marBottom w:val="0"/>
          <w:divBdr>
            <w:top w:val="none" w:sz="0" w:space="0" w:color="auto"/>
            <w:left w:val="none" w:sz="0" w:space="0" w:color="auto"/>
            <w:bottom w:val="none" w:sz="0" w:space="0" w:color="auto"/>
            <w:right w:val="none" w:sz="0" w:space="0" w:color="auto"/>
          </w:divBdr>
        </w:div>
        <w:div w:id="1125807158">
          <w:marLeft w:val="480"/>
          <w:marRight w:val="0"/>
          <w:marTop w:val="0"/>
          <w:marBottom w:val="0"/>
          <w:divBdr>
            <w:top w:val="none" w:sz="0" w:space="0" w:color="auto"/>
            <w:left w:val="none" w:sz="0" w:space="0" w:color="auto"/>
            <w:bottom w:val="none" w:sz="0" w:space="0" w:color="auto"/>
            <w:right w:val="none" w:sz="0" w:space="0" w:color="auto"/>
          </w:divBdr>
        </w:div>
        <w:div w:id="1351494745">
          <w:marLeft w:val="480"/>
          <w:marRight w:val="0"/>
          <w:marTop w:val="0"/>
          <w:marBottom w:val="0"/>
          <w:divBdr>
            <w:top w:val="none" w:sz="0" w:space="0" w:color="auto"/>
            <w:left w:val="none" w:sz="0" w:space="0" w:color="auto"/>
            <w:bottom w:val="none" w:sz="0" w:space="0" w:color="auto"/>
            <w:right w:val="none" w:sz="0" w:space="0" w:color="auto"/>
          </w:divBdr>
        </w:div>
        <w:div w:id="1435520245">
          <w:marLeft w:val="480"/>
          <w:marRight w:val="0"/>
          <w:marTop w:val="0"/>
          <w:marBottom w:val="0"/>
          <w:divBdr>
            <w:top w:val="none" w:sz="0" w:space="0" w:color="auto"/>
            <w:left w:val="none" w:sz="0" w:space="0" w:color="auto"/>
            <w:bottom w:val="none" w:sz="0" w:space="0" w:color="auto"/>
            <w:right w:val="none" w:sz="0" w:space="0" w:color="auto"/>
          </w:divBdr>
        </w:div>
        <w:div w:id="1443066121">
          <w:marLeft w:val="480"/>
          <w:marRight w:val="0"/>
          <w:marTop w:val="0"/>
          <w:marBottom w:val="0"/>
          <w:divBdr>
            <w:top w:val="none" w:sz="0" w:space="0" w:color="auto"/>
            <w:left w:val="none" w:sz="0" w:space="0" w:color="auto"/>
            <w:bottom w:val="none" w:sz="0" w:space="0" w:color="auto"/>
            <w:right w:val="none" w:sz="0" w:space="0" w:color="auto"/>
          </w:divBdr>
        </w:div>
        <w:div w:id="1515724419">
          <w:marLeft w:val="480"/>
          <w:marRight w:val="0"/>
          <w:marTop w:val="0"/>
          <w:marBottom w:val="0"/>
          <w:divBdr>
            <w:top w:val="none" w:sz="0" w:space="0" w:color="auto"/>
            <w:left w:val="none" w:sz="0" w:space="0" w:color="auto"/>
            <w:bottom w:val="none" w:sz="0" w:space="0" w:color="auto"/>
            <w:right w:val="none" w:sz="0" w:space="0" w:color="auto"/>
          </w:divBdr>
        </w:div>
        <w:div w:id="1537506106">
          <w:marLeft w:val="480"/>
          <w:marRight w:val="0"/>
          <w:marTop w:val="0"/>
          <w:marBottom w:val="0"/>
          <w:divBdr>
            <w:top w:val="none" w:sz="0" w:space="0" w:color="auto"/>
            <w:left w:val="none" w:sz="0" w:space="0" w:color="auto"/>
            <w:bottom w:val="none" w:sz="0" w:space="0" w:color="auto"/>
            <w:right w:val="none" w:sz="0" w:space="0" w:color="auto"/>
          </w:divBdr>
        </w:div>
        <w:div w:id="1700160364">
          <w:marLeft w:val="480"/>
          <w:marRight w:val="0"/>
          <w:marTop w:val="0"/>
          <w:marBottom w:val="0"/>
          <w:divBdr>
            <w:top w:val="none" w:sz="0" w:space="0" w:color="auto"/>
            <w:left w:val="none" w:sz="0" w:space="0" w:color="auto"/>
            <w:bottom w:val="none" w:sz="0" w:space="0" w:color="auto"/>
            <w:right w:val="none" w:sz="0" w:space="0" w:color="auto"/>
          </w:divBdr>
        </w:div>
        <w:div w:id="1764913788">
          <w:marLeft w:val="480"/>
          <w:marRight w:val="0"/>
          <w:marTop w:val="0"/>
          <w:marBottom w:val="0"/>
          <w:divBdr>
            <w:top w:val="none" w:sz="0" w:space="0" w:color="auto"/>
            <w:left w:val="none" w:sz="0" w:space="0" w:color="auto"/>
            <w:bottom w:val="none" w:sz="0" w:space="0" w:color="auto"/>
            <w:right w:val="none" w:sz="0" w:space="0" w:color="auto"/>
          </w:divBdr>
        </w:div>
        <w:div w:id="2109811251">
          <w:marLeft w:val="480"/>
          <w:marRight w:val="0"/>
          <w:marTop w:val="0"/>
          <w:marBottom w:val="0"/>
          <w:divBdr>
            <w:top w:val="none" w:sz="0" w:space="0" w:color="auto"/>
            <w:left w:val="none" w:sz="0" w:space="0" w:color="auto"/>
            <w:bottom w:val="none" w:sz="0" w:space="0" w:color="auto"/>
            <w:right w:val="none" w:sz="0" w:space="0" w:color="auto"/>
          </w:divBdr>
        </w:div>
      </w:divsChild>
    </w:div>
    <w:div w:id="2098208115">
      <w:bodyDiv w:val="1"/>
      <w:marLeft w:val="0"/>
      <w:marRight w:val="0"/>
      <w:marTop w:val="0"/>
      <w:marBottom w:val="0"/>
      <w:divBdr>
        <w:top w:val="none" w:sz="0" w:space="0" w:color="auto"/>
        <w:left w:val="none" w:sz="0" w:space="0" w:color="auto"/>
        <w:bottom w:val="none" w:sz="0" w:space="0" w:color="auto"/>
        <w:right w:val="none" w:sz="0" w:space="0" w:color="auto"/>
      </w:divBdr>
      <w:divsChild>
        <w:div w:id="72628591">
          <w:marLeft w:val="480"/>
          <w:marRight w:val="0"/>
          <w:marTop w:val="0"/>
          <w:marBottom w:val="0"/>
          <w:divBdr>
            <w:top w:val="none" w:sz="0" w:space="0" w:color="auto"/>
            <w:left w:val="none" w:sz="0" w:space="0" w:color="auto"/>
            <w:bottom w:val="none" w:sz="0" w:space="0" w:color="auto"/>
            <w:right w:val="none" w:sz="0" w:space="0" w:color="auto"/>
          </w:divBdr>
        </w:div>
        <w:div w:id="139545986">
          <w:marLeft w:val="480"/>
          <w:marRight w:val="0"/>
          <w:marTop w:val="0"/>
          <w:marBottom w:val="0"/>
          <w:divBdr>
            <w:top w:val="none" w:sz="0" w:space="0" w:color="auto"/>
            <w:left w:val="none" w:sz="0" w:space="0" w:color="auto"/>
            <w:bottom w:val="none" w:sz="0" w:space="0" w:color="auto"/>
            <w:right w:val="none" w:sz="0" w:space="0" w:color="auto"/>
          </w:divBdr>
        </w:div>
        <w:div w:id="207181109">
          <w:marLeft w:val="480"/>
          <w:marRight w:val="0"/>
          <w:marTop w:val="0"/>
          <w:marBottom w:val="0"/>
          <w:divBdr>
            <w:top w:val="none" w:sz="0" w:space="0" w:color="auto"/>
            <w:left w:val="none" w:sz="0" w:space="0" w:color="auto"/>
            <w:bottom w:val="none" w:sz="0" w:space="0" w:color="auto"/>
            <w:right w:val="none" w:sz="0" w:space="0" w:color="auto"/>
          </w:divBdr>
        </w:div>
        <w:div w:id="348800521">
          <w:marLeft w:val="480"/>
          <w:marRight w:val="0"/>
          <w:marTop w:val="0"/>
          <w:marBottom w:val="0"/>
          <w:divBdr>
            <w:top w:val="none" w:sz="0" w:space="0" w:color="auto"/>
            <w:left w:val="none" w:sz="0" w:space="0" w:color="auto"/>
            <w:bottom w:val="none" w:sz="0" w:space="0" w:color="auto"/>
            <w:right w:val="none" w:sz="0" w:space="0" w:color="auto"/>
          </w:divBdr>
        </w:div>
        <w:div w:id="478957207">
          <w:marLeft w:val="480"/>
          <w:marRight w:val="0"/>
          <w:marTop w:val="0"/>
          <w:marBottom w:val="0"/>
          <w:divBdr>
            <w:top w:val="none" w:sz="0" w:space="0" w:color="auto"/>
            <w:left w:val="none" w:sz="0" w:space="0" w:color="auto"/>
            <w:bottom w:val="none" w:sz="0" w:space="0" w:color="auto"/>
            <w:right w:val="none" w:sz="0" w:space="0" w:color="auto"/>
          </w:divBdr>
        </w:div>
        <w:div w:id="587814067">
          <w:marLeft w:val="480"/>
          <w:marRight w:val="0"/>
          <w:marTop w:val="0"/>
          <w:marBottom w:val="0"/>
          <w:divBdr>
            <w:top w:val="none" w:sz="0" w:space="0" w:color="auto"/>
            <w:left w:val="none" w:sz="0" w:space="0" w:color="auto"/>
            <w:bottom w:val="none" w:sz="0" w:space="0" w:color="auto"/>
            <w:right w:val="none" w:sz="0" w:space="0" w:color="auto"/>
          </w:divBdr>
        </w:div>
        <w:div w:id="832376959">
          <w:marLeft w:val="480"/>
          <w:marRight w:val="0"/>
          <w:marTop w:val="0"/>
          <w:marBottom w:val="0"/>
          <w:divBdr>
            <w:top w:val="none" w:sz="0" w:space="0" w:color="auto"/>
            <w:left w:val="none" w:sz="0" w:space="0" w:color="auto"/>
            <w:bottom w:val="none" w:sz="0" w:space="0" w:color="auto"/>
            <w:right w:val="none" w:sz="0" w:space="0" w:color="auto"/>
          </w:divBdr>
        </w:div>
        <w:div w:id="1327049884">
          <w:marLeft w:val="480"/>
          <w:marRight w:val="0"/>
          <w:marTop w:val="0"/>
          <w:marBottom w:val="0"/>
          <w:divBdr>
            <w:top w:val="none" w:sz="0" w:space="0" w:color="auto"/>
            <w:left w:val="none" w:sz="0" w:space="0" w:color="auto"/>
            <w:bottom w:val="none" w:sz="0" w:space="0" w:color="auto"/>
            <w:right w:val="none" w:sz="0" w:space="0" w:color="auto"/>
          </w:divBdr>
        </w:div>
        <w:div w:id="1375881944">
          <w:marLeft w:val="480"/>
          <w:marRight w:val="0"/>
          <w:marTop w:val="0"/>
          <w:marBottom w:val="0"/>
          <w:divBdr>
            <w:top w:val="none" w:sz="0" w:space="0" w:color="auto"/>
            <w:left w:val="none" w:sz="0" w:space="0" w:color="auto"/>
            <w:bottom w:val="none" w:sz="0" w:space="0" w:color="auto"/>
            <w:right w:val="none" w:sz="0" w:space="0" w:color="auto"/>
          </w:divBdr>
        </w:div>
        <w:div w:id="1479303694">
          <w:marLeft w:val="480"/>
          <w:marRight w:val="0"/>
          <w:marTop w:val="0"/>
          <w:marBottom w:val="0"/>
          <w:divBdr>
            <w:top w:val="none" w:sz="0" w:space="0" w:color="auto"/>
            <w:left w:val="none" w:sz="0" w:space="0" w:color="auto"/>
            <w:bottom w:val="none" w:sz="0" w:space="0" w:color="auto"/>
            <w:right w:val="none" w:sz="0" w:space="0" w:color="auto"/>
          </w:divBdr>
        </w:div>
        <w:div w:id="1519926248">
          <w:marLeft w:val="480"/>
          <w:marRight w:val="0"/>
          <w:marTop w:val="0"/>
          <w:marBottom w:val="0"/>
          <w:divBdr>
            <w:top w:val="none" w:sz="0" w:space="0" w:color="auto"/>
            <w:left w:val="none" w:sz="0" w:space="0" w:color="auto"/>
            <w:bottom w:val="none" w:sz="0" w:space="0" w:color="auto"/>
            <w:right w:val="none" w:sz="0" w:space="0" w:color="auto"/>
          </w:divBdr>
        </w:div>
        <w:div w:id="1521551650">
          <w:marLeft w:val="480"/>
          <w:marRight w:val="0"/>
          <w:marTop w:val="0"/>
          <w:marBottom w:val="0"/>
          <w:divBdr>
            <w:top w:val="none" w:sz="0" w:space="0" w:color="auto"/>
            <w:left w:val="none" w:sz="0" w:space="0" w:color="auto"/>
            <w:bottom w:val="none" w:sz="0" w:space="0" w:color="auto"/>
            <w:right w:val="none" w:sz="0" w:space="0" w:color="auto"/>
          </w:divBdr>
        </w:div>
        <w:div w:id="1551838020">
          <w:marLeft w:val="480"/>
          <w:marRight w:val="0"/>
          <w:marTop w:val="0"/>
          <w:marBottom w:val="0"/>
          <w:divBdr>
            <w:top w:val="none" w:sz="0" w:space="0" w:color="auto"/>
            <w:left w:val="none" w:sz="0" w:space="0" w:color="auto"/>
            <w:bottom w:val="none" w:sz="0" w:space="0" w:color="auto"/>
            <w:right w:val="none" w:sz="0" w:space="0" w:color="auto"/>
          </w:divBdr>
        </w:div>
        <w:div w:id="1558979672">
          <w:marLeft w:val="480"/>
          <w:marRight w:val="0"/>
          <w:marTop w:val="0"/>
          <w:marBottom w:val="0"/>
          <w:divBdr>
            <w:top w:val="none" w:sz="0" w:space="0" w:color="auto"/>
            <w:left w:val="none" w:sz="0" w:space="0" w:color="auto"/>
            <w:bottom w:val="none" w:sz="0" w:space="0" w:color="auto"/>
            <w:right w:val="none" w:sz="0" w:space="0" w:color="auto"/>
          </w:divBdr>
        </w:div>
        <w:div w:id="1651399728">
          <w:marLeft w:val="480"/>
          <w:marRight w:val="0"/>
          <w:marTop w:val="0"/>
          <w:marBottom w:val="0"/>
          <w:divBdr>
            <w:top w:val="none" w:sz="0" w:space="0" w:color="auto"/>
            <w:left w:val="none" w:sz="0" w:space="0" w:color="auto"/>
            <w:bottom w:val="none" w:sz="0" w:space="0" w:color="auto"/>
            <w:right w:val="none" w:sz="0" w:space="0" w:color="auto"/>
          </w:divBdr>
        </w:div>
        <w:div w:id="1694957704">
          <w:marLeft w:val="480"/>
          <w:marRight w:val="0"/>
          <w:marTop w:val="0"/>
          <w:marBottom w:val="0"/>
          <w:divBdr>
            <w:top w:val="none" w:sz="0" w:space="0" w:color="auto"/>
            <w:left w:val="none" w:sz="0" w:space="0" w:color="auto"/>
            <w:bottom w:val="none" w:sz="0" w:space="0" w:color="auto"/>
            <w:right w:val="none" w:sz="0" w:space="0" w:color="auto"/>
          </w:divBdr>
        </w:div>
        <w:div w:id="1754664998">
          <w:marLeft w:val="480"/>
          <w:marRight w:val="0"/>
          <w:marTop w:val="0"/>
          <w:marBottom w:val="0"/>
          <w:divBdr>
            <w:top w:val="none" w:sz="0" w:space="0" w:color="auto"/>
            <w:left w:val="none" w:sz="0" w:space="0" w:color="auto"/>
            <w:bottom w:val="none" w:sz="0" w:space="0" w:color="auto"/>
            <w:right w:val="none" w:sz="0" w:space="0" w:color="auto"/>
          </w:divBdr>
        </w:div>
        <w:div w:id="1779913390">
          <w:marLeft w:val="480"/>
          <w:marRight w:val="0"/>
          <w:marTop w:val="0"/>
          <w:marBottom w:val="0"/>
          <w:divBdr>
            <w:top w:val="none" w:sz="0" w:space="0" w:color="auto"/>
            <w:left w:val="none" w:sz="0" w:space="0" w:color="auto"/>
            <w:bottom w:val="none" w:sz="0" w:space="0" w:color="auto"/>
            <w:right w:val="none" w:sz="0" w:space="0" w:color="auto"/>
          </w:divBdr>
        </w:div>
        <w:div w:id="1995602866">
          <w:marLeft w:val="480"/>
          <w:marRight w:val="0"/>
          <w:marTop w:val="0"/>
          <w:marBottom w:val="0"/>
          <w:divBdr>
            <w:top w:val="none" w:sz="0" w:space="0" w:color="auto"/>
            <w:left w:val="none" w:sz="0" w:space="0" w:color="auto"/>
            <w:bottom w:val="none" w:sz="0" w:space="0" w:color="auto"/>
            <w:right w:val="none" w:sz="0" w:space="0" w:color="auto"/>
          </w:divBdr>
        </w:div>
        <w:div w:id="2007633467">
          <w:marLeft w:val="480"/>
          <w:marRight w:val="0"/>
          <w:marTop w:val="0"/>
          <w:marBottom w:val="0"/>
          <w:divBdr>
            <w:top w:val="none" w:sz="0" w:space="0" w:color="auto"/>
            <w:left w:val="none" w:sz="0" w:space="0" w:color="auto"/>
            <w:bottom w:val="none" w:sz="0" w:space="0" w:color="auto"/>
            <w:right w:val="none" w:sz="0" w:space="0" w:color="auto"/>
          </w:divBdr>
        </w:div>
        <w:div w:id="2095855387">
          <w:marLeft w:val="480"/>
          <w:marRight w:val="0"/>
          <w:marTop w:val="0"/>
          <w:marBottom w:val="0"/>
          <w:divBdr>
            <w:top w:val="none" w:sz="0" w:space="0" w:color="auto"/>
            <w:left w:val="none" w:sz="0" w:space="0" w:color="auto"/>
            <w:bottom w:val="none" w:sz="0" w:space="0" w:color="auto"/>
            <w:right w:val="none" w:sz="0" w:space="0" w:color="auto"/>
          </w:divBdr>
        </w:div>
      </w:divsChild>
    </w:div>
    <w:div w:id="2100174987">
      <w:bodyDiv w:val="1"/>
      <w:marLeft w:val="0"/>
      <w:marRight w:val="0"/>
      <w:marTop w:val="0"/>
      <w:marBottom w:val="0"/>
      <w:divBdr>
        <w:top w:val="none" w:sz="0" w:space="0" w:color="auto"/>
        <w:left w:val="none" w:sz="0" w:space="0" w:color="auto"/>
        <w:bottom w:val="none" w:sz="0" w:space="0" w:color="auto"/>
        <w:right w:val="none" w:sz="0" w:space="0" w:color="auto"/>
      </w:divBdr>
    </w:div>
    <w:div w:id="2100831857">
      <w:bodyDiv w:val="1"/>
      <w:marLeft w:val="0"/>
      <w:marRight w:val="0"/>
      <w:marTop w:val="0"/>
      <w:marBottom w:val="0"/>
      <w:divBdr>
        <w:top w:val="none" w:sz="0" w:space="0" w:color="auto"/>
        <w:left w:val="none" w:sz="0" w:space="0" w:color="auto"/>
        <w:bottom w:val="none" w:sz="0" w:space="0" w:color="auto"/>
        <w:right w:val="none" w:sz="0" w:space="0" w:color="auto"/>
      </w:divBdr>
    </w:div>
    <w:div w:id="2106880592">
      <w:bodyDiv w:val="1"/>
      <w:marLeft w:val="0"/>
      <w:marRight w:val="0"/>
      <w:marTop w:val="0"/>
      <w:marBottom w:val="0"/>
      <w:divBdr>
        <w:top w:val="none" w:sz="0" w:space="0" w:color="auto"/>
        <w:left w:val="none" w:sz="0" w:space="0" w:color="auto"/>
        <w:bottom w:val="none" w:sz="0" w:space="0" w:color="auto"/>
        <w:right w:val="none" w:sz="0" w:space="0" w:color="auto"/>
      </w:divBdr>
    </w:div>
    <w:div w:id="2116361113">
      <w:bodyDiv w:val="1"/>
      <w:marLeft w:val="0"/>
      <w:marRight w:val="0"/>
      <w:marTop w:val="0"/>
      <w:marBottom w:val="0"/>
      <w:divBdr>
        <w:top w:val="none" w:sz="0" w:space="0" w:color="auto"/>
        <w:left w:val="none" w:sz="0" w:space="0" w:color="auto"/>
        <w:bottom w:val="none" w:sz="0" w:space="0" w:color="auto"/>
        <w:right w:val="none" w:sz="0" w:space="0" w:color="auto"/>
      </w:divBdr>
    </w:div>
    <w:div w:id="2122915479">
      <w:bodyDiv w:val="1"/>
      <w:marLeft w:val="0"/>
      <w:marRight w:val="0"/>
      <w:marTop w:val="0"/>
      <w:marBottom w:val="0"/>
      <w:divBdr>
        <w:top w:val="none" w:sz="0" w:space="0" w:color="auto"/>
        <w:left w:val="none" w:sz="0" w:space="0" w:color="auto"/>
        <w:bottom w:val="none" w:sz="0" w:space="0" w:color="auto"/>
        <w:right w:val="none" w:sz="0" w:space="0" w:color="auto"/>
      </w:divBdr>
    </w:div>
    <w:div w:id="2128305875">
      <w:bodyDiv w:val="1"/>
      <w:marLeft w:val="0"/>
      <w:marRight w:val="0"/>
      <w:marTop w:val="0"/>
      <w:marBottom w:val="0"/>
      <w:divBdr>
        <w:top w:val="none" w:sz="0" w:space="0" w:color="auto"/>
        <w:left w:val="none" w:sz="0" w:space="0" w:color="auto"/>
        <w:bottom w:val="none" w:sz="0" w:space="0" w:color="auto"/>
        <w:right w:val="none" w:sz="0" w:space="0" w:color="auto"/>
      </w:divBdr>
    </w:div>
    <w:div w:id="2133473609">
      <w:bodyDiv w:val="1"/>
      <w:marLeft w:val="0"/>
      <w:marRight w:val="0"/>
      <w:marTop w:val="0"/>
      <w:marBottom w:val="0"/>
      <w:divBdr>
        <w:top w:val="none" w:sz="0" w:space="0" w:color="auto"/>
        <w:left w:val="none" w:sz="0" w:space="0" w:color="auto"/>
        <w:bottom w:val="none" w:sz="0" w:space="0" w:color="auto"/>
        <w:right w:val="none" w:sz="0" w:space="0" w:color="auto"/>
      </w:divBdr>
    </w:div>
    <w:div w:id="2135902167">
      <w:bodyDiv w:val="1"/>
      <w:marLeft w:val="0"/>
      <w:marRight w:val="0"/>
      <w:marTop w:val="0"/>
      <w:marBottom w:val="0"/>
      <w:divBdr>
        <w:top w:val="none" w:sz="0" w:space="0" w:color="auto"/>
        <w:left w:val="none" w:sz="0" w:space="0" w:color="auto"/>
        <w:bottom w:val="none" w:sz="0" w:space="0" w:color="auto"/>
        <w:right w:val="none" w:sz="0" w:space="0" w:color="auto"/>
      </w:divBdr>
      <w:divsChild>
        <w:div w:id="1665933657">
          <w:marLeft w:val="480"/>
          <w:marRight w:val="0"/>
          <w:marTop w:val="0"/>
          <w:marBottom w:val="0"/>
          <w:divBdr>
            <w:top w:val="none" w:sz="0" w:space="0" w:color="auto"/>
            <w:left w:val="none" w:sz="0" w:space="0" w:color="auto"/>
            <w:bottom w:val="none" w:sz="0" w:space="0" w:color="auto"/>
            <w:right w:val="none" w:sz="0" w:space="0" w:color="auto"/>
          </w:divBdr>
        </w:div>
        <w:div w:id="233126978">
          <w:marLeft w:val="480"/>
          <w:marRight w:val="0"/>
          <w:marTop w:val="0"/>
          <w:marBottom w:val="0"/>
          <w:divBdr>
            <w:top w:val="none" w:sz="0" w:space="0" w:color="auto"/>
            <w:left w:val="none" w:sz="0" w:space="0" w:color="auto"/>
            <w:bottom w:val="none" w:sz="0" w:space="0" w:color="auto"/>
            <w:right w:val="none" w:sz="0" w:space="0" w:color="auto"/>
          </w:divBdr>
        </w:div>
        <w:div w:id="1256554053">
          <w:marLeft w:val="480"/>
          <w:marRight w:val="0"/>
          <w:marTop w:val="0"/>
          <w:marBottom w:val="0"/>
          <w:divBdr>
            <w:top w:val="none" w:sz="0" w:space="0" w:color="auto"/>
            <w:left w:val="none" w:sz="0" w:space="0" w:color="auto"/>
            <w:bottom w:val="none" w:sz="0" w:space="0" w:color="auto"/>
            <w:right w:val="none" w:sz="0" w:space="0" w:color="auto"/>
          </w:divBdr>
        </w:div>
        <w:div w:id="1554926997">
          <w:marLeft w:val="480"/>
          <w:marRight w:val="0"/>
          <w:marTop w:val="0"/>
          <w:marBottom w:val="0"/>
          <w:divBdr>
            <w:top w:val="none" w:sz="0" w:space="0" w:color="auto"/>
            <w:left w:val="none" w:sz="0" w:space="0" w:color="auto"/>
            <w:bottom w:val="none" w:sz="0" w:space="0" w:color="auto"/>
            <w:right w:val="none" w:sz="0" w:space="0" w:color="auto"/>
          </w:divBdr>
        </w:div>
        <w:div w:id="1399010520">
          <w:marLeft w:val="480"/>
          <w:marRight w:val="0"/>
          <w:marTop w:val="0"/>
          <w:marBottom w:val="0"/>
          <w:divBdr>
            <w:top w:val="none" w:sz="0" w:space="0" w:color="auto"/>
            <w:left w:val="none" w:sz="0" w:space="0" w:color="auto"/>
            <w:bottom w:val="none" w:sz="0" w:space="0" w:color="auto"/>
            <w:right w:val="none" w:sz="0" w:space="0" w:color="auto"/>
          </w:divBdr>
        </w:div>
        <w:div w:id="811171803">
          <w:marLeft w:val="480"/>
          <w:marRight w:val="0"/>
          <w:marTop w:val="0"/>
          <w:marBottom w:val="0"/>
          <w:divBdr>
            <w:top w:val="none" w:sz="0" w:space="0" w:color="auto"/>
            <w:left w:val="none" w:sz="0" w:space="0" w:color="auto"/>
            <w:bottom w:val="none" w:sz="0" w:space="0" w:color="auto"/>
            <w:right w:val="none" w:sz="0" w:space="0" w:color="auto"/>
          </w:divBdr>
        </w:div>
        <w:div w:id="492452896">
          <w:marLeft w:val="480"/>
          <w:marRight w:val="0"/>
          <w:marTop w:val="0"/>
          <w:marBottom w:val="0"/>
          <w:divBdr>
            <w:top w:val="none" w:sz="0" w:space="0" w:color="auto"/>
            <w:left w:val="none" w:sz="0" w:space="0" w:color="auto"/>
            <w:bottom w:val="none" w:sz="0" w:space="0" w:color="auto"/>
            <w:right w:val="none" w:sz="0" w:space="0" w:color="auto"/>
          </w:divBdr>
        </w:div>
        <w:div w:id="900989326">
          <w:marLeft w:val="480"/>
          <w:marRight w:val="0"/>
          <w:marTop w:val="0"/>
          <w:marBottom w:val="0"/>
          <w:divBdr>
            <w:top w:val="none" w:sz="0" w:space="0" w:color="auto"/>
            <w:left w:val="none" w:sz="0" w:space="0" w:color="auto"/>
            <w:bottom w:val="none" w:sz="0" w:space="0" w:color="auto"/>
            <w:right w:val="none" w:sz="0" w:space="0" w:color="auto"/>
          </w:divBdr>
        </w:div>
        <w:div w:id="1159420400">
          <w:marLeft w:val="480"/>
          <w:marRight w:val="0"/>
          <w:marTop w:val="0"/>
          <w:marBottom w:val="0"/>
          <w:divBdr>
            <w:top w:val="none" w:sz="0" w:space="0" w:color="auto"/>
            <w:left w:val="none" w:sz="0" w:space="0" w:color="auto"/>
            <w:bottom w:val="none" w:sz="0" w:space="0" w:color="auto"/>
            <w:right w:val="none" w:sz="0" w:space="0" w:color="auto"/>
          </w:divBdr>
        </w:div>
        <w:div w:id="1024139878">
          <w:marLeft w:val="480"/>
          <w:marRight w:val="0"/>
          <w:marTop w:val="0"/>
          <w:marBottom w:val="0"/>
          <w:divBdr>
            <w:top w:val="none" w:sz="0" w:space="0" w:color="auto"/>
            <w:left w:val="none" w:sz="0" w:space="0" w:color="auto"/>
            <w:bottom w:val="none" w:sz="0" w:space="0" w:color="auto"/>
            <w:right w:val="none" w:sz="0" w:space="0" w:color="auto"/>
          </w:divBdr>
        </w:div>
        <w:div w:id="1757480909">
          <w:marLeft w:val="480"/>
          <w:marRight w:val="0"/>
          <w:marTop w:val="0"/>
          <w:marBottom w:val="0"/>
          <w:divBdr>
            <w:top w:val="none" w:sz="0" w:space="0" w:color="auto"/>
            <w:left w:val="none" w:sz="0" w:space="0" w:color="auto"/>
            <w:bottom w:val="none" w:sz="0" w:space="0" w:color="auto"/>
            <w:right w:val="none" w:sz="0" w:space="0" w:color="auto"/>
          </w:divBdr>
        </w:div>
        <w:div w:id="1112280432">
          <w:marLeft w:val="480"/>
          <w:marRight w:val="0"/>
          <w:marTop w:val="0"/>
          <w:marBottom w:val="0"/>
          <w:divBdr>
            <w:top w:val="none" w:sz="0" w:space="0" w:color="auto"/>
            <w:left w:val="none" w:sz="0" w:space="0" w:color="auto"/>
            <w:bottom w:val="none" w:sz="0" w:space="0" w:color="auto"/>
            <w:right w:val="none" w:sz="0" w:space="0" w:color="auto"/>
          </w:divBdr>
        </w:div>
        <w:div w:id="1970161199">
          <w:marLeft w:val="480"/>
          <w:marRight w:val="0"/>
          <w:marTop w:val="0"/>
          <w:marBottom w:val="0"/>
          <w:divBdr>
            <w:top w:val="none" w:sz="0" w:space="0" w:color="auto"/>
            <w:left w:val="none" w:sz="0" w:space="0" w:color="auto"/>
            <w:bottom w:val="none" w:sz="0" w:space="0" w:color="auto"/>
            <w:right w:val="none" w:sz="0" w:space="0" w:color="auto"/>
          </w:divBdr>
        </w:div>
        <w:div w:id="960845066">
          <w:marLeft w:val="480"/>
          <w:marRight w:val="0"/>
          <w:marTop w:val="0"/>
          <w:marBottom w:val="0"/>
          <w:divBdr>
            <w:top w:val="none" w:sz="0" w:space="0" w:color="auto"/>
            <w:left w:val="none" w:sz="0" w:space="0" w:color="auto"/>
            <w:bottom w:val="none" w:sz="0" w:space="0" w:color="auto"/>
            <w:right w:val="none" w:sz="0" w:space="0" w:color="auto"/>
          </w:divBdr>
        </w:div>
        <w:div w:id="1456680798">
          <w:marLeft w:val="480"/>
          <w:marRight w:val="0"/>
          <w:marTop w:val="0"/>
          <w:marBottom w:val="0"/>
          <w:divBdr>
            <w:top w:val="none" w:sz="0" w:space="0" w:color="auto"/>
            <w:left w:val="none" w:sz="0" w:space="0" w:color="auto"/>
            <w:bottom w:val="none" w:sz="0" w:space="0" w:color="auto"/>
            <w:right w:val="none" w:sz="0" w:space="0" w:color="auto"/>
          </w:divBdr>
        </w:div>
        <w:div w:id="102766293">
          <w:marLeft w:val="480"/>
          <w:marRight w:val="0"/>
          <w:marTop w:val="0"/>
          <w:marBottom w:val="0"/>
          <w:divBdr>
            <w:top w:val="none" w:sz="0" w:space="0" w:color="auto"/>
            <w:left w:val="none" w:sz="0" w:space="0" w:color="auto"/>
            <w:bottom w:val="none" w:sz="0" w:space="0" w:color="auto"/>
            <w:right w:val="none" w:sz="0" w:space="0" w:color="auto"/>
          </w:divBdr>
        </w:div>
        <w:div w:id="1535073902">
          <w:marLeft w:val="480"/>
          <w:marRight w:val="0"/>
          <w:marTop w:val="0"/>
          <w:marBottom w:val="0"/>
          <w:divBdr>
            <w:top w:val="none" w:sz="0" w:space="0" w:color="auto"/>
            <w:left w:val="none" w:sz="0" w:space="0" w:color="auto"/>
            <w:bottom w:val="none" w:sz="0" w:space="0" w:color="auto"/>
            <w:right w:val="none" w:sz="0" w:space="0" w:color="auto"/>
          </w:divBdr>
        </w:div>
        <w:div w:id="443422390">
          <w:marLeft w:val="480"/>
          <w:marRight w:val="0"/>
          <w:marTop w:val="0"/>
          <w:marBottom w:val="0"/>
          <w:divBdr>
            <w:top w:val="none" w:sz="0" w:space="0" w:color="auto"/>
            <w:left w:val="none" w:sz="0" w:space="0" w:color="auto"/>
            <w:bottom w:val="none" w:sz="0" w:space="0" w:color="auto"/>
            <w:right w:val="none" w:sz="0" w:space="0" w:color="auto"/>
          </w:divBdr>
        </w:div>
        <w:div w:id="1002006679">
          <w:marLeft w:val="480"/>
          <w:marRight w:val="0"/>
          <w:marTop w:val="0"/>
          <w:marBottom w:val="0"/>
          <w:divBdr>
            <w:top w:val="none" w:sz="0" w:space="0" w:color="auto"/>
            <w:left w:val="none" w:sz="0" w:space="0" w:color="auto"/>
            <w:bottom w:val="none" w:sz="0" w:space="0" w:color="auto"/>
            <w:right w:val="none" w:sz="0" w:space="0" w:color="auto"/>
          </w:divBdr>
        </w:div>
      </w:divsChild>
    </w:div>
    <w:div w:id="2143183009">
      <w:bodyDiv w:val="1"/>
      <w:marLeft w:val="0"/>
      <w:marRight w:val="0"/>
      <w:marTop w:val="0"/>
      <w:marBottom w:val="0"/>
      <w:divBdr>
        <w:top w:val="none" w:sz="0" w:space="0" w:color="auto"/>
        <w:left w:val="none" w:sz="0" w:space="0" w:color="auto"/>
        <w:bottom w:val="none" w:sz="0" w:space="0" w:color="auto"/>
        <w:right w:val="none" w:sz="0" w:space="0" w:color="auto"/>
      </w:divBdr>
    </w:div>
    <w:div w:id="2144691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confluence.ecmwf.int/display/OIFS/4.2+OpenIFS%3A+Octahedral+grid" TargetMode="External"/></Relationship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3.png"/><Relationship Id="rId3" Type="http://schemas.openxmlformats.org/officeDocument/2006/relationships/customXml" Target="../customXml/item3.xml"/><Relationship Id="rId21" Type="http://schemas.openxmlformats.org/officeDocument/2006/relationships/image" Target="media/image6.png"/><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2.jp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1.jpg"/><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header" Target="header1.xml"/><Relationship Id="rId23" Type="http://schemas.microsoft.com/office/2011/relationships/people" Target="people.xml"/><Relationship Id="rId10" Type="http://schemas.openxmlformats.org/officeDocument/2006/relationships/endnotes" Target="endnotes.xml"/><Relationship Id="rId19" Type="http://schemas.openxmlformats.org/officeDocument/2006/relationships/image" Target="media/image4.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A9FA9349-E813-488A-8D31-403D045545DE}"/>
      </w:docPartPr>
      <w:docPartBody>
        <w:p w:rsidR="000350E9" w:rsidRDefault="003A482F">
          <w:r w:rsidRPr="005C50A9">
            <w:rPr>
              <w:rStyle w:val="PlaceholderText"/>
            </w:rPr>
            <w:t>Click or tap here to enter text.</w:t>
          </w:r>
        </w:p>
      </w:docPartBody>
    </w:docPart>
    <w:docPart>
      <w:docPartPr>
        <w:name w:val="419136DCA0C74BE894341C0A6A661CEF"/>
        <w:category>
          <w:name w:val="Generale"/>
          <w:gallery w:val="placeholder"/>
        </w:category>
        <w:types>
          <w:type w:val="bbPlcHdr"/>
        </w:types>
        <w:behaviors>
          <w:behavior w:val="content"/>
        </w:behaviors>
        <w:guid w:val="{E84DDAEB-82E8-4D76-BEA2-7B07D9F6D0C9}"/>
      </w:docPartPr>
      <w:docPartBody>
        <w:p w:rsidR="00116C83" w:rsidRDefault="00D00DFB" w:rsidP="00D00DFB">
          <w:pPr>
            <w:pStyle w:val="419136DCA0C74BE894341C0A6A661CEF"/>
          </w:pPr>
          <w:r w:rsidRPr="005C50A9">
            <w:rPr>
              <w:rStyle w:val="PlaceholderText"/>
            </w:rPr>
            <w:t>Click or tap here to enter text.</w:t>
          </w:r>
        </w:p>
      </w:docPartBody>
    </w:docPart>
    <w:docPart>
      <w:docPartPr>
        <w:name w:val="F7B49A1964D9427C90E50A71BD8C004A"/>
        <w:category>
          <w:name w:val="Generale"/>
          <w:gallery w:val="placeholder"/>
        </w:category>
        <w:types>
          <w:type w:val="bbPlcHdr"/>
        </w:types>
        <w:behaviors>
          <w:behavior w:val="content"/>
        </w:behaviors>
        <w:guid w:val="{F2317DE0-1DF5-4700-ADB6-D531BBB3E5D7}"/>
      </w:docPartPr>
      <w:docPartBody>
        <w:p w:rsidR="00A77318" w:rsidRDefault="00306347" w:rsidP="00306347">
          <w:pPr>
            <w:pStyle w:val="F7B49A1964D9427C90E50A71BD8C004A"/>
          </w:pPr>
          <w:r w:rsidRPr="005C50A9">
            <w:rPr>
              <w:rStyle w:val="PlaceholderText"/>
            </w:rPr>
            <w:t>Click or tap here to enter text.</w:t>
          </w:r>
        </w:p>
      </w:docPartBody>
    </w:docPart>
    <w:docPart>
      <w:docPartPr>
        <w:name w:val="DD6F58D235C54616A55FC848733360FE"/>
        <w:category>
          <w:name w:val="General"/>
          <w:gallery w:val="placeholder"/>
        </w:category>
        <w:types>
          <w:type w:val="bbPlcHdr"/>
        </w:types>
        <w:behaviors>
          <w:behavior w:val="content"/>
        </w:behaviors>
        <w:guid w:val="{D03CFD54-0737-44D1-BD20-DF86F7CAA070}"/>
      </w:docPartPr>
      <w:docPartBody>
        <w:p w:rsidR="00FE3194" w:rsidRDefault="003A482F">
          <w:pPr>
            <w:pStyle w:val="DD6F58D235C54616A55FC848733360FE"/>
          </w:pPr>
          <w:r w:rsidRPr="005C50A9">
            <w:rPr>
              <w:rStyle w:val="PlaceholderText"/>
            </w:rPr>
            <w:t>Click or tap here to enter text.</w:t>
          </w:r>
        </w:p>
      </w:docPartBody>
    </w:docPart>
    <w:docPart>
      <w:docPartPr>
        <w:name w:val="85C44B8ADB4042229835B532C017F56B"/>
        <w:category>
          <w:name w:val="General"/>
          <w:gallery w:val="placeholder"/>
        </w:category>
        <w:types>
          <w:type w:val="bbPlcHdr"/>
        </w:types>
        <w:behaviors>
          <w:behavior w:val="content"/>
        </w:behaviors>
        <w:guid w:val="{2DA600BF-529F-4D6F-9C4E-5AF337055BC1}"/>
      </w:docPartPr>
      <w:docPartBody>
        <w:p w:rsidR="00902766" w:rsidRDefault="00C10D2A" w:rsidP="00C10D2A">
          <w:pPr>
            <w:pStyle w:val="85C44B8ADB4042229835B532C017F56B"/>
          </w:pPr>
          <w:r w:rsidRPr="005C50A9">
            <w:rPr>
              <w:rStyle w:val="PlaceholderText"/>
            </w:rPr>
            <w:t>Click or tap here to enter text.</w:t>
          </w:r>
        </w:p>
      </w:docPartBody>
    </w:docPart>
    <w:docPart>
      <w:docPartPr>
        <w:name w:val="A33387CF92F644E0A65F526C3EF9E095"/>
        <w:category>
          <w:name w:val="General"/>
          <w:gallery w:val="placeholder"/>
        </w:category>
        <w:types>
          <w:type w:val="bbPlcHdr"/>
        </w:types>
        <w:behaviors>
          <w:behavior w:val="content"/>
        </w:behaviors>
        <w:guid w:val="{0D9B6C6E-48AD-45B5-AC82-27CDA39C3EDA}"/>
      </w:docPartPr>
      <w:docPartBody>
        <w:p w:rsidR="00902766" w:rsidRDefault="00C10D2A" w:rsidP="00C10D2A">
          <w:pPr>
            <w:pStyle w:val="A33387CF92F644E0A65F526C3EF9E095"/>
          </w:pPr>
          <w:r w:rsidRPr="005C50A9">
            <w:rPr>
              <w:rStyle w:val="PlaceholderText"/>
            </w:rPr>
            <w:t>Click or tap here to enter text.</w:t>
          </w:r>
        </w:p>
      </w:docPartBody>
    </w:docPart>
    <w:docPart>
      <w:docPartPr>
        <w:name w:val="C9F0398795214820984E4D7B541D041B"/>
        <w:category>
          <w:name w:val="General"/>
          <w:gallery w:val="placeholder"/>
        </w:category>
        <w:types>
          <w:type w:val="bbPlcHdr"/>
        </w:types>
        <w:behaviors>
          <w:behavior w:val="content"/>
        </w:behaviors>
        <w:guid w:val="{CE9FCB62-7BE3-4468-A075-6CEFAA1165A9}"/>
      </w:docPartPr>
      <w:docPartBody>
        <w:p w:rsidR="00902766" w:rsidRDefault="00C10D2A" w:rsidP="00C10D2A">
          <w:pPr>
            <w:pStyle w:val="C9F0398795214820984E4D7B541D041B"/>
          </w:pPr>
          <w:r w:rsidRPr="005C50A9">
            <w:rPr>
              <w:rStyle w:val="PlaceholderText"/>
            </w:rPr>
            <w:t>Click or tap here to enter text.</w:t>
          </w:r>
        </w:p>
      </w:docPartBody>
    </w:docPart>
    <w:docPart>
      <w:docPartPr>
        <w:name w:val="B2DED17A1FC342CD9F80C36915948658"/>
        <w:category>
          <w:name w:val="General"/>
          <w:gallery w:val="placeholder"/>
        </w:category>
        <w:types>
          <w:type w:val="bbPlcHdr"/>
        </w:types>
        <w:behaviors>
          <w:behavior w:val="content"/>
        </w:behaviors>
        <w:guid w:val="{07D28B91-08B1-4912-BEBC-8DBDF669EBC5}"/>
      </w:docPartPr>
      <w:docPartBody>
        <w:p w:rsidR="00474717" w:rsidRDefault="00474717" w:rsidP="00474717">
          <w:pPr>
            <w:pStyle w:val="B2DED17A1FC342CD9F80C36915948658"/>
          </w:pPr>
          <w:r w:rsidRPr="005C50A9">
            <w:rPr>
              <w:rStyle w:val="PlaceholderText"/>
            </w:rPr>
            <w:t>Click or tap here to enter text.</w:t>
          </w:r>
        </w:p>
      </w:docPartBody>
    </w:docPart>
    <w:docPart>
      <w:docPartPr>
        <w:name w:val="6DBD6E5F52C1400AA8D8E5327CF8A576"/>
        <w:category>
          <w:name w:val="General"/>
          <w:gallery w:val="placeholder"/>
        </w:category>
        <w:types>
          <w:type w:val="bbPlcHdr"/>
        </w:types>
        <w:behaviors>
          <w:behavior w:val="content"/>
        </w:behaviors>
        <w:guid w:val="{DB74D230-F889-4915-8EC4-C77518A7FA21}"/>
      </w:docPartPr>
      <w:docPartBody>
        <w:p w:rsidR="00474717" w:rsidRDefault="00474717" w:rsidP="00474717">
          <w:pPr>
            <w:pStyle w:val="6DBD6E5F52C1400AA8D8E5327CF8A576"/>
          </w:pPr>
          <w:r w:rsidRPr="005C50A9">
            <w:rPr>
              <w:rStyle w:val="PlaceholderText"/>
            </w:rPr>
            <w:t>Click or tap here to enter text.</w:t>
          </w:r>
        </w:p>
      </w:docPartBody>
    </w:docPart>
    <w:docPart>
      <w:docPartPr>
        <w:name w:val="569FDD4162A94D8F91DD894B954B8B5C"/>
        <w:category>
          <w:name w:val="General"/>
          <w:gallery w:val="placeholder"/>
        </w:category>
        <w:types>
          <w:type w:val="bbPlcHdr"/>
        </w:types>
        <w:behaviors>
          <w:behavior w:val="content"/>
        </w:behaviors>
        <w:guid w:val="{08B6B92F-EFDC-454F-8655-650CD6656F11}"/>
      </w:docPartPr>
      <w:docPartBody>
        <w:p w:rsidR="00474717" w:rsidRDefault="00474717" w:rsidP="00474717">
          <w:pPr>
            <w:pStyle w:val="569FDD4162A94D8F91DD894B954B8B5C"/>
          </w:pPr>
          <w:r w:rsidRPr="005C50A9">
            <w:rPr>
              <w:rStyle w:val="PlaceholderText"/>
            </w:rPr>
            <w:t>Click or tap here to enter text.</w:t>
          </w:r>
        </w:p>
      </w:docPartBody>
    </w:docPart>
    <w:docPart>
      <w:docPartPr>
        <w:name w:val="5EF484C8A74C4EE7A3C6CE74D02CB75C"/>
        <w:category>
          <w:name w:val="General"/>
          <w:gallery w:val="placeholder"/>
        </w:category>
        <w:types>
          <w:type w:val="bbPlcHdr"/>
        </w:types>
        <w:behaviors>
          <w:behavior w:val="content"/>
        </w:behaviors>
        <w:guid w:val="{D1FBB610-3173-4CB5-958E-145E9AECEBD8}"/>
      </w:docPartPr>
      <w:docPartBody>
        <w:p w:rsidR="00474717" w:rsidRDefault="00474717" w:rsidP="00474717">
          <w:pPr>
            <w:pStyle w:val="5EF484C8A74C4EE7A3C6CE74D02CB75C"/>
          </w:pPr>
          <w:r w:rsidRPr="005C50A9">
            <w:rPr>
              <w:rStyle w:val="PlaceholderText"/>
            </w:rPr>
            <w:t>Click or tap here to enter text.</w:t>
          </w:r>
        </w:p>
      </w:docPartBody>
    </w:docPart>
    <w:docPart>
      <w:docPartPr>
        <w:name w:val="10AF78B6068B45F7A62D9DD427925BC5"/>
        <w:category>
          <w:name w:val="General"/>
          <w:gallery w:val="placeholder"/>
        </w:category>
        <w:types>
          <w:type w:val="bbPlcHdr"/>
        </w:types>
        <w:behaviors>
          <w:behavior w:val="content"/>
        </w:behaviors>
        <w:guid w:val="{5C79AA75-5E1A-4BA9-B505-80B30D15EC22}"/>
      </w:docPartPr>
      <w:docPartBody>
        <w:p w:rsidR="002C076F" w:rsidRDefault="002C076F" w:rsidP="002C076F">
          <w:pPr>
            <w:pStyle w:val="10AF78B6068B45F7A62D9DD427925BC5"/>
          </w:pPr>
          <w:r w:rsidRPr="005C50A9">
            <w:rPr>
              <w:rStyle w:val="PlaceholderText"/>
            </w:rPr>
            <w:t>Click or tap here to enter text.</w:t>
          </w:r>
        </w:p>
      </w:docPartBody>
    </w:docPart>
    <w:docPart>
      <w:docPartPr>
        <w:name w:val="515DB28864764B7B8AAE09200172AE61"/>
        <w:category>
          <w:name w:val="General"/>
          <w:gallery w:val="placeholder"/>
        </w:category>
        <w:types>
          <w:type w:val="bbPlcHdr"/>
        </w:types>
        <w:behaviors>
          <w:behavior w:val="content"/>
        </w:behaviors>
        <w:guid w:val="{4B1C4593-39FF-482F-A892-18BE5DFD48C1}"/>
      </w:docPartPr>
      <w:docPartBody>
        <w:p w:rsidR="002C076F" w:rsidRDefault="002C076F" w:rsidP="002C076F">
          <w:pPr>
            <w:pStyle w:val="515DB28864764B7B8AAE09200172AE61"/>
          </w:pPr>
          <w:r w:rsidRPr="005C50A9">
            <w:rPr>
              <w:rStyle w:val="PlaceholderText"/>
            </w:rPr>
            <w:t>Click or tap here to enter text.</w:t>
          </w:r>
        </w:p>
      </w:docPartBody>
    </w:docPart>
    <w:docPart>
      <w:docPartPr>
        <w:name w:val="7534E20A45B64416BDC0E9EC80D85A03"/>
        <w:category>
          <w:name w:val="General"/>
          <w:gallery w:val="placeholder"/>
        </w:category>
        <w:types>
          <w:type w:val="bbPlcHdr"/>
        </w:types>
        <w:behaviors>
          <w:behavior w:val="content"/>
        </w:behaviors>
        <w:guid w:val="{5F26CFA0-125B-42E9-B3B4-D1FD049FEBB4}"/>
      </w:docPartPr>
      <w:docPartBody>
        <w:p w:rsidR="002C076F" w:rsidRDefault="002C076F" w:rsidP="002C076F">
          <w:pPr>
            <w:pStyle w:val="7534E20A45B64416BDC0E9EC80D85A03"/>
          </w:pPr>
          <w:r w:rsidRPr="005C50A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revisionView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482F"/>
    <w:rsid w:val="000315C2"/>
    <w:rsid w:val="000350E9"/>
    <w:rsid w:val="00083E16"/>
    <w:rsid w:val="001128EB"/>
    <w:rsid w:val="00116C83"/>
    <w:rsid w:val="00124846"/>
    <w:rsid w:val="0026544F"/>
    <w:rsid w:val="002C076F"/>
    <w:rsid w:val="00306347"/>
    <w:rsid w:val="003A482F"/>
    <w:rsid w:val="003D6C88"/>
    <w:rsid w:val="00453825"/>
    <w:rsid w:val="004732D7"/>
    <w:rsid w:val="004740EE"/>
    <w:rsid w:val="00474717"/>
    <w:rsid w:val="004860CA"/>
    <w:rsid w:val="0050761E"/>
    <w:rsid w:val="0068580A"/>
    <w:rsid w:val="00724969"/>
    <w:rsid w:val="007353B9"/>
    <w:rsid w:val="0085785F"/>
    <w:rsid w:val="00875872"/>
    <w:rsid w:val="00902766"/>
    <w:rsid w:val="00972653"/>
    <w:rsid w:val="009D09A0"/>
    <w:rsid w:val="00A13A32"/>
    <w:rsid w:val="00A77318"/>
    <w:rsid w:val="00B365F1"/>
    <w:rsid w:val="00BC00A1"/>
    <w:rsid w:val="00C10D2A"/>
    <w:rsid w:val="00C2271A"/>
    <w:rsid w:val="00CD23C5"/>
    <w:rsid w:val="00D00DFB"/>
    <w:rsid w:val="00DB5F40"/>
    <w:rsid w:val="00E355C7"/>
    <w:rsid w:val="00F1436C"/>
    <w:rsid w:val="00FE3194"/>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C076F"/>
    <w:rPr>
      <w:color w:val="808080"/>
    </w:rPr>
  </w:style>
  <w:style w:type="paragraph" w:customStyle="1" w:styleId="419136DCA0C74BE894341C0A6A661CEF">
    <w:name w:val="419136DCA0C74BE894341C0A6A661CEF"/>
    <w:rsid w:val="00D00DFB"/>
    <w:rPr>
      <w:kern w:val="2"/>
      <w14:ligatures w14:val="standardContextual"/>
    </w:rPr>
  </w:style>
  <w:style w:type="paragraph" w:customStyle="1" w:styleId="DD6F58D235C54616A55FC848733360FE">
    <w:name w:val="DD6F58D235C54616A55FC848733360FE"/>
    <w:rPr>
      <w:kern w:val="2"/>
      <w14:ligatures w14:val="standardContextual"/>
    </w:rPr>
  </w:style>
  <w:style w:type="paragraph" w:customStyle="1" w:styleId="F7B49A1964D9427C90E50A71BD8C004A">
    <w:name w:val="F7B49A1964D9427C90E50A71BD8C004A"/>
    <w:rsid w:val="00306347"/>
    <w:rPr>
      <w:kern w:val="2"/>
      <w14:ligatures w14:val="standardContextual"/>
    </w:rPr>
  </w:style>
  <w:style w:type="paragraph" w:customStyle="1" w:styleId="85C44B8ADB4042229835B532C017F56B">
    <w:name w:val="85C44B8ADB4042229835B532C017F56B"/>
    <w:rsid w:val="00C10D2A"/>
    <w:pPr>
      <w:spacing w:line="278" w:lineRule="auto"/>
    </w:pPr>
    <w:rPr>
      <w:kern w:val="2"/>
      <w:sz w:val="24"/>
      <w:szCs w:val="24"/>
      <w14:ligatures w14:val="standardContextual"/>
    </w:rPr>
  </w:style>
  <w:style w:type="paragraph" w:customStyle="1" w:styleId="A33387CF92F644E0A65F526C3EF9E095">
    <w:name w:val="A33387CF92F644E0A65F526C3EF9E095"/>
    <w:rsid w:val="00C10D2A"/>
    <w:pPr>
      <w:spacing w:line="278" w:lineRule="auto"/>
    </w:pPr>
    <w:rPr>
      <w:kern w:val="2"/>
      <w:sz w:val="24"/>
      <w:szCs w:val="24"/>
      <w14:ligatures w14:val="standardContextual"/>
    </w:rPr>
  </w:style>
  <w:style w:type="paragraph" w:customStyle="1" w:styleId="C9F0398795214820984E4D7B541D041B">
    <w:name w:val="C9F0398795214820984E4D7B541D041B"/>
    <w:rsid w:val="00C10D2A"/>
    <w:pPr>
      <w:spacing w:line="278" w:lineRule="auto"/>
    </w:pPr>
    <w:rPr>
      <w:kern w:val="2"/>
      <w:sz w:val="24"/>
      <w:szCs w:val="24"/>
      <w14:ligatures w14:val="standardContextual"/>
    </w:rPr>
  </w:style>
  <w:style w:type="paragraph" w:customStyle="1" w:styleId="B2DED17A1FC342CD9F80C36915948658">
    <w:name w:val="B2DED17A1FC342CD9F80C36915948658"/>
    <w:rsid w:val="00474717"/>
    <w:pPr>
      <w:spacing w:line="278" w:lineRule="auto"/>
    </w:pPr>
    <w:rPr>
      <w:kern w:val="2"/>
      <w:sz w:val="24"/>
      <w:szCs w:val="24"/>
      <w14:ligatures w14:val="standardContextual"/>
    </w:rPr>
  </w:style>
  <w:style w:type="paragraph" w:customStyle="1" w:styleId="6DBD6E5F52C1400AA8D8E5327CF8A576">
    <w:name w:val="6DBD6E5F52C1400AA8D8E5327CF8A576"/>
    <w:rsid w:val="00474717"/>
    <w:pPr>
      <w:spacing w:line="278" w:lineRule="auto"/>
    </w:pPr>
    <w:rPr>
      <w:kern w:val="2"/>
      <w:sz w:val="24"/>
      <w:szCs w:val="24"/>
      <w14:ligatures w14:val="standardContextual"/>
    </w:rPr>
  </w:style>
  <w:style w:type="paragraph" w:customStyle="1" w:styleId="569FDD4162A94D8F91DD894B954B8B5C">
    <w:name w:val="569FDD4162A94D8F91DD894B954B8B5C"/>
    <w:rsid w:val="00474717"/>
    <w:pPr>
      <w:spacing w:line="278" w:lineRule="auto"/>
    </w:pPr>
    <w:rPr>
      <w:kern w:val="2"/>
      <w:sz w:val="24"/>
      <w:szCs w:val="24"/>
      <w14:ligatures w14:val="standardContextual"/>
    </w:rPr>
  </w:style>
  <w:style w:type="paragraph" w:customStyle="1" w:styleId="10AF78B6068B45F7A62D9DD427925BC5">
    <w:name w:val="10AF78B6068B45F7A62D9DD427925BC5"/>
    <w:rsid w:val="002C076F"/>
    <w:pPr>
      <w:spacing w:line="278" w:lineRule="auto"/>
    </w:pPr>
    <w:rPr>
      <w:kern w:val="2"/>
      <w:sz w:val="24"/>
      <w:szCs w:val="24"/>
      <w14:ligatures w14:val="standardContextual"/>
    </w:rPr>
  </w:style>
  <w:style w:type="paragraph" w:customStyle="1" w:styleId="5EF484C8A74C4EE7A3C6CE74D02CB75C">
    <w:name w:val="5EF484C8A74C4EE7A3C6CE74D02CB75C"/>
    <w:rsid w:val="00474717"/>
    <w:pPr>
      <w:spacing w:line="278" w:lineRule="auto"/>
    </w:pPr>
    <w:rPr>
      <w:kern w:val="2"/>
      <w:sz w:val="24"/>
      <w:szCs w:val="24"/>
      <w14:ligatures w14:val="standardContextual"/>
    </w:rPr>
  </w:style>
  <w:style w:type="paragraph" w:customStyle="1" w:styleId="515DB28864764B7B8AAE09200172AE61">
    <w:name w:val="515DB28864764B7B8AAE09200172AE61"/>
    <w:rsid w:val="002C076F"/>
    <w:pPr>
      <w:spacing w:line="278" w:lineRule="auto"/>
    </w:pPr>
    <w:rPr>
      <w:kern w:val="2"/>
      <w:sz w:val="24"/>
      <w:szCs w:val="24"/>
      <w14:ligatures w14:val="standardContextual"/>
    </w:rPr>
  </w:style>
  <w:style w:type="paragraph" w:customStyle="1" w:styleId="7534E20A45B64416BDC0E9EC80D85A03">
    <w:name w:val="7534E20A45B64416BDC0E9EC80D85A03"/>
    <w:rsid w:val="002C076F"/>
    <w:pPr>
      <w:spacing w:line="278" w:lineRule="auto"/>
    </w:pPr>
    <w:rPr>
      <w:kern w:val="2"/>
      <w:sz w:val="24"/>
      <w:szCs w:val="24"/>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A82A49C-36A1-4FF4-9A22-51C0A0EEB0AE}">
  <we:reference id="wa104382081" version="1.55.1.0" store="en-GB" storeType="OMEX"/>
  <we:alternateReferences>
    <we:reference id="WA104382081" version="1.55.1.0" store="" storeType="OMEX"/>
  </we:alternateReferences>
  <we:properties>
    <we:property name="MENDELEY_CITATIONS" value="[{&quot;citationID&quot;:&quot;MENDELEY_CITATION_99a69390-62f0-4d89-844c-cebce547173e&quot;,&quot;properties&quot;:{&quot;noteIndex&quot;:0},&quot;isEdited&quot;:false,&quot;manualOverride&quot;:{&quot;isManuallyOverridden&quot;:false,&quot;citeprocText&quot;:&quot;(Göber et al., 2008)&quot;,&quot;manualOverrideText&quot;:&quot;&quot;},&quot;citationTag&quot;:&quot;MENDELEY_CITATION_v3_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&quot;,&quot;citationItems&quot;:[{&quot;displayAs&quot;:&quot;original&quot;,&quot;label&quot;:&quot;page&quot;,&quot;id&quot;:&quot;a1dac533-deb8-3fa9-9676-f3ade8babe2d&quot;,&quot;itemData&quot;:{&quot;type&quot;:&quot;article-journal&quot;,&quot;id&quot;:&quot;a1dac533-deb8-3fa9-9676-f3ade8babe2d&quot;,&quot;title&quot;:&quot;Could a perfect model ever satisfy a naïve forecaster? On grid box mean versus point verification&quot;,&quot;author&quot;:[{&quot;family&quot;:&quot;Göber&quot;,&quot;given&quot;:&quot;Martin&quot;,&quot;parse-names&quot;:false,&quot;dropping-particle&quot;:&quot;&quot;,&quot;non-dropping-particle&quot;:&quot;&quot;},{&quot;family&quot;:&quot;Zsótér&quot;,&quot;given&quot;:&quot;Ervin&quot;,&quot;parse-names&quot;:false,&quot;dropping-particle&quot;:&quot;&quot;,&quot;non-dropping-particle&quot;:&quot;&quot;},{&quot;family&quot;:&quot;Richardson&quot;,&quot;given&quot;:&quot;David S.&quot;,&quot;parse-names&quot;:false,&quot;dropping-particle&quot;:&quot;&quot;,&quot;non-dropping-particle&quot;:&quot;&quot;}],&quot;container-title&quot;:&quot;Meteorological Applications&quot;,&quot;DOI&quot;:&quot;10.1002/met.78&quot;,&quot;issued&quot;:{&quot;date-parts&quot;:[[2008]]},&quot;page&quot;:&quot;359-365&quot;,&quot;issue&quot;:&quot;3&quot;,&quot;volume&quot;:&quot;15&quot;,&quot;container-title-short&quot;:&quot;&quot;},&quot;isTemporary&quot;:false,&quot;suppress-author&quot;:false,&quot;composite&quot;:false,&quot;author-only&quot;:false}]},{&quot;citationID&quot;:&quot;MENDELEY_CITATION_03834479-f969-4b65-bcbf-d69897e9dcef&quot;,&quot;properties&quot;:{&quot;noteIndex&quot;:0},&quot;isEdited&quot;:false,&quot;manualOverride&quot;:{&quot;isManuallyOverridden&quot;:false,&quot;citeprocText&quot;:&quot;(Bauer et al., 2021)&quot;,&quot;manualOverrideText&quot;:&quot;&quot;},&quot;citationTag&quot;:&quot;MENDELEY_CITATION_v3_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&quot;,&quot;citationItems&quot;:[{&quot;id&quot;:&quot;bee75f4f-3a08-36ff-a7ad-0299a42c206e&quot;,&quot;itemData&quot;:{&quot;type&quot;:&quot;article-journal&quot;,&quot;id&quot;:&quot;bee75f4f-3a08-36ff-a7ad-0299a42c206e&quot;,&quot;title&quot;:&quot;The digital revolution of Earth-system science&quot;,&quot;author&quot;:[{&quot;family&quot;:&quot;Bauer&quot;,&quot;given&quot;:&quot;Peter&quot;,&quot;parse-names&quot;:false,&quot;dropping-particle&quot;:&quot;&quot;,&quot;non-dropping-particle&quot;:&quot;&quot;},{&quot;family&quot;:&quot;Dueben&quot;,&quot;given&quot;:&quot;Peter D.&quot;,&quot;parse-names&quot;:false,&quot;dropping-particle&quot;:&quot;&quot;,&quot;non-dropping-particle&quot;:&quot;&quot;},{&quot;family&quot;:&quot;Hoefler&quot;,&quot;given&quot;:&quot;Torsten&quot;,&quot;parse-names&quot;:false,&quot;dropping-particle&quot;:&quot;&quot;,&quot;non-dropping-particle&quot;:&quot;&quot;},{&quot;family&quot;:&quot;Quintino&quot;,&quot;given&quot;:&quot;Tiago&quot;,&quot;parse-names&quot;:false,&quot;dropping-particle&quot;:&quot;&quot;,&quot;non-dropping-particle&quot;:&quot;&quot;},{&quot;family&quot;:&quot;Schulthess&quot;,&quot;given&quot;:&quot;Thomas C.&quot;,&quot;parse-names&quot;:false,&quot;dropping-particle&quot;:&quot;&quot;,&quot;non-dropping-particle&quot;:&quot;&quot;},{&quot;family&quot;:&quot;Wedi&quot;,&quot;given&quot;:&quot;Nils P.&quot;,&quot;parse-names&quot;:false,&quot;dropping-particle&quot;:&quot;&quot;,&quot;non-dropping-particle&quot;:&quot;&quot;}],&quot;container-title&quot;:&quot;Nature Computational Science&quot;,&quot;DOI&quot;:&quot;10.1038/s43588-021-00023-0&quot;,&quot;issued&quot;:{&quot;date-parts&quot;:[[2021]]},&quot;page&quot;:&quot;104-113&quot;,&quot;issue&quot;:&quot;2&quot;,&quot;volume&quot;:&quot;1&quot;,&quot;container-title-short&quot;:&quot;Nat Comput Sci&quot;},&quot;isTemporary&quot;:false}]},{&quot;citationID&quot;:&quot;MENDELEY_CITATION_9f7e493c-40b8-4aa9-9b1a-549d0474cff1&quot;,&quot;properties&quot;:{&quot;noteIndex&quot;:0},&quot;isEdited&quot;:false,&quot;manualOverride&quot;:{&quot;isManuallyOverridden&quot;:false,&quot;citeprocText&quot;:&quot;(Janjić et al., 2018)&quot;,&quot;manualOverrideText&quot;:&quot;&quot;},&quot;citationTag&quot;:&quot;MENDELEY_CITATION_v3_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&quot;,&quot;citationItems&quot;:[{&quot;id&quot;:&quot;3455cacb-8d64-3d4c-895c-f1456ebb7b2e&quot;,&quot;itemData&quot;:{&quot;type&quot;:&quot;article-journal&quot;,&quot;id&quot;:&quot;3455cacb-8d64-3d4c-895c-f1456ebb7b2e&quot;,&quot;title&quot;:&quot;On the representation error in data assimilation&quot;,&quot;author&quot;:[{&quot;family&quot;:&quot;Janjić&quot;,&quot;given&quot;:&quot;T.&quot;,&quot;parse-names&quot;:false,&quot;dropping-particle&quot;:&quot;&quot;,&quot;non-dropping-particle&quot;:&quot;&quot;},{&quot;family&quot;:&quot;Bormann&quot;,&quot;given&quot;:&quot;N.&quot;,&quot;parse-names&quot;:false,&quot;dropping-particle&quot;:&quot;&quot;,&quot;non-dropping-particle&quot;:&quot;&quot;},{&quot;family&quot;:&quot;Bocquet&quot;,&quot;given&quot;:&quot;M.&quot;,&quot;parse-names&quot;:false,&quot;dropping-particle&quot;:&quot;&quot;,&quot;non-dropping-particle&quot;:&quot;&quot;},{&quot;family&quot;:&quot;Carton&quot;,&quot;given&quot;:&quot;J. A.&quot;,&quot;parse-names&quot;:false,&quot;dropping-particle&quot;:&quot;&quot;,&quot;non-dropping-particle&quot;:&quot;&quot;},{&quot;family&quot;:&quot;Cohn&quot;,&quot;given&quot;:&quot;S. E.&quot;,&quot;parse-names&quot;:false,&quot;dropping-particle&quot;:&quot;&quot;,&quot;non-dropping-particle&quot;:&quot;&quot;},{&quot;family&quot;:&quot;Dance&quot;,&quot;given&quot;:&quot;S. L.&quot;,&quot;parse-names&quot;:false,&quot;dropping-particle&quot;:&quot;&quot;,&quot;non-dropping-particle&quot;:&quot;&quot;},{&quot;family&quot;:&quot;Losa&quot;,&quot;given&quot;:&quot;S. N.&quot;,&quot;parse-names&quot;:false,&quot;dropping-particle&quot;:&quot;&quot;,&quot;non-dropping-particle&quot;:&quot;&quot;},{&quot;family&quot;:&quot;Nichols&quot;,&quot;given&quot;:&quot;N. K.&quot;,&quot;parse-names&quot;:false,&quot;dropping-particle&quot;:&quot;&quot;,&quot;non-dropping-particle&quot;:&quot;&quot;},{&quot;family&quot;:&quot;Potthast&quot;,&quot;given&quot;:&quot;R.&quot;,&quot;parse-names&quot;:false,&quot;dropping-particle&quot;:&quot;&quot;,&quot;non-dropping-particle&quot;:&quot;&quot;},{&quot;family&quot;:&quot;Waller&quot;,&quot;given&quot;:&quot;J. A.&quot;,&quot;parse-names&quot;:false,&quot;dropping-particle&quot;:&quot;&quot;,&quot;non-dropping-particle&quot;:&quot;&quot;},{&quot;family&quot;:&quot;Weston&quot;,&quot;given&quot;:&quot;P.&quot;,&quot;parse-names&quot;:false,&quot;dropping-particle&quot;:&quot;&quot;,&quot;non-dropping-particle&quot;:&quot;&quot;}],&quot;container-title&quot;:&quot;Quarterly Journal of the Royal Meteorological Society&quot;,&quot;DOI&quot;:&quot;10.1002/qj.3130&quot;,&quot;issued&quot;:{&quot;date-parts&quot;:[[2018]]},&quot;page&quot;:&quot;1257-1278&quot;,&quot;issue&quot;:&quot;713&quot;,&quot;volume&quot;:&quot;144&quot;,&quot;container-title-short&quot;:&quot;&quot;},&quot;isTemporary&quot;:false}]},{&quot;citationID&quot;:&quot;MENDELEY_CITATION_e14a6959-d938-411a-bd95-d8b2372332f5&quot;,&quot;properties&quot;:{&quot;noteIndex&quot;:0},&quot;isEdited&quot;:false,&quot;manualOverride&quot;:{&quot;isManuallyOverridden&quot;:false,&quot;citeprocText&quot;:&quot;(Buizza, 2019)&quot;,&quot;manualOverrideText&quot;:&quot;&quot;},&quot;citationTag&quot;:&quot;MENDELEY_CITATION_v3_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&quot;,&quot;citationItems&quot;:[{&quot;id&quot;:&quot;84329a4c-b7dd-30c7-ba72-509b58ed8833&quot;,&quot;itemData&quot;:{&quot;type&quot;:&quot;article-journal&quot;,&quot;id&quot;:&quot;84329a4c-b7dd-30c7-ba72-509b58ed8833&quot;,&quot;title&quot;:&quot;Introduction to the special issue on “25 years of ensemble forecasting”&quot;,&quot;author&quot;:[{&quot;family&quot;:&quot;Buizza&quot;,&quot;given&quot;:&quot;Roberto&quot;,&quot;parse-names&quot;:false,&quot;dropping-particle&quot;:&quot;&quot;,&quot;non-dropping-particle&quot;:&quot;&quot;}],&quot;container-title&quot;:&quot;Quarterly Journal of the Royal Meteorological Society&quot;,&quot;DOI&quot;:&quot;10.1002/qj.3370&quot;,&quot;ISSN&quot;:&quot;1477870X&quot;,&quot;issued&quot;:{&quot;date-parts&quot;:[[2019]]},&quot;page&quot;:&quot;1-11&quot;,&quot;issue&quot;:&quot;S1&quot;,&quot;volume&quot;:&quot;145&quot;,&quot;container-title-short&quot;:&quot;&quot;},&quot;isTemporary&quot;:false}]},{&quot;citationID&quot;:&quot;MENDELEY_CITATION_34a6bc4b-b9a6-4dd3-bfb1-cf7308a95f70&quot;,&quot;properties&quot;:{&quot;noteIndex&quot;:0},&quot;isEdited&quot;:false,&quot;manualOverride&quot;:{&quot;isManuallyOverridden&quot;:false,&quot;citeprocText&quot;:&quot;(Cafaro et al., 2021)&quot;,&quot;manualOverrideText&quot;:&quot;&quot;},&quot;citationTag&quot;:&quot;MENDELEY_CITATION_v3_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&quot;,&quot;citationItems&quot;:[{&quot;id&quot;:&quot;ee226f5e-6790-3dba-a256-96ad9acaf89e&quot;,&quot;itemData&quot;:{&quot;type&quot;:&quot;article-journal&quot;,&quot;id&quot;:&quot;ee226f5e-6790-3dba-a256-96ad9acaf89e&quot;,&quot;title&quot;:&quot;Do convection-permitting ensembles lead to more skillful short-range probabilistic rainfall forecasts over tropical east africa?&quot;,&quot;author&quot;:[{&quot;family&quot;:&quot;Cafaro&quot;,&quot;given&quot;:&quot;Carlo&quot;,&quot;parse-names&quot;:false,&quot;dropping-particle&quot;:&quot;&quot;,&quot;non-dropping-particle&quot;:&quot;&quot;},{&quot;family&quot;:&quot;Woodhams&quot;,&quot;given&quot;:&quot;Beth J.&quot;,&quot;parse-names&quot;:false,&quot;dropping-particle&quot;:&quot;&quot;,&quot;non-dropping-particle&quot;:&quot;&quot;},{&quot;family&quot;:&quot;Stein&quot;,&quot;given&quot;:&quot;Thorwald H.M.&quot;,&quot;parse-names&quot;:false,&quot;dropping-particle&quot;:&quot;&quot;,&quot;non-dropping-particle&quot;:&quot;&quot;},{&quot;family&quot;:&quot;Birch&quot;,&quot;given&quot;:&quot;Cathryn E.&quot;,&quot;parse-names&quot;:false,&quot;dropping-particle&quot;:&quot;&quot;,&quot;non-dropping-particle&quot;:&quot;&quot;},{&quot;family&quot;:&quot;Webster&quot;,&quot;given&quot;:&quot;Stuart&quot;,&quot;parse-names&quot;:false,&quot;dropping-particle&quot;:&quot;&quot;,&quot;non-dropping-particle&quot;:&quot;&quot;},{&quot;family&quot;:&quot;Bain&quot;,&quot;given&quot;:&quot;Caroline L.&quot;,&quot;parse-names&quot;:false,&quot;dropping-particle&quot;:&quot;&quot;,&quot;non-dropping-particle&quot;:&quot;&quot;},{&quot;family&quot;:&quot;Hartley&quot;,&quot;given&quot;:&quot;Andrew&quot;,&quot;parse-names&quot;:false,&quot;dropping-particle&quot;:&quot;&quot;,&quot;non-dropping-particle&quot;:&quot;&quot;},{&quot;family&quot;:&quot;Clarke&quot;,&quot;given&quot;:&quot;Samantha&quot;,&quot;parse-names&quot;:false,&quot;dropping-particle&quot;:&quot;&quot;,&quot;non-dropping-particle&quot;:&quot;&quot;},{&quot;family&quot;:&quot;Ferrett&quot;,&quot;given&quot;:&quot;Samantha&quot;,&quot;parse-names&quot;:false,&quot;dropping-particle&quot;:&quot;&quot;,&quot;non-dropping-particle&quot;:&quot;&quot;},{&quot;family&quot;:&quot;Hill&quot;,&quot;given&quot;:&quot;Peter&quot;,&quot;parse-names&quot;:false,&quot;dropping-particle&quot;:&quot;&quot;,&quot;non-dropping-particle&quot;:&quot;&quot;}],&quot;container-title&quot;:&quot;Weather and Forecasting&quot;,&quot;DOI&quot;:&quot;10.1175/WAF-D-20-0172.1&quot;,&quot;ISSN&quot;:&quot;15200434&quot;,&quot;issued&quot;:{&quot;date-parts&quot;:[[2021]]},&quot;page&quot;:&quot;697-716&quot;,&quot;issue&quot;:&quot;2&quot;,&quot;volume&quot;:&quot;36&quot;,&quot;container-title-short&quot;:&quot;Weather Forecast&quot;},&quot;isTemporary&quot;:false}]},{&quot;citationID&quot;:&quot;MENDELEY_CITATION_d100ba9b-1a76-48dd-8380-16bde77a4341&quot;,&quot;properties&quot;:{&quot;noteIndex&quot;:0},&quot;isEdited&quot;:false,&quot;manualOverride&quot;:{&quot;isManuallyOverridden&quot;:false,&quot;citeprocText&quot;:&quot;(Roberts, 2008)&quot;,&quot;manualOverrideText&quot;:&quot;&quot;},&quot;citationTag&quot;:&quot;MENDELEY_CITATION_v3_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&quot;,&quot;citationItems&quot;:[{&quot;id&quot;:&quot;f56def98-d2b2-3b41-a248-66ab733da02d&quot;,&quot;itemData&quot;:{&quot;type&quot;:&quot;paper-conference&quot;,&quot;id&quot;:&quot;f56def98-d2b2-3b41-a248-66ab733da02d&quot;,&quot;title&quot;:&quot;Assessing the spatial and temporal variation in the skill of precipitation forecasts from an NWP model&quot;,&quot;author&quot;:[{&quot;family&quot;:&quot;Roberts&quot;,&quot;given&quot;:&quot;Nigel&quot;,&quot;parse-names&quot;:false,&quot;dropping-particle&quot;:&quot;&quot;,&quot;non-dropping-particle&quot;:&quot;&quot;}],&quot;container-title&quot;:&quot;Meteorological Applications&quot;,&quot;DOI&quot;:&quot;https://doi.org/10.1002/met.57&quot;,&quot;issued&quot;:{&quot;date-parts&quot;:[[2008]]},&quot;page&quot;:&quot;163-169&quot;,&quot;issue&quot;:&quot;1&quot;,&quot;volume&quot;:&quot;15&quot;,&quot;container-title-short&quot;:&quot;&quot;},&quot;isTemporary&quot;:false}]},{&quot;citationID&quot;:&quot;MENDELEY_CITATION_766896b1-02d7-4772-adb5-78bfe8fd6b78&quot;,&quot;properties&quot;:{&quot;noteIndex&quot;:0},&quot;isEdited&quot;:false,&quot;manualOverride&quot;:{&quot;isManuallyOverridden&quot;:false,&quot;citeprocText&quot;:&quot;(Casaretto et al., 2022)&quot;,&quot;manualOverrideText&quot;:&quot;&quot;},&quot;citationTag&quot;:&quot;MENDELEY_CITATION_v3_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&quot;,&quot;citationItems&quot;:[{&quot;id&quot;:&quot;2b43e0dd-baed-3ce3-8461-0bad4bfd85a7&quot;,&quot;itemData&quot;:{&quot;type&quot;:&quot;article-journal&quot;,&quot;id&quot;:&quot;2b43e0dd-baed-3ce3-8461-0bad4bfd85a7&quot;,&quot;title&quot;:&quot;High-Resolution NWP Forecast Precipitation Comparison over Complex Terrain of the Sierras de Córdoba during RELAMPAGO-CACTI&quot;,&quot;author&quot;:[{&quot;family&quot;:&quot;Casaretto&quot;,&quot;given&quot;:&quot;Gimena&quot;,&quot;parse-names&quot;:false,&quot;dropping-particle&quot;:&quot;&quot;,&quot;non-dropping-particle&quot;:&quot;&quot;},{&quot;family&quot;:&quot;Dillon&quot;,&quot;given&quot;:&quot;Maria Eugenia&quot;,&quot;parse-names&quot;:false,&quot;dropping-particle&quot;:&quot;&quot;,&quot;non-dropping-particle&quot;:&quot;&quot;},{&quot;family&quot;:&quot;Salio&quot;,&quot;given&quot;:&quot;Paola&quot;,&quot;parse-names&quot;:false,&quot;dropping-particle&quot;:&quot;&quot;,&quot;non-dropping-particle&quot;:&quot;&quot;},{&quot;family&quot;:&quot;Skaba&quot;,&quot;given&quot;:&quot;Yanina García&quot;,&quot;parse-names&quot;:false,&quot;dropping-particle&quot;:&quot;&quot;,&quot;non-dropping-particle&quot;:&quot;&quot;},{&quot;family&quot;:&quot;Nesbitt&quot;,&quot;given&quot;:&quot;Stephen W.&quot;,&quot;parse-names&quot;:false,&quot;dropping-particle&quot;:&quot;&quot;,&quot;non-dropping-particle&quot;:&quot;&quot;},{&quot;family&quot;:&quot;Schumacher&quot;,&quot;given&quot;:&quot;Russ S.&quot;,&quot;parse-names&quot;:false,&quot;dropping-particle&quot;:&quot;&quot;,&quot;non-dropping-particle&quot;:&quot;&quot;},{&quot;family&quot;:&quot;García&quot;,&quot;given&quot;:&quot;Carlos Marcelo&quot;,&quot;parse-names&quot;:false,&quot;dropping-particle&quot;:&quot;&quot;,&quot;non-dropping-particle&quot;:&quot;&quot;},{&quot;family&quot;:&quot;Catalini&quot;,&quot;given&quot;:&quot;Carlos&quot;,&quot;parse-names&quot;:false,&quot;dropping-particle&quot;:&quot;&quot;,&quot;non-dropping-particle&quot;:&quot;&quot;}],&quot;container-title&quot;:&quot;Weather and Forecasting&quot;,&quot;accessed&quot;:{&quot;date-parts&quot;:[[2023,1,23]]},&quot;DOI&quot;:&quot;10.1175/WAF-D-21-0006.1&quot;,&quot;ISSN&quot;:&quot;1520-0434&quot;,&quot;URL&quot;:&quot;https://journals.ametsoc.org/view/journals/wefo/37/2/WAF-D-21-0006.1.xml&quot;,&quot;issued&quot;:{&quot;date-parts&quot;:[[2022,2,1]]},&quot;page&quot;:&quot;241-266&quot;,&quot;abstract&quot;:&quot;Sierras de Córdoba (Argentina) is characterized by the occurrence of extreme precipitation events during the austral warm season. Heavy precipitation in the region has a large societal impact, causing flash floods. This motivates the forecast performance evaluation of 24-hour accumulated precipitation and vertical profiles of atmospheric variables from different numerical weather prediction (NWP) models with the final aim of helping water management in the region. The NWP models evaluated include the Global Forecast System (GFS) which parameterizes convection, and convection-permitting simulations of the Weather Research and Forecasting Model (WRF) configured by three institutions: University of Illinois at Urbana-Champaign (UIUC), Colorado State University (CSU) and National Meteorological Service of Argentina (SMN). These models were verified with daily accumulated precipitation data from rain gauges and soundings during the RELAMPAGO-CACTI field campaign. Generally all configurations of the higher-resolution WRFs outperformed the lower-resolution GFS based on multiple metrics. Among the convectionpermitting WRF models, results varied with respect to rainfall threshold and forecast lead time, but the WRFUIUC mostly performed the best. However, elevation dependent biases existed among the models that may impact the use of the data for different applications. There is a dry (moist) bias in lower (upper) pressure levels which is most pronounced in the GFS. For Córdoba an overestimation of the northern flow forecasted by the NWP configurations at lower levels was encountered. These results show the importance of convection-permitting forecasts in this region, which should be complementary to the coarser-resolution global model forecasts to help various users and decision makers.&quot;,&quot;publisher&quot;:&quot;American Meteorological Society&quot;,&quot;issue&quot;:&quot;2&quot;,&quot;volume&quot;:&quot;37&quot;,&quot;container-title-short&quot;:&quot;Weather Forecast&quot;},&quot;isTemporary&quot;:false}]},{&quot;citationID&quot;:&quot;MENDELEY_CITATION_14c78be3-81d5-4aa4-9f17-9282bb0abf3e&quot;,&quot;properties&quot;:{&quot;noteIndex&quot;:0},&quot;isEdited&quot;:false,&quot;manualOverride&quot;:{&quot;isManuallyOverridden&quot;:false,&quot;citeprocText&quot;:&quot;(Zeman et al., 2021)&quot;,&quot;manualOverrideText&quot;:&quot;&quot;},&quot;citationTag&quot;:&quot;MENDELEY_CITATION_v3_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&quot;,&quot;citationItems&quot;:[{&quot;id&quot;:&quot;602bafc3-0e08-3606-a8cf-e9d885bf20c3&quot;,&quot;itemData&quot;:{&quot;type&quot;:&quot;article-journal&quot;,&quot;id&quot;:&quot;602bafc3-0e08-3606-a8cf-e9d885bf20c3&quot;,&quot;title&quot;:&quot;Model intercomparison of COSMO 5.0 and IFS 45r1 at kilometer-scale grid spacing&quot;,&quot;author&quot;:[{&quot;family&quot;:&quot;Zeman&quot;,&quot;given&quot;:&quot;Christian&quot;,&quot;parse-names&quot;:false,&quot;dropping-particle&quot;:&quot;&quot;,&quot;non-dropping-particle&quot;:&quot;&quot;},{&quot;family&quot;:&quot;Wedi&quot;,&quot;given&quot;:&quot;Nils P&quot;,&quot;parse-names&quot;:false,&quot;dropping-particle&quot;:&quot;&quot;,&quot;non-dropping-particle&quot;:&quot;&quot;},{&quot;family&quot;:&quot;Dueben&quot;,&quot;given&quot;:&quot;Peter D&quot;,&quot;parse-names&quot;:false,&quot;dropping-particle&quot;:&quot;&quot;,&quot;non-dropping-particle&quot;:&quot;&quot;},{&quot;family&quot;:&quot;Ban&quot;,&quot;given&quot;:&quot;Nikolina&quot;,&quot;parse-names&quot;:false,&quot;dropping-particle&quot;:&quot;&quot;,&quot;non-dropping-particle&quot;:&quot;&quot;},{&quot;family&quot;:&quot;Schär&quot;,&quot;given&quot;:&quot;Christoph&quot;,&quot;parse-names&quot;:false,&quot;dropping-particle&quot;:&quot;&quot;,&quot;non-dropping-particle&quot;:&quot;&quot;}],&quot;container-title&quot;:&quot;Geoscientific Model Development&quot;,&quot;container-title-short&quot;:&quot;Geosci Model Dev&quot;,&quot;DOI&quot;:&quot;10.5194/gmd-14-4617-2021&quot;,&quot;ISSN&quot;:&quot;19919603&quot;,&quot;issued&quot;:{&quot;date-parts&quot;:[[2021]]},&quot;page&quot;:&quot;4617-4639&quot;,&quot;issue&quot;:&quot;7&quot;,&quot;volume&quot;:&quot;14&quot;},&quot;isTemporary&quot;:false}]},{&quot;citationID&quot;:&quot;MENDELEY_CITATION_4c239d2e-2a8a-44c3-a4c2-866d00a03436&quot;,&quot;properties&quot;:{&quot;noteIndex&quot;:0,&quot;mode&quot;:&quot;composite&quot;},&quot;isEdited&quot;:false,&quot;manualOverride&quot;:{&quot;isManuallyOverridden&quot;:false,&quot;citeprocText&quot;:&quot;Vannitsem et al. (2021)&quot;,&quot;manualOverrideText&quot;:&quot;&quot;},&quot;citationTag&quot;:&quot;MENDELEY_CITATION_v3_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&quot;,&quot;citationItems&quot;:[{&quot;displayAs&quot;:&quot;composite&quot;,&quot;label&quot;:&quot;page&quot;,&quot;id&quot;:&quot;08de1bfa-2cb9-363b-b8f1-b3cc83587e5c&quot;,&quot;itemData&quot;:{&quot;type&quot;:&quot;article-journal&quot;,&quot;id&quot;:&quot;08de1bfa-2cb9-363b-b8f1-b3cc83587e5c&quot;,&quot;title&quot;:&quot;Statistical postprocessing for weather forecasts review, challenges, and avenues in a big data world&quot;,&quot;author&quot;:[{&quot;family&quot;:&quot;Vannitsem&quot;,&quot;given&quot;:&quot;Stéphane&quot;,&quot;parse-names&quot;:false,&quot;dropping-particle&quot;:&quot;&quot;,&quot;non-dropping-particle&quot;:&quot;&quot;},{&quot;family&quot;:&quot;Bremnes&quot;,&quot;given&quot;:&quot;John Bjørnar&quot;,&quot;parse-names&quot;:false,&quot;dropping-particle&quot;:&quot;&quot;,&quot;non-dropping-particle&quot;:&quot;&quot;},{&quot;family&quot;:&quot;Demaeyer&quot;,&quot;given&quot;:&quot;Jonathan&quot;,&quot;parse-names&quot;:false,&quot;dropping-particle&quot;:&quot;&quot;,&quot;non-dropping-particle&quot;:&quot;&quot;},{&quot;family&quot;:&quot;Evans&quot;,&quot;given&quot;:&quot;Gavin R.&quot;,&quot;parse-names&quot;:false,&quot;dropping-particle&quot;:&quot;&quot;,&quot;non-dropping-particle&quot;:&quot;&quot;},{&quot;family&quot;:&quot;Flowerdew&quot;,&quot;given&quot;:&quot;Jonathan&quot;,&quot;parse-names&quot;:false,&quot;dropping-particle&quot;:&quot;&quot;,&quot;non-dropping-particle&quot;:&quot;&quot;},{&quot;family&quot;:&quot;Hemri&quot;,&quot;given&quot;:&quot;Stephan&quot;,&quot;parse-names&quot;:false,&quot;dropping-particle&quot;:&quot;&quot;,&quot;non-dropping-particle&quot;:&quot;&quot;},{&quot;family&quot;:&quot;Lerch&quot;,&quot;given&quot;:&quot;Sebastian&quot;,&quot;parse-names&quot;:false,&quot;dropping-particle&quot;:&quot;&quot;,&quot;non-dropping-particle&quot;:&quot;&quot;},{&quot;family&quot;:&quot;Roberts&quot;,&quot;given&quot;:&quot;Nigel&quot;,&quot;parse-names&quot;:false,&quot;dropping-particle&quot;:&quot;&quot;,&quot;non-dropping-particle&quot;:&quot;&quot;},{&quot;family&quot;:&quot;Theis&quot;,&quot;given&quot;:&quot;Susanne&quot;,&quot;parse-names&quot;:false,&quot;dropping-particle&quot;:&quot;&quot;,&quot;non-dropping-particle&quot;:&quot;&quot;},{&quot;family&quot;:&quot;Atencia&quot;,&quot;given&quot;:&quot;Aitor&quot;,&quot;parse-names&quot;:false,&quot;dropping-particle&quot;:&quot;&quot;,&quot;non-dropping-particle&quot;:&quot;&quot;},{&quot;family&quot;:&quot;Bouallègue&quot;,&quot;given&quot;:&quot;Zied&quot;,&quot;parse-names&quot;:false,&quot;dropping-particle&quot;:&quot;Ben&quot;,&quot;non-dropping-particle&quot;:&quot;&quot;},{&quot;family&quot;:&quot;Bhend&quot;,&quot;given&quot;:&quot;Jonas&quot;,&quot;parse-names&quot;:false,&quot;dropping-particle&quot;:&quot;&quot;,&quot;non-dropping-particle&quot;:&quot;&quot;},{&quot;family&quot;:&quot;Dabernig&quot;,&quot;given&quot;:&quot;Markus&quot;,&quot;parse-names&quot;:false,&quot;dropping-particle&quot;:&quot;&quot;,&quot;non-dropping-particle&quot;:&quot;&quot;},{&quot;family&quot;:&quot;Cruz&quot;,&quot;given&quot;:&quot;Lesley&quot;,&quot;parse-names&quot;:false,&quot;dropping-particle&quot;:&quot;&quot;,&quot;non-dropping-particle&quot;:&quot;de&quot;},{&quot;family&quot;:&quot;Hieta&quot;,&quot;given&quot;:&quot;Leila&quot;,&quot;parse-names&quot;:false,&quot;dropping-particle&quot;:&quot;&quot;,&quot;non-dropping-particle&quot;:&quot;&quot;},{&quot;family&quot;:&quot;Mestre&quot;,&quot;given&quot;:&quot;Olivier&quot;,&quot;parse-names&quot;:false,&quot;dropping-particle&quot;:&quot;&quot;,&quot;non-dropping-particle&quot;:&quot;&quot;},{&quot;family&quot;:&quot;Moret&quot;,&quot;given&quot;:&quot;Lionel&quot;,&quot;parse-names&quot;:false,&quot;dropping-particle&quot;:&quot;&quot;,&quot;non-dropping-particle&quot;:&quot;&quot;},{&quot;family&quot;:&quot;Plenković&quot;,&quot;given&quot;:&quot;Iris Odak&quot;,&quot;parse-names&quot;:false,&quot;dropping-particle&quot;:&quot;&quot;,&quot;non-dropping-particle&quot;:&quot;&quot;},{&quot;family&quot;:&quot;Schmeits&quot;,&quot;given&quot;:&quot;Maurice&quot;,&quot;parse-names&quot;:false,&quot;dropping-particle&quot;:&quot;&quot;,&quot;non-dropping-particle&quot;:&quot;&quot;},{&quot;family&quot;:&quot;Taillardat&quot;,&quot;given&quot;:&quot;Maxime&quot;,&quot;parse-names&quot;:false,&quot;dropping-particle&quot;:&quot;&quot;,&quot;non-dropping-particle&quot;:&quot;&quot;},{&quot;family&quot;:&quot;Bergh&quot;,&quot;given&quot;:&quot;Joris&quot;,&quot;parse-names&quot;:false,&quot;dropping-particle&quot;:&quot;&quot;,&quot;non-dropping-particle&quot;:&quot;van den&quot;},{&quot;family&quot;:&quot;Schaeybroeck&quot;,&quot;given&quot;:&quot;Bert&quot;,&quot;parse-names&quot;:false,&quot;dropping-particle&quot;:&quot;&quot;,&quot;non-dropping-particle&quot;:&quot;van&quot;},{&quot;family&quot;:&quot;Whan&quot;,&quot;given&quot;:&quot;Kirien&quot;,&quot;parse-names&quot;:false,&quot;dropping-particle&quot;:&quot;&quot;,&quot;non-dropping-particle&quot;:&quot;&quot;},{&quot;family&quot;:&quot;Ylhaisi&quot;,&quot;given&quot;:&quot;Jussi&quot;,&quot;parse-names&quot;:false,&quot;dropping-particle&quot;:&quot;&quot;,&quot;non-dropping-particle&quot;:&quot;&quot;}],&quot;container-title&quot;:&quot;Bulletin of the American Meteorological Society&quot;,&quot;DOI&quot;:&quot;10.1175/BAMS-D-19-0308.1&quot;,&quot;issued&quot;:{&quot;date-parts&quot;:[[2021]]},&quot;page&quot;:&quot;E681-E699&quot;,&quot;issue&quot;:&quot;3&quot;,&quot;volume&quot;:&quot;102&quot;,&quot;container-title-short&quot;:&quot;Bull Am Meteorol Soc&quot;},&quot;isTemporary&quot;:false,&quot;suppress-author&quot;:false,&quot;composite&quot;:true,&quot;author-only&quot;:false}]},{&quot;citationID&quot;:&quot;MENDELEY_CITATION_2d84c26b-ce65-4987-b36f-e8009a1e7278&quot;,&quot;properties&quot;:{&quot;noteIndex&quot;:0,&quot;mode&quot;:&quot;composite&quot;},&quot;isEdited&quot;:false,&quot;manualOverride&quot;:{&quot;isManuallyOverridden&quot;:false,&quot;citeprocText&quot;:&quot;Roberts et al. (2023)&quot;,&quot;manualOverrideText&quot;:&quot;&quot;},&quot;citationTag&quot;:&quot;MENDELEY_CITATION_v3_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&quot;,&quot;citationItems&quot;:[{&quot;displayAs&quot;:&quot;composite&quot;,&quot;label&quot;:&quot;page&quot;,&quot;id&quot;:&quot;ae1ce0d7-7f4b-36c1-9485-0370b933dadc&quot;,&quot;itemData&quot;:{&quot;type&quot;:&quot;article-journal&quot;,&quot;id&quot;:&quot;ae1ce0d7-7f4b-36c1-9485-0370b933dadc&quot;,&quot;title&quot;:&quot;IMPROVER: The New Probabilistic Postprocessing System at the Met Office&quot;,&quot;author&quot;:[{&quot;family&quot;:&quot;Roberts&quot;,&quot;given&quot;:&quot;Nigel&quot;,&quot;parse-names&quot;:false,&quot;dropping-particle&quot;:&quot;&quot;,&quot;non-dropping-particle&quot;:&quot;&quot;},{&quot;family&quot;:&quot;Ayliffe&quot;,&quot;given&quot;:&quot;Benjamin&quot;,&quot;parse-names&quot;:false,&quot;dropping-particle&quot;:&quot;&quot;,&quot;non-dropping-particle&quot;:&quot;&quot;},{&quot;family&quot;:&quot;Evans&quot;,&quot;given&quot;:&quot;Gavin&quot;,&quot;parse-names&quot;:false,&quot;dropping-particle&quot;:&quot;&quot;,&quot;non-dropping-particle&quot;:&quot;&quot;},{&quot;family&quot;:&quot;Moseley&quot;,&quot;given&quot;:&quot;Stephen&quot;,&quot;parse-names&quot;:false,&quot;dropping-particle&quot;:&quot;&quot;,&quot;non-dropping-particle&quot;:&quot;&quot;},{&quot;family&quot;:&quot;Rust&quot;,&quot;given&quot;:&quot;Fiona&quot;,&quot;parse-names&quot;:false,&quot;dropping-particle&quot;:&quot;&quot;,&quot;non-dropping-particle&quot;:&quot;&quot;},{&quot;family&quot;:&quot;Sandford&quot;,&quot;given&quot;:&quot;Caroline&quot;,&quot;parse-names&quot;:false,&quot;dropping-particle&quot;:&quot;&quot;,&quot;non-dropping-particle&quot;:&quot;&quot;},{&quot;family&quot;:&quot;Trzeciak&quot;,&quot;given&quot;:&quot;Tomasz&quot;,&quot;parse-names&quot;:false,&quot;dropping-particle&quot;:&quot;&quot;,&quot;non-dropping-particle&quot;:&quot;&quot;},{&quot;family&quot;:&quot;Abernethy&quot;,&quot;given&quot;:&quot;Paul&quot;,&quot;parse-names&quot;:false,&quot;dropping-particle&quot;:&quot;&quot;,&quot;non-dropping-particle&quot;:&quot;&quot;},{&quot;family&quot;:&quot;Beard&quot;,&quot;given&quot;:&quot;Laurence&quot;,&quot;parse-names&quot;:false,&quot;dropping-particle&quot;:&quot;&quot;,&quot;non-dropping-particle&quot;:&quot;&quot;},{&quot;family&quot;:&quot;Crosswaite&quot;,&quot;given&quot;:&quot;Neil&quot;,&quot;parse-names&quot;:false,&quot;dropping-particle&quot;:&quot;&quot;,&quot;non-dropping-particle&quot;:&quot;&quot;},{&quot;family&quot;:&quot;Fitzpatrick&quot;,&quot;given&quot;:&quot;Ben&quot;,&quot;parse-names&quot;:false,&quot;dropping-particle&quot;:&quot;&quot;,&quot;non-dropping-particle&quot;:&quot;&quot;},{&quot;family&quot;:&quot;Flowerdew&quot;,&quot;given&quot;:&quot;Jonathan&quot;,&quot;parse-names&quot;:false,&quot;dropping-particle&quot;:&quot;&quot;,&quot;non-dropping-particle&quot;:&quot;&quot;},{&quot;family&quot;:&quot;Gale&quot;,&quot;given&quot;:&quot;Tom&quot;,&quot;parse-names&quot;:false,&quot;dropping-particle&quot;:&quot;&quot;,&quot;non-dropping-particle&quot;:&quot;&quot;},{&quot;family&quot;:&quot;Holly&quot;,&quot;given&quot;:&quot;Leigh&quot;,&quot;parse-names&quot;:false,&quot;dropping-particle&quot;:&quot;&quot;,&quot;non-dropping-particle&quot;:&quot;&quot;},{&quot;family&quot;:&quot;Hopkinson&quot;,&quot;given&quot;:&quot;Aaron&quot;,&quot;parse-names&quot;:false,&quot;dropping-particle&quot;:&quot;&quot;,&quot;non-dropping-particle&quot;:&quot;&quot;},{&quot;family&quot;:&quot;Hurst&quot;,&quot;given&quot;:&quot;Katharine&quot;,&quot;parse-names&quot;:false,&quot;dropping-particle&quot;:&quot;&quot;,&quot;non-dropping-particle&quot;:&quot;&quot;},{&quot;family&quot;:&quot;Jackson&quot;,&quot;given&quot;:&quot;Simon&quot;,&quot;parse-names&quot;:false,&quot;dropping-particle&quot;:&quot;&quot;,&quot;non-dropping-particle&quot;:&quot;&quot;},{&quot;family&quot;:&quot;Jones&quot;,&quot;given&quot;:&quot;Caroline&quot;,&quot;parse-names&quot;:false,&quot;dropping-particle&quot;:&quot;&quot;,&quot;non-dropping-particle&quot;:&quot;&quot;},{&quot;family&quot;:&quot;Mylne&quot;,&quot;given&quot;:&quot;Ken&quot;,&quot;parse-names&quot;:false,&quot;dropping-particle&quot;:&quot;&quot;,&quot;non-dropping-particle&quot;:&quot;&quot;},{&quot;family&quot;:&quot;Sampson&quot;,&quot;given&quot;:&quot;Christopher&quot;,&quot;parse-names&quot;:false,&quot;dropping-particle&quot;:&quot;&quot;,&quot;non-dropping-particle&quot;:&quot;&quot;},{&quot;family&quot;:&quot;Sharpe&quot;,&quot;given&quot;:&quot;Michael&quot;,&quot;parse-names&quot;:false,&quot;dropping-particle&quot;:&quot;&quot;,&quot;non-dropping-particle&quot;:&quot;&quot;},{&quot;family&quot;:&quot;Wright&quot;,&quot;given&quot;:&quot;Bruce&quot;,&quot;parse-names&quot;:false,&quot;dropping-particle&quot;:&quot;&quot;,&quot;non-dropping-particle&quot;:&quot;&quot;},{&quot;family&quot;:&quot;Backhouse&quot;,&quot;given&quot;:&quot;Simon&quot;,&quot;parse-names&quot;:false,&quot;dropping-particle&quot;:&quot;&quot;,&quot;non-dropping-particle&quot;:&quot;&quot;},{&quot;family&quot;:&quot;Baker&quot;,&quot;given&quot;:&quot;Mark&quot;,&quot;parse-names&quot;:false,&quot;dropping-particle&quot;:&quot;&quot;,&quot;non-dropping-particle&quot;:&quot;&quot;},{&quot;family&quot;:&quot;Brierley&quot;,&quot;given&quot;:&quot;Daniel&quot;,&quot;parse-names&quot;:false,&quot;dropping-particle&quot;:&quot;&quot;,&quot;non-dropping-particle&quot;:&quot;&quot;},{&quot;family&quot;:&quot;Booton&quot;,&quot;given&quot;:&quot;Anna&quot;,&quot;parse-names&quot;:false,&quot;dropping-particle&quot;:&quot;&quot;,&quot;non-dropping-particle&quot;:&quot;&quot;},{&quot;family&quot;:&quot;Bysouth&quot;,&quot;given&quot;:&quot;Clare&quot;,&quot;parse-names&quot;:false,&quot;dropping-particle&quot;:&quot;&quot;,&quot;non-dropping-particle&quot;:&quot;&quot;},{&quot;family&quot;:&quot;Coulson&quot;,&quot;given&quot;:&quot;Robert&quot;,&quot;parse-names&quot;:false,&quot;dropping-particle&quot;:&quot;&quot;,&quot;non-dropping-particle&quot;:&quot;&quot;},{&quot;family&quot;:&quot;Coultas&quot;,&quot;given&quot;:&quot;Sean&quot;,&quot;parse-names&quot;:false,&quot;dropping-particle&quot;:&quot;&quot;,&quot;non-dropping-particle&quot;:&quot;&quot;},{&quot;family&quot;:&quot;Crocker&quot;,&quot;given&quot;:&quot;Ric&quot;,&quot;parse-names&quot;:false,&quot;dropping-particle&quot;:&quot;&quot;,&quot;non-dropping-particle&quot;:&quot;&quot;},{&quot;family&quot;:&quot;Harbord&quot;,&quot;given&quot;:&quot;Roger&quot;,&quot;parse-names&quot;:false,&quot;dropping-particle&quot;:&quot;&quot;,&quot;non-dropping-particle&quot;:&quot;&quot;},{&quot;family&quot;:&quot;Howard&quot;,&quot;given&quot;:&quot;Kathryn&quot;,&quot;parse-names&quot;:false,&quot;dropping-particle&quot;:&quot;&quot;,&quot;non-dropping-particle&quot;:&quot;&quot;},{&quot;family&quot;:&quot;Hughes&quot;,&quot;given&quot;:&quot;Teresa&quot;,&quot;parse-names&quot;:false,&quot;dropping-particle&quot;:&quot;&quot;,&quot;non-dropping-particle&quot;:&quot;&quot;},{&quot;family&quot;:&quot;Mittermaier&quot;,&quot;given&quot;:&quot;Marion&quot;,&quot;parse-names&quot;:false,&quot;dropping-particle&quot;:&quot;&quot;,&quot;non-dropping-particle&quot;:&quot;&quot;},{&quot;family&quot;:&quot;Petch&quot;,&quot;given&quot;:&quot;Jon&quot;,&quot;parse-names&quot;:false,&quot;dropping-particle&quot;:&quot;&quot;,&quot;non-dropping-particle&quot;:&quot;&quot;},{&quot;family&quot;:&quot;Pillinger&quot;,&quot;given&quot;:&quot;Tim&quot;,&quot;parse-names&quot;:false,&quot;dropping-particle&quot;:&quot;&quot;,&quot;non-dropping-particle&quot;:&quot;&quot;},{&quot;family&quot;:&quot;Smart&quot;,&quot;given&quot;:&quot;Victoria&quot;,&quot;parse-names&quot;:false,&quot;dropping-particle&quot;:&quot;&quot;,&quot;non-dropping-particle&quot;:&quot;&quot;},{&quot;family&quot;:&quot;Smith&quot;,&quot;given&quot;:&quot;Eleanor&quot;,&quot;parse-names&quot;:false,&quot;dropping-particle&quot;:&quot;&quot;,&quot;non-dropping-particle&quot;:&quot;&quot;},{&quot;family&quot;:&quot;Worsfold&quot;,&quot;given&quot;:&quot;Mark&quot;,&quot;parse-names&quot;:false,&quot;dropping-particle&quot;:&quot;&quot;,&quot;non-dropping-particle&quot;:&quot;&quot;}],&quot;container-title&quot;:&quot;Bulletin of the American Meteorological Society&quot;,&quot;container-title-short&quot;:&quot;Bull Am Meteorol Soc&quot;,&quot;accessed&quot;:{&quot;date-parts&quot;:[[2023,12,15]]},&quot;DOI&quot;:&quot;10.1175/BAMS-D-21-0273.1&quot;,&quot;issued&quot;:{&quot;date-parts&quot;:[[2023,3,28]]},&quot;page&quot;:&quot;E680-E697&quot;,&quot;publisher&quot;:&quot;American Meteorological Society&quot;,&quot;issue&quot;:&quot;3&quot;,&quot;volume&quot;:&quot;104&quot;},&quot;isTemporary&quot;:false,&quot;suppress-author&quot;:false,&quot;composite&quot;:true,&quot;author-only&quot;:false}]},{&quot;citationID&quot;:&quot;MENDELEY_CITATION_237e28ab-c043-4f40-8495-bff7bf4aaa83&quot;,&quot;properties&quot;:{&quot;noteIndex&quot;:0},&quot;isEdited&quot;:false,&quot;manualOverride&quot;:{&quot;isManuallyOverridden&quot;:true,&quot;citeprocText&quot;:&quot;(T. D. Hewson &amp;#38; Pillosu, 2021)&quot;,&quot;manualOverrideText&quot;:&quot;(Hewson &amp; Pillosu, 2021)&quot;},&quot;citationTag&quot;:&quot;MENDELEY_CITATION_v3_eyJjaXRhdGlvbklEIjoiTUVOREVMRVlfQ0lUQVRJT05fMjM3ZTI4YWItYzA0My00ZjQwLTg0OTUtYmZmN2JmNGFhYTgzIiwicHJvcGVydGllcyI6eyJub3RlSW5kZXgiOjB9LCJpc0VkaXRlZCI6ZmFsc2UsIm1hbnVhbE92ZXJyaWRlIjp7ImlzTWFudWFsbHlPdmVycmlkZGVuIjp0cnVlLCJjaXRlcHJvY1RleHQiOiIoVC4gRC4gSGV3c29uICYjMzg7IFBpbGxvc3UsIDIwMjEpIiwibWFudWFsT3ZlcnJpZGVUZXh0IjoiKEhld3NvbiAmIFBpbGxvc3UsIDIwMjEpIn0sImNpdGF0aW9uSXRlbXMiOlt7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kRPSSI6IjEwLjEwMzgvczQzMjQ3LTAyMS0wMDE4NS05IiwiaXNzdWVkIjp7ImRhdGUtcGFydHMiOltbMjAyMV1dfSwiaXNzdWUiOiIxIiwidm9sdW1lIjoiMiIsImNvbnRhaW5lci10aXRsZS1zaG9ydCI6IkNvbW11biBFYXJ0aCBFbnZpcm9uIn0sImlzVGVtcG9yYXJ5IjpmYWxzZX1dfQ==&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DOI&quot;:&quot;10.1038/s43247-021-00185-9&quot;,&quot;issued&quot;:{&quot;date-parts&quot;:[[2021]]},&quot;issue&quot;:&quot;1&quot;,&quot;volume&quot;:&quot;2&quot;,&quot;container-title-short&quot;:&quot;Commun Earth Environ&quot;},&quot;isTemporary&quot;:false}]},{&quot;citationID&quot;:&quot;MENDELEY_CITATION_e8dcdb80-229d-4cdd-9d05-32c5abaf60e5&quot;,&quot;properties&quot;:{&quot;noteIndex&quot;:0},&quot;isEdited&quot;:false,&quot;manualOverride&quot;:{&quot;isManuallyOverridden&quot;:true,&quot;citeprocText&quot;:&quot;(T. D. Hewson &amp;#38; Pillosu, 2021)&quot;,&quot;manualOverrideText&quot;:&quot;(Hewson &amp; Pillosu, 2021)&quot;},&quot;citationTag&quot;:&quot;MENDELEY_CITATION_v3_eyJjaXRhdGlvbklEIjoiTUVOREVMRVlfQ0lUQVRJT05fZThkY2RiODAtMjI5ZC00Y2RkLTlkMDUtMzJjNWFiYWY2MGU1IiwicHJvcGVydGllcyI6eyJub3RlSW5kZXgiOjB9LCJpc0VkaXRlZCI6ZmFsc2UsIm1hbnVhbE92ZXJyaWRlIjp7ImlzTWFudWFsbHlPdmVycmlkZGVuIjp0cnVlLCJjaXRlcHJvY1RleHQiOiIoVC4gRC4gSGV3c29uICYjMzg7IFBpbGxvc3UsIDIwMjEpIiwibWFudWFsT3ZlcnJpZGVUZXh0IjoiKEhld3NvbiAmIFBpbGxvc3UsIDIwMjEpIn0sImNpdGF0aW9uSXRlbXMiOlt7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kRPSSI6IjEwLjEwMzgvczQzMjQ3LTAyMS0wMDE4NS05IiwiaXNzdWVkIjp7ImRhdGUtcGFydHMiOltbMjAyMV1dfSwiaXNzdWUiOiIxIiwidm9sdW1lIjoiMiIsImNvbnRhaW5lci10aXRsZS1zaG9ydCI6IkNvbW11biBFYXJ0aCBFbnZpcm9uIn0sImlzVGVtcG9yYXJ5IjpmYWxzZX1dfQ==&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DOI&quot;:&quot;10.1038/s43247-021-00185-9&quot;,&quot;issued&quot;:{&quot;date-parts&quot;:[[2021]]},&quot;issue&quot;:&quot;1&quot;,&quot;volume&quot;:&quot;2&quot;,&quot;container-title-short&quot;:&quot;Commun Earth Environ&quot;},&quot;isTemporary&quot;:false}]},{&quot;citationID&quot;:&quot;MENDELEY_CITATION_6ba6e099-85d8-4813-9b09-d647a7875e78&quot;,&quot;properties&quot;:{&quot;noteIndex&quot;:0},&quot;isEdited&quot;:false,&quot;manualOverride&quot;:{&quot;isManuallyOverridden&quot;:false,&quot;citeprocText&quot;:&quot;(Gascón et al., 2023; Hemri et al., 2022; T. Hewson et al., 2023; T. D. Hewson &amp;#38; Pillosu, 2021)&quot;,&quot;manualOverrideText&quot;:&quot;&quot;},&quot;citationTag&quot;:&quot;MENDELEY_CITATION_v3_eyJjaXRhdGlvbklEIjoiTUVOREVMRVlfQ0lUQVRJT05fNmJhNmUwOTktODVkOC00ODEzLTliMDktZDY0N2E3ODc1ZTc4IiwicHJvcGVydGllcyI6eyJub3RlSW5kZXgiOjB9LCJpc0VkaXRlZCI6ZmFsc2UsIm1hbnVhbE92ZXJyaWRlIjp7ImlzTWFudWFsbHlPdmVycmlkZGVuIjpmYWxzZSwiY2l0ZXByb2NUZXh0IjoiKEdhc2PDs24gZXQgYWwuLCAyMDIzOyBIZW1yaSBldCBhbC4sIDIwMjI7IFQuIEhld3NvbiBldCBhbC4sIDIwMjM7IFQuIEQuIEhld3NvbiAmIzM4OyBQaWxsb3N1LC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&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DOI&quot;:&quot;10.1038/s43247-021-00185-9&quot;,&quot;issued&quot;:{&quot;date-parts&quot;:[[2021]]},&quot;issue&quot;:&quot;1&quot;,&quot;volume&quot;:&quot;2&quot;,&quot;container-title-short&quot;:&quot;Commun Earth Environ&quot;},&quot;isTemporary&quot;:false},{&quot;id&quot;:&quot;b9d44095-2afe-32be-b28e-3dcfe6eedcad&quot;,&quot;itemData&quot;:{&quot;type&quot;:&quot;article-journal&quot;,&quot;id&quot;:&quot;b9d44095-2afe-32be-b28e-3dcfe6eedcad&quot;,&quot;title&quot;:&quot;Post-processing output from ensembles with and without parametrised convection, to create accurate, blended, high-fidelity rainfall forecasts&quot;,&quot;author&quot;:[{&quot;family&quot;:&quot;Gascón&quot;,&quot;given&quot;:&quot;Estíbaliz&quot;,&quot;parse-names&quot;:false,&quot;dropping-particle&quot;:&quot;&quot;,&quot;non-dropping-particle&quot;:&quot;&quot;},{&quot;family&quot;:&quot;Montani&quot;,&quot;given&quot;:&quot;Andrea&quot;,&quot;parse-names&quot;:false,&quot;dropping-particle&quot;:&quot;&quot;,&quot;non-dropping-particle&quot;:&quot;&quot;},{&quot;family&quot;:&quot;Hewson&quot;,&quot;given&quot;:&quot;Tim D.&quot;,&quot;parse-names&quot;:false,&quot;dropping-particle&quot;:&quot;&quot;,&quot;non-dropping-particle&quot;:&quot;&quot;}],&quot;DOI&quot;:&quot;10.48550/arxiv.2301.04485&quot;,&quot;issued&quot;:{&quot;date-parts&quot;:[[2023]]},&quot;container-title-short&quot;:&quot;&quot;},&quot;isTemporary&quot;:false},{&quot;id&quot;:&quot;90e73b37-c78c-35ce-a574-9ff7133a6882&quot;,&quot;itemData&quot;:{&quot;type&quot;:&quot;article-journal&quot;,&quot;id&quot;:&quot;90e73b37-c78c-35ce-a574-9ff7133a6882&quot;,&quot;title&quot;:&quot;Post-processing ERA5 output with ecPoint&quot;,&quot;author&quot;:[{&quot;family&quot;:&quot;Hewson&quot;,&quot;given&quot;:&quot;Tim&quot;,&quot;parse-names&quot;:false,&quot;dropping-particle&quot;:&quot;&quot;,&quot;non-dropping-particle&quot;:&quot;&quot;},{&quot;family&quot;:&quot;Pillosu&quot;,&quot;given&quot;:&quot;Fatima&quot;,&quot;parse-names&quot;:false,&quot;dropping-particle&quot;:&quot;&quot;,&quot;non-dropping-particle&quot;:&quot;&quot;},{&quot;family&quot;:&quot;Gascòn&quot;,&quot;given&quot;:&quot;Estibaliz&quot;,&quot;parse-names&quot;:false,&quot;dropping-particle&quot;:&quot;&quot;,&quot;non-dropping-particle&quot;:&quot;&quot;},{&quot;family&quot;:&quot;Vučković&quot;,&quot;given&quot;:&quot;Milana&quot;,&quot;parse-names&quot;:false,&quot;dropping-particle&quot;:&quot;&quot;,&quot;non-dropping-particle&quot;:&quot;&quot;}],&quot;container-title&quot;:&quot;ECMWF Newsletter&quot;,&quot;issued&quot;:{&quot;date-parts&quot;:[[2023]]},&quot;issue&quot;:&quot;176&quot;,&quot;container-title-short&quot;:&quot;&quot;},&quot;isTemporary&quot;:false},{&quot;id&quot;:&quot;3364763c-15d4-3f7f-bda7-429873a8f2c1&quot;,&quot;itemData&quot;:{&quot;type&quot;:&quot;article-journal&quot;,&quot;id&quot;:&quot;3364763c-15d4-3f7f-bda7-429873a8f2c1&quot;,&quot;title&quot;:&quot;How do ecPoint precipitation forecasts compare with postprocessed multi-model ensemble predictions over Switzerland?&quot;,&quot;author&quot;:[{&quot;family&quot;:&quot;Hemri&quot;,&quot;given&quot;:&quot;Stephan&quot;,&quot;parse-names&quot;:false,&quot;dropping-particle&quot;:&quot;&quot;,&quot;non-dropping-particle&quot;:&quot;&quot;},{&quot;family&quot;:&quot;Hewson&quot;,&quot;given&quot;:&quot;Timothy&quot;,&quot;parse-names&quot;:false,&quot;dropping-particle&quot;:&quot;&quot;,&quot;non-dropping-particle&quot;:&quot;&quot;},{&quot;family&quot;:&quot;Gascón&quot;,&quot;given&quot;:&quot;Estibaliz&quot;,&quot;parse-names&quot;:false,&quot;dropping-particle&quot;:&quot;&quot;,&quot;non-dropping-particle&quot;:&quot;&quot;},{&quot;family&quot;:&quot;Rajczak&quot;,&quot;given&quot;:&quot;Jan&quot;,&quot;parse-names&quot;:false,&quot;dropping-particle&quot;:&quot;&quot;,&quot;non-dropping-particle&quot;:&quot;&quot;},{&quot;family&quot;:&quot;Bhend&quot;,&quot;given&quot;:&quot;Jonas&quot;,&quot;parse-names&quot;:false,&quot;dropping-particle&quot;:&quot;&quot;,&quot;non-dropping-particle&quot;:&quot;&quot;},{&quot;family&quot;:&quot;Spirig&quot;,&quot;given&quot;:&quot;Christoph&quot;,&quot;parse-names&quot;:false,&quot;dropping-particle&quot;:&quot;&quot;,&quot;non-dropping-particle&quot;:&quot;&quot;},{&quot;family&quot;:&quot;Moret&quot;,&quot;given&quot;:&quot;Lionel&quot;,&quot;parse-names&quot;:false,&quot;dropping-particle&quot;:&quot;&quot;,&quot;non-dropping-particle&quot;:&quot;&quot;},{&quot;family&quot;:&quot;Liniger&quot;,&quot;given&quot;:&quot;Mark A&quot;,&quot;parse-names&quot;:false,&quot;dropping-particle&quot;:&quot;&quot;,&quot;non-dropping-particle&quot;:&quot;&quot;}],&quot;container-title&quot;:&quot;ECMWF Technical Memoranda&quot;,&quot;DOI&quot;:&quot;10.21957/hy89j7svk&quot;,&quot;issued&quot;:{&quot;date-parts&quot;:[[2022]]},&quot;volume&quot;:&quot;901&quot;,&quot;container-title-short&quot;:&quot;&quot;},&quot;isTemporary&quot;:false}]},{&quot;citationID&quot;:&quot;MENDELEY_CITATION_6fa9a8ba-2f3e-41de-8edc-d475194fd74c&quot;,&quot;properties&quot;:{&quot;noteIndex&quot;:0},&quot;isEdited&quot;:false,&quot;manualOverride&quot;:{&quot;isManuallyOverridden&quot;:false,&quot;citeprocText&quot;:&quot;(Buizza, 2019)&quot;,&quot;manualOverrideText&quot;:&quot;&quot;},&quot;citationTag&quot;:&quot;MENDELEY_CITATION_v3_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&quot;,&quot;citationItems&quot;:[{&quot;id&quot;:&quot;84329a4c-b7dd-30c7-ba72-509b58ed8833&quot;,&quot;itemData&quot;:{&quot;type&quot;:&quot;article-journal&quot;,&quot;id&quot;:&quot;84329a4c-b7dd-30c7-ba72-509b58ed8833&quot;,&quot;title&quot;:&quot;Introduction to the special issue on “25 years of ensemble forecasting”&quot;,&quot;author&quot;:[{&quot;family&quot;:&quot;Buizza&quot;,&quot;given&quot;:&quot;Roberto&quot;,&quot;parse-names&quot;:false,&quot;dropping-particle&quot;:&quot;&quot;,&quot;non-dropping-particle&quot;:&quot;&quot;}],&quot;container-title&quot;:&quot;Quarterly Journal of the Royal Meteorological Society&quot;,&quot;DOI&quot;:&quot;10.1002/qj.3370&quot;,&quot;ISSN&quot;:&quot;1477870X&quot;,&quot;issued&quot;:{&quot;date-parts&quot;:[[2019]]},&quot;page&quot;:&quot;1-11&quot;,&quot;issue&quot;:&quot;S1&quot;,&quot;volume&quot;:&quot;145&quot;,&quot;container-title-short&quot;:&quot;&quot;},&quot;isTemporary&quot;:false}]},{&quot;citationID&quot;:&quot;MENDELEY_CITATION_79c45c33-9f9c-42f8-ad03-10905e3378af&quot;,&quot;properties&quot;:{&quot;noteIndex&quot;:0},&quot;isEdited&quot;:false,&quot;manualOverride&quot;:{&quot;isManuallyOverridden&quot;:false,&quot;citeprocText&quot;:&quot;(Owens &amp;#38; Hewson, 2018)&quot;,&quot;manualOverrideText&quot;:&quot;&quot;},&quot;citationTag&quot;:&quot;MENDELEY_CITATION_v3_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&quot;,&quot;citationItems&quot;:[{&quot;id&quot;:&quot;787dc607-45f2-34aa-8cb2-dc9626a96f40&quot;,&quot;itemData&quot;:{&quot;type&quot;:&quot;report&quot;,&quot;id&quot;:&quot;787dc607-45f2-34aa-8cb2-dc9626a96f40&quot;,&quot;title&quot;:&quot;ECMWF Forecast User Guide&quot;,&quot;author&quot;:[{&quot;family&quot;:&quot;Owens&quot;,&quot;given&quot;:&quot;R.G.&quot;,&quot;parse-names&quot;:false,&quot;dropping-particle&quot;:&quot;&quot;,&quot;non-dropping-particle&quot;:&quot;&quot;},{&quot;family&quot;:&quot;Hewson&quot;,&quot;given&quot;:&quot;T.&quot;,&quot;parse-names&quot;:false,&quot;dropping-particle&quot;:&quot;&quot;,&quot;non-dropping-particle&quot;:&quot;&quot;}],&quot;DOI&quot;:&quot;10.21957/m1cs7h&quot;,&quot;URL&quot;:&quot;https://www.ecmwf.int/node/16559&quot;,&quot;issued&quot;:{&quot;date-parts&quot;:[[2018]]},&quot;container-title-short&quot;:&quot;&quot;},&quot;isTemporary&quot;:false}]},{&quot;citationID&quot;:&quot;MENDELEY_CITATION_daf36096-eadf-4309-acd7-19767d1600b4&quot;,&quot;properties&quot;:{&quot;noteIndex&quot;:0},&quot;isEdited&quot;:false,&quot;manualOverride&quot;:{&quot;isManuallyOverridden&quot;:true,&quot;citeprocText&quot;:&quot;(T. D. Hewson &amp;#38; Pillosu, 2021)&quot;,&quot;manualOverrideText&quot;:&quot;(Hewson &amp; Pillosu, 2021)&quot;},&quot;citationTag&quot;:&quot;MENDELEY_CITATION_v3_eyJjaXRhdGlvbklEIjoiTUVOREVMRVlfQ0lUQVRJT05fZGFmMzYwOTYtZWFkZi00MzA5LWFjZDctMTk3NjdkMTYwMGI0IiwicHJvcGVydGllcyI6eyJub3RlSW5kZXgiOjB9LCJpc0VkaXRlZCI6ZmFsc2UsIm1hbnVhbE92ZXJyaWRlIjp7ImlzTWFudWFsbHlPdmVycmlkZGVuIjp0cnVlLCJjaXRlcHJvY1RleHQiOiIoVC4gRC4gSGV3c29uICYjMzg7IFBpbGxvc3UsIDIwMjEpIiwibWFudWFsT3ZlcnJpZGVUZXh0IjoiKEhld3NvbiAmIFBpbGxvc3UsIDIwMjEpIn0sImNpdGF0aW9uSXRlbXMiOlt7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kRPSSI6IjEwLjEwMzgvczQzMjQ3LTAyMS0wMDE4NS05IiwiaXNzdWVkIjp7ImRhdGUtcGFydHMiOltbMjAyMV1dfSwiaXNzdWUiOiIxIiwidm9sdW1lIjoiMiIsImNvbnRhaW5lci10aXRsZS1zaG9ydCI6IkNvbW11biBFYXJ0aCBFbnZpcm9uIn0sImlzVGVtcG9yYXJ5IjpmYWxzZX1dfQ==&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DOI&quot;:&quot;10.1038/s43247-021-00185-9&quot;,&quot;issued&quot;:{&quot;date-parts&quot;:[[2021]]},&quot;issue&quot;:&quot;1&quot;,&quot;volume&quot;:&quot;2&quot;,&quot;container-title-short&quot;:&quot;Commun Earth Environ&quot;},&quot;isTemporary&quot;:false}]},{&quot;citationID&quot;:&quot;MENDELEY_CITATION_ab1ccfc8-53c8-448f-804c-c68876ef0b2a&quot;,&quot;properties&quot;:{&quot;noteIndex&quot;:0},&quot;isEdited&quot;:false,&quot;manualOverride&quot;:{&quot;isManuallyOverridden&quot;:false,&quot;citeprocText&quot;:&quot;(Lavers et al., 2021)&quot;,&quot;manualOverrideText&quot;:&quot;&quot;},&quot;citationTag&quot;:&quot;MENDELEY_CITATION_v3_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&quot;,&quot;citationItems&quot;:[{&quot;id&quot;:&quot;19adc5e5-4bed-3e74-bee6-4121244196dc&quot;,&quot;itemData&quot;:{&quot;type&quot;:&quot;article-journal&quot;,&quot;id&quot;:&quot;19adc5e5-4bed-3e74-bee6-4121244196dc&quot;,&quot;title&quot;:&quot;Precipitation Biases in the ECMWF Integrated Forecasting System&quot;,&quot;author&quot;:[{&quot;family&quot;:&quot;Lavers&quot;,&quot;given&quot;:&quot;David A.&quot;,&quot;parse-names&quot;:false,&quot;dropping-particle&quot;:&quot;&quot;,&quot;non-dropping-particle&quot;:&quot;&quot;},{&quot;family&quot;:&quot;Harrigan&quot;,&quot;given&quot;:&quot;Shaun&quot;,&quot;parse-names&quot;:false,&quot;dropping-particle&quot;:&quot;&quot;,&quot;non-dropping-particle&quot;:&quot;&quot;},{&quot;family&quot;:&quot;Prudhomme&quot;,&quot;given&quot;:&quot;Christel&quot;,&quot;parse-names&quot;:false,&quot;dropping-particle&quot;:&quot;&quot;,&quot;non-dropping-particle&quot;:&quot;&quot;}],&quot;container-title&quot;:&quot;Journal of Hydrometeorology&quot;,&quot;DOI&quot;:&quot;10.1175/jhm-d-20-0308.1&quot;,&quot;issued&quot;:{&quot;date-parts&quot;:[[2021]]},&quot;page&quot;:&quot;1187-1198&quot;,&quot;issue&quot;:&quot;5&quot;,&quot;volume&quot;:&quot;22&quot;,&quot;container-title-short&quot;:&quot;J Hydrometeorol&quot;},&quot;isTemporary&quot;:false}]},{&quot;citationID&quot;:&quot;MENDELEY_CITATION_f648193b-b285-4d3c-b8f2-8beb6b9f39dc&quot;,&quot;properties&quot;:{&quot;noteIndex&quot;:0},&quot;isEdited&quot;:false,&quot;manualOverride&quot;:{&quot;isManuallyOverridden&quot;:false,&quot;citeprocText&quot;:&quot;(Göber et al., 2008)&quot;,&quot;manualOverrideText&quot;:&quot;&quot;},&quot;citationTag&quot;:&quot;MENDELEY_CITATION_v3_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&quot;,&quot;citationItems&quot;:[{&quot;id&quot;:&quot;a1dac533-deb8-3fa9-9676-f3ade8babe2d&quot;,&quot;itemData&quot;:{&quot;type&quot;:&quot;article-journal&quot;,&quot;id&quot;:&quot;a1dac533-deb8-3fa9-9676-f3ade8babe2d&quot;,&quot;title&quot;:&quot;Could a perfect model ever satisfy a naïve forecaster? On grid box mean versus point verification&quot;,&quot;author&quot;:[{&quot;family&quot;:&quot;Göber&quot;,&quot;given&quot;:&quot;Martin&quot;,&quot;parse-names&quot;:false,&quot;dropping-particle&quot;:&quot;&quot;,&quot;non-dropping-particle&quot;:&quot;&quot;},{&quot;family&quot;:&quot;Zsótér&quot;,&quot;given&quot;:&quot;Ervin&quot;,&quot;parse-names&quot;:false,&quot;dropping-particle&quot;:&quot;&quot;,&quot;non-dropping-particle&quot;:&quot;&quot;},{&quot;family&quot;:&quot;Richardson&quot;,&quot;given&quot;:&quot;David S.&quot;,&quot;parse-names&quot;:false,&quot;dropping-particle&quot;:&quot;&quot;,&quot;non-dropping-particle&quot;:&quot;&quot;}],&quot;container-title&quot;:&quot;Meteorological Applications&quot;,&quot;DOI&quot;:&quot;10.1002/met.78&quot;,&quot;issued&quot;:{&quot;date-parts&quot;:[[2008]]},&quot;page&quot;:&quot;359-365&quot;,&quot;issue&quot;:&quot;3&quot;,&quot;volume&quot;:&quot;15&quot;,&quot;container-title-short&quot;:&quot;&quot;},&quot;isTemporary&quot;:false}]},{&quot;citationID&quot;:&quot;MENDELEY_CITATION_16979c9a-2e05-482e-a95f-816daf0f26e1&quot;,&quot;properties&quot;:{&quot;noteIndex&quot;:0},&quot;isEdited&quot;:false,&quot;manualOverride&quot;:{&quot;isManuallyOverridden&quot;:false,&quot;citeprocText&quot;:&quot;(Haiden et al., 2023)&quot;,&quot;manualOverrideText&quot;:&quot;&quot;},&quot;citationItems&quot;:[{&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Tag&quot;:&quot;MENDELEY_CITATION_v3_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&quot;},{&quot;citationID&quot;:&quot;MENDELEY_CITATION_67d558d8-4f27-4806-a0da-f697d4c4962a&quot;,&quot;properties&quot;:{&quot;noteIndex&quot;:0},&quot;isEdited&quot;:false,&quot;manualOverride&quot;:{&quot;isManuallyOverridden&quot;:false,&quot;citeprocText&quot;:&quot;(Haiden et al., 2023)&quot;,&quot;manualOverrideText&quot;:&quot;&quot;},&quot;citationItems&quot;:[{&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Tag&quot;:&quot;MENDELEY_CITATION_v3_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&quot;},{&quot;citationID&quot;:&quot;MENDELEY_CITATION_2211ab08-477a-4757-ab69-ed6d07714151&quot;,&quot;properties&quot;:{&quot;noteIndex&quot;:0,&quot;mode&quot;:&quot;composite&quot;},&quot;isEdited&quot;:false,&quot;manualOverride&quot;:{&quot;isManuallyOverridden&quot;:false,&quot;citeprocText&quot;:&quot;T. D. Hewson &amp;#38; Pillosu (2021)&quot;,&quot;manualOverrideText&quot;:&quot;&quot;},&quot;citationItems&quot;:[{&quot;displayAs&quot;:&quot;composite&quot;,&quot;label&quot;:&quot;page&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suppress-author&quot;:false,&quot;composite&quot;:true,&quot;author-only&quot;:false}],&quot;citationTag&quot;:&quot;MENDELEY_CITATION_v3_eyJjaXRhdGlvbklEIjoiTUVOREVMRVlfQ0lUQVRJT05fMjIxMWFiMDgtNDc3YS00NzU3LWFiNjktZWQ2ZDA3NzE0MTUxIiwicHJvcGVydGllcyI6eyJub3RlSW5kZXgiOjAsIm1vZGUiOiJjb21wb3NpdGUifSwiaXNFZGl0ZWQiOmZhbHNlLCJtYW51YWxPdmVycmlkZSI6eyJpc01hbnVhbGx5T3ZlcnJpZGRlbiI6ZmFsc2UsImNpdGVwcm9jVGV4dCI6IlQuIEQuIEhld3NvbiAmIzM4OyBQaWxsb3N1ICgyMDIxKSIsIm1hbnVhbE92ZXJyaWRlVGV4dCI6IiJ9LCJjaXRhdGlvbkl0ZW1zIjpbeyJkaXNwbGF5QXMiOiJjb21wb3NpdGUiLCJsYWJlbCI6InBhZ2UiLC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UsInN1cHByZXNzLWF1dGhvciI6ZmFsc2UsImNvbXBvc2l0ZSI6dHJ1ZSwiYXV0aG9yLW9ubHkiOmZhbHNlfV19&quot;},{&quot;citationID&quot;:&quot;MENDELEY_CITATION_93ab7d25-6daf-4b66-af6c-8c823e2a5d9a&quot;,&quot;properties&quot;:{&quot;noteIndex&quot;:0},&quot;isEdited&quot;:false,&quot;manualOverride&quot;:{&quot;isManuallyOverridden&quot;:false,&quot;citeprocText&quot;:&quot;(2021)&quot;,&quot;manualOverrideText&quot;:&quot;&quot;},&quot;citationTag&quot;:&quot;MENDELEY_CITATION_v3_eyJjaXRhdGlvbklEIjoiTUVOREVMRVlfQ0lUQVRJT05fOTNhYjdkMjUtNmRhZi00YjY2LWFmNmMtOGM4MjNlMmE1ZDlhIiwicHJvcGVydGllcyI6eyJub3RlSW5kZXgiOjB9LCJpc0VkaXRlZCI6ZmFsc2UsIm1hbnVhbE92ZXJyaWRlIjp7ImlzTWFudWFsbHlPdmVycmlkZGVuIjpmYWxzZSwiY2l0ZXByb2NUZXh0IjoiKDIwMjEpIiwibWFudWFsT3ZlcnJpZGVUZXh0IjoiIn0sImNpdGF0aW9uSXRlbXMiOlt7ImxhYmVsIjoicGFnZSIs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kRPSSI6IjEwLjEwMzgvczQzMjQ3LTAyMS0wMDE4NS05IiwiaXNzdWVkIjp7ImRhdGUtcGFydHMiOltbMjAyMV1dfSwiaXNzdWUiOiIxIiwidm9sdW1lIjoiMiIsImNvbnRhaW5lci10aXRsZS1zaG9ydCI6IkNvbW11biBFYXJ0aCBFbnZpcm9uIn0sImlzVGVtcG9yYXJ5IjpmYWxzZSwic3VwcHJlc3MtYXV0aG9yIjp0cnVlfV19&quot;,&quot;citationItems&quot;:[{&quot;label&quot;:&quot;page&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DOI&quot;:&quot;10.1038/s43247-021-00185-9&quot;,&quot;issued&quot;:{&quot;date-parts&quot;:[[2021]]},&quot;issue&quot;:&quot;1&quot;,&quot;volume&quot;:&quot;2&quot;,&quot;container-title-short&quot;:&quot;Commun Earth Environ&quot;},&quot;isTemporary&quot;:false,&quot;suppress-author&quot;:true}]},{&quot;citationID&quot;:&quot;MENDELEY_CITATION_e36d6e27-993f-4e61-bc92-ffd06b04ca2c&quot;,&quot;properties&quot;:{&quot;noteIndex&quot;:0},&quot;isEdited&quot;:false,&quot;manualOverride&quot;:{&quot;isManuallyOverridden&quot;:false,&quot;citeprocText&quot;:&quot;(Haiden &amp;#38; Duffy, 2016)&quot;,&quot;manualOverrideText&quot;:&quot;&quot;},&quot;citationTag&quot;:&quot;MENDELEY_CITATION_v3_eyJjaXRhdGlvbklEIjoiTUVOREVMRVlfQ0lUQVRJT05fZTM2ZDZlMjctOTkzZi00ZTYxLWJjOTItZmZkMDZiMDRjYTJjIiwicHJvcGVydGllcyI6eyJub3RlSW5kZXgiOjB9LCJpc0VkaXRlZCI6ZmFsc2UsIm1hbnVhbE92ZXJyaWRlIjp7ImlzTWFudWFsbHlPdmVycmlkZGVuIjpmYWxzZSwiY2l0ZXByb2NUZXh0IjoiKEhhaWRlbiAmIzM4OyBEdWZmeSw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quot;,&quot;citationItems&quot;:[{&quot;id&quot;:&quot;c06272a3-e7b7-3554-b06f-f90813d735a1&quot;,&quot;itemData&quot;:{&quot;type&quot;:&quot;article-journal&quot;,&quot;id&quot;:&quot;c06272a3-e7b7-3554-b06f-f90813d735a1&quot;,&quot;title&quot;:&quot;Use of high-density observations in precipitation verification&quot;,&quot;author&quot;:[{&quot;family&quot;:&quot;Haiden&quot;,&quot;given&quot;:&quot;Thomas&quot;,&quot;parse-names&quot;:false,&quot;dropping-particle&quot;:&quot;&quot;,&quot;non-dropping-particle&quot;:&quot;&quot;},{&quot;family&quot;:&quot;Duffy&quot;,&quot;given&quot;:&quot;Sinéad&quot;,&quot;parse-names&quot;:false,&quot;dropping-particle&quot;:&quot;&quot;,&quot;non-dropping-particle&quot;:&quot;&quot;}],&quot;container-title&quot;:&quot;ECMWF Newsletter&quot;,&quot;DOI&quot;:&quot;10.21957/hsacrdem&quot;,&quot;issued&quot;:{&quot;date-parts&quot;:[[2016]]},&quot;page&quot;:&quot;20-25&quot;,&quot;issue&quot;:&quot;147&quot;,&quot;container-title-short&quot;:&quot;&quot;},&quot;isTemporary&quot;:false}]},{&quot;citationID&quot;:&quot;MENDELEY_CITATION_f9aca0d6-0a2f-4a66-8f64-cb520d80e405&quot;,&quot;properties&quot;:{&quot;noteIndex&quot;:0},&quot;isEdited&quot;:false,&quot;manualOverride&quot;:{&quot;isManuallyOverridden&quot;:false,&quot;citeprocText&quot;:&quot;(Ferro &amp;#38; Fricker, 2012)&quot;,&quot;manualOverrideText&quot;:&quot;&quot;},&quot;citationTag&quot;:&quot;MENDELEY_CITATION_v3_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&quot;,&quot;citationItems&quot;:[{&quot;id&quot;:&quot;c96346f5-ff22-3b56-b41b-9128cad91a78&quot;,&quot;itemData&quot;:{&quot;type&quot;:&quot;article-journal&quot;,&quot;id&quot;:&quot;c96346f5-ff22-3b56-b41b-9128cad91a78&quot;,&quot;title&quot;:&quot;A bias-corrected decomposition of the Brier score&quot;,&quot;author&quot;:[{&quot;family&quot;:&quot;Ferro&quot;,&quot;given&quot;:&quot;C. A.T.&quot;,&quot;parse-names&quot;:false,&quot;dropping-particle&quot;:&quot;&quot;,&quot;non-dropping-particle&quot;:&quot;&quot;},{&quot;family&quot;:&quot;Fricker&quot;,&quot;given&quot;:&quot;T. E.&quot;,&quot;parse-names&quot;:false,&quot;dropping-particle&quot;:&quot;&quot;,&quot;non-dropping-particle&quot;:&quot;&quot;}],&quot;container-title&quot;:&quot;Quarterly Journal of the Royal Meteorological Society&quot;,&quot;accessed&quot;:{&quot;date-parts&quot;:[[2023,12,5]]},&quot;DOI&quot;:&quot;10.1002/QJ.1924&quot;,&quot;issued&quot;:{&quot;date-parts&quot;:[[2012,10,1]]},&quot;page&quot;:&quot;1954-1960&quot;,&quot;publisher&quot;:&quot;John Wiley &amp; Sons, Ltd&quot;,&quot;issue&quot;:&quot;668&quot;,&quot;volume&quot;:&quot;138&quot;,&quot;container-title-short&quot;:&quot;&quot;},&quot;isTemporary&quot;:false}]},{&quot;citationID&quot;:&quot;MENDELEY_CITATION_15ff40d1-1d06-4440-a409-dacdd87d4e99&quot;,&quot;properties&quot;:{&quot;noteIndex&quot;:0},&quot;isEdited&quot;:false,&quot;manualOverride&quot;:{&quot;isManuallyOverridden&quot;:false,&quot;citeprocText&quot;:&quot;(Wilks, 2019)&quot;,&quot;manualOverrideText&quot;:&quot;&quot;},&quot;citationTag&quot;:&quot;MENDELEY_CITATION_v3_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&quot;,&quot;citationItems&quot;:[{&quot;id&quot;:&quot;184944b5-b22b-3e50-973c-75e288f8a235&quot;,&quot;itemData&quot;:{&quot;type&quot;:&quot;book&quot;,&quot;id&quot;:&quot;184944b5-b22b-3e50-973c-75e288f8a235&quot;,&quot;title&quot;:&quot;Statistical Methods in Atmoshperic Sciences&quot;,&quot;author&quot;:[{&quot;family&quot;:&quot;Wilks&quot;,&quot;given&quot;:&quot;Daniel S.&quot;,&quot;parse-names&quot;:false,&quot;dropping-particle&quot;:&quot;&quot;,&quot;non-dropping-particle&quot;:&quot;&quot;}],&quot;container-title&quot;:&quot;Statistical Methods in the Atmospheric Sciences&quot;,&quot;DOI&quot;:&quot;https://doi.org/10.1016/C2017-0-03921-6&quot;,&quot;ISBN&quot;:&quot;9780128158234&quot;,&quot;issued&quot;:{&quot;date-parts&quot;:[[2019]]},&quot;edition&quot;:&quot;Fourth Edi&quot;,&quot;publisher&quot;:&quot;Elsevier Inc.&quot;,&quot;container-title-short&quot;:&quot;&quot;},&quot;isTemporary&quot;:false}]},{&quot;citationID&quot;:&quot;MENDELEY_CITATION_74157d3c-7d7f-43b1-b83d-52621163a884&quot;,&quot;properties&quot;:{&quot;noteIndex&quot;:0},&quot;isEdited&quot;:false,&quot;manualOverride&quot;:{&quot;isManuallyOverridden&quot;:false,&quot;citeprocText&quot;:&quot;(Ben Bouallègue &amp;#38; Richardson, 2022)&quot;,&quot;manualOverrideText&quot;:&quot;&quot;},&quot;citationTag&quot;:&quot;MENDELEY_CITATION_v3_eyJjaXRhdGlvbklEIjoiTUVOREVMRVlfQ0lUQVRJT05fNzQxNTdkM2MtN2Q3Zi00M2IxLWI4M2QtNTI2MjExNjNhODg0IiwicHJvcGVydGllcyI6eyJub3RlSW5kZXgiOjB9LCJpc0VkaXRlZCI6ZmFsc2UsIm1hbnVhbE92ZXJyaWRlIjp7ImlzTWFudWFsbHlPdmVycmlkZGVuIjpmYWxzZSwiY2l0ZXByb2NUZXh0IjoiKEJlbiBCb3VhbGzDqGd1ZSAmIzM4OyBSaWNoYXJkc29uLCAyMDIyKSI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aXNUZW1wb3JhcnkiOmZhbHNlfV19&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DOI&quot;:&quot;10.1175/waf-d-21-0195.1&quot;,&quot;issued&quot;:{&quot;date-parts&quot;:[[2022]]},&quot;page&quot;:&quot;787-796&quot;,&quot;issue&quot;:&quot;5&quot;,&quot;volume&quot;:&quot;37&quot;,&quot;container-title-short&quot;:&quot;Weather Forecast&quot;},&quot;isTemporary&quot;:false}]},{&quot;citationID&quot;:&quot;MENDELEY_CITATION_334dc77e-2e61-4e37-8d6f-10894feac74f&quot;,&quot;properties&quot;:{&quot;noteIndex&quot;:0},&quot;isEdited&quot;:false,&quot;manualOverride&quot;:{&quot;isManuallyOverridden&quot;:false,&quot;citeprocText&quot;:&quot;(Haiden et al., 2023)&quot;,&quot;manualOverrideText&quot;:&quot;&quot;},&quot;citationTag&quot;:&quot;MENDELEY_CITATION_v3_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&quot;,&quot;citationItems&quot;:[{&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46457E322441D748A5FD2E1D751191DD" ma:contentTypeVersion="12" ma:contentTypeDescription="Create a new document." ma:contentTypeScope="" ma:versionID="80c33e011998c270166a57f3c290d218">
  <xsd:schema xmlns:xsd="http://www.w3.org/2001/XMLSchema" xmlns:xs="http://www.w3.org/2001/XMLSchema" xmlns:p="http://schemas.microsoft.com/office/2006/metadata/properties" xmlns:ns3="90b8b5d6-f7b4-4238-8fd7-6fcec2be4904" xmlns:ns4="5844db34-2279-4a6b-9470-57e5c345fab2" targetNamespace="http://schemas.microsoft.com/office/2006/metadata/properties" ma:root="true" ma:fieldsID="225ccd9c8b4a77042869d5fc5cb420d5" ns3:_="" ns4:_="">
    <xsd:import namespace="90b8b5d6-f7b4-4238-8fd7-6fcec2be4904"/>
    <xsd:import namespace="5844db34-2279-4a6b-9470-57e5c345fab2"/>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b8b5d6-f7b4-4238-8fd7-6fcec2be490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844db34-2279-4a6b-9470-57e5c345fab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D7FEE78-E1BC-4CE2-99DC-B7D8792FB163}">
  <ds:schemaRefs>
    <ds:schemaRef ds:uri="http://schemas.microsoft.com/sharepoint/v3/contenttype/forms"/>
  </ds:schemaRefs>
</ds:datastoreItem>
</file>

<file path=customXml/itemProps2.xml><?xml version="1.0" encoding="utf-8"?>
<ds:datastoreItem xmlns:ds="http://schemas.openxmlformats.org/officeDocument/2006/customXml" ds:itemID="{82150D7D-CCB6-314A-9B82-96ADB6C57348}">
  <ds:schemaRefs>
    <ds:schemaRef ds:uri="http://schemas.openxmlformats.org/officeDocument/2006/bibliography"/>
  </ds:schemaRefs>
</ds:datastoreItem>
</file>

<file path=customXml/itemProps3.xml><?xml version="1.0" encoding="utf-8"?>
<ds:datastoreItem xmlns:ds="http://schemas.openxmlformats.org/officeDocument/2006/customXml" ds:itemID="{EB54A3C8-E92E-4504-A165-A342BA81EA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b8b5d6-f7b4-4238-8fd7-6fcec2be4904"/>
    <ds:schemaRef ds:uri="5844db34-2279-4a6b-9470-57e5c345fab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07AACF2-FBD5-4FC4-A7D1-4E1FB6996B76}">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455</TotalTime>
  <Pages>16</Pages>
  <Words>7719</Words>
  <Characters>44002</Characters>
  <Application>Microsoft Office Word</Application>
  <DocSecurity>0</DocSecurity>
  <Lines>366</Lines>
  <Paragraphs>103</Paragraphs>
  <ScaleCrop>false</ScaleCrop>
  <Company/>
  <LinksUpToDate>false</LinksUpToDate>
  <CharactersWithSpaces>51618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Fatima Maria Pillosu</dc:creator>
  <cp:keywords/>
  <dc:description/>
  <cp:lastModifiedBy>Fatima Pillosu</cp:lastModifiedBy>
  <cp:revision>2154</cp:revision>
  <cp:lastPrinted>2024-01-06T06:34:00Z</cp:lastPrinted>
  <dcterms:created xsi:type="dcterms:W3CDTF">2021-10-30T02:48:00Z</dcterms:created>
  <dcterms:modified xsi:type="dcterms:W3CDTF">2024-10-15T14:04:00Z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3ff76eb3-fc30-3a93-8192-c12f8f6a468a</vt:lpwstr>
  </property>
  <property fmtid="{D5CDD505-2E9C-101B-9397-08002B2CF9AE}" pid="4" name="Mendeley Citation Style_1">
    <vt:lpwstr>http://www.zotero.org/styles/meteorological-applications</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http://www.zotero.org/styles/meteorological-applications</vt:lpwstr>
  </property>
  <property fmtid="{D5CDD505-2E9C-101B-9397-08002B2CF9AE}" pid="16" name="Mendeley Recent Style Name 5_1">
    <vt:lpwstr>Meteorological Applications</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http://www.zotero.org/styles/weather-and-forecasting</vt:lpwstr>
  </property>
  <property fmtid="{D5CDD505-2E9C-101B-9397-08002B2CF9AE}" pid="24" name="Mendeley Recent Style Name 9_1">
    <vt:lpwstr>Weather and Forecasting</vt:lpwstr>
  </property>
  <property fmtid="{D5CDD505-2E9C-101B-9397-08002B2CF9AE}" pid="25" name="ContentTypeId">
    <vt:lpwstr>0x01010046457E322441D748A5FD2E1D751191DD</vt:lpwstr>
  </property>
  <property fmtid="{D5CDD505-2E9C-101B-9397-08002B2CF9AE}" pid="26" name="GrammarlyDocumentId">
    <vt:lpwstr>4703c73a01e596de6f0e3f146d04f04a2d6b439c7ed0fa0cf310435cf4e01a24</vt:lpwstr>
  </property>
</Properties>
</file>